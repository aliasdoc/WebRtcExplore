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 ContentType="application/vnd.ms-powerpoint"/>
  <Default Extension="docx" ContentType="application/vnd.openxmlformats-officedocument.wordprocessingml.document"/>
  <Default Extension="gif" ContentType="image/gif"/>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4D93" w:rsidRDefault="006D4D93">
      <w:pPr>
        <w:jc w:val="center"/>
        <w:rPr>
          <w:rFonts w:asciiTheme="minorEastAsia" w:eastAsiaTheme="minorEastAsia" w:hAnsiTheme="minorEastAsia"/>
          <w:b/>
          <w:bCs/>
          <w:sz w:val="21"/>
          <w:szCs w:val="21"/>
        </w:rPr>
      </w:pPr>
    </w:p>
    <w:p w:rsidR="0087103A" w:rsidRDefault="0087103A">
      <w:pPr>
        <w:jc w:val="center"/>
        <w:rPr>
          <w:rFonts w:asciiTheme="minorEastAsia" w:eastAsiaTheme="minorEastAsia" w:hAnsiTheme="minorEastAsia"/>
          <w:b/>
          <w:bCs/>
          <w:sz w:val="21"/>
          <w:szCs w:val="21"/>
        </w:rPr>
      </w:pPr>
    </w:p>
    <w:p w:rsidR="0087103A" w:rsidRDefault="0087103A">
      <w:pPr>
        <w:jc w:val="center"/>
        <w:rPr>
          <w:rFonts w:asciiTheme="minorEastAsia" w:eastAsiaTheme="minorEastAsia" w:hAnsiTheme="minorEastAsia"/>
          <w:b/>
          <w:bCs/>
          <w:sz w:val="21"/>
          <w:szCs w:val="21"/>
        </w:rPr>
      </w:pPr>
    </w:p>
    <w:p w:rsidR="00A02492" w:rsidRDefault="00A02492">
      <w:pPr>
        <w:jc w:val="center"/>
        <w:rPr>
          <w:rFonts w:asciiTheme="minorEastAsia" w:eastAsiaTheme="minorEastAsia" w:hAnsiTheme="minorEastAsia"/>
          <w:b/>
          <w:bCs/>
          <w:sz w:val="21"/>
          <w:szCs w:val="21"/>
        </w:rPr>
      </w:pPr>
    </w:p>
    <w:p w:rsidR="00A02492" w:rsidRPr="003C161F" w:rsidRDefault="00A02492">
      <w:pPr>
        <w:jc w:val="center"/>
        <w:rPr>
          <w:rFonts w:asciiTheme="minorEastAsia" w:eastAsiaTheme="minorEastAsia" w:hAnsiTheme="minorEastAsia"/>
          <w:b/>
          <w:bCs/>
          <w:sz w:val="21"/>
          <w:szCs w:val="21"/>
        </w:rPr>
      </w:pPr>
    </w:p>
    <w:p w:rsidR="00A879A7" w:rsidRPr="0087103A" w:rsidRDefault="00A22B1A">
      <w:pPr>
        <w:jc w:val="center"/>
        <w:rPr>
          <w:rFonts w:asciiTheme="minorEastAsia" w:eastAsiaTheme="minorEastAsia" w:hAnsiTheme="minorEastAsia"/>
          <w:b/>
          <w:bCs/>
          <w:sz w:val="84"/>
          <w:szCs w:val="84"/>
        </w:rPr>
      </w:pPr>
      <w:r w:rsidRPr="0087103A">
        <w:rPr>
          <w:rFonts w:asciiTheme="minorEastAsia" w:eastAsiaTheme="minorEastAsia" w:hAnsiTheme="minorEastAsia"/>
          <w:b/>
          <w:bCs/>
          <w:sz w:val="84"/>
          <w:szCs w:val="84"/>
        </w:rPr>
        <w:t>W</w:t>
      </w:r>
      <w:r w:rsidR="00901F88" w:rsidRPr="0087103A">
        <w:rPr>
          <w:rFonts w:asciiTheme="minorEastAsia" w:eastAsiaTheme="minorEastAsia" w:hAnsiTheme="minorEastAsia"/>
          <w:b/>
          <w:bCs/>
          <w:sz w:val="84"/>
          <w:szCs w:val="84"/>
        </w:rPr>
        <w:t>ebrtc</w:t>
      </w:r>
      <w:r w:rsidRPr="0087103A">
        <w:rPr>
          <w:rFonts w:asciiTheme="minorEastAsia" w:eastAsiaTheme="minorEastAsia" w:hAnsiTheme="minorEastAsia" w:hint="eastAsia"/>
          <w:b/>
          <w:bCs/>
          <w:sz w:val="84"/>
          <w:szCs w:val="84"/>
        </w:rPr>
        <w:t xml:space="preserve">  </w:t>
      </w:r>
      <w:r w:rsidR="00901F88" w:rsidRPr="0087103A">
        <w:rPr>
          <w:rFonts w:asciiTheme="minorEastAsia" w:eastAsiaTheme="minorEastAsia" w:hAnsiTheme="minorEastAsia"/>
          <w:b/>
          <w:bCs/>
          <w:sz w:val="84"/>
          <w:szCs w:val="84"/>
        </w:rPr>
        <w:t>教程</w:t>
      </w:r>
      <w:r w:rsidR="00BE5BA6">
        <w:rPr>
          <w:rFonts w:asciiTheme="minorEastAsia" w:eastAsiaTheme="minorEastAsia" w:hAnsiTheme="minorEastAsia"/>
          <w:sz w:val="84"/>
          <w:szCs w:val="84"/>
        </w:rPr>
        <w:pict>
          <v:rect id="_x0000_s1027" style="position:absolute;left:0;text-align:left;margin-left:297pt;margin-top:1774.5pt;width:13.5pt;height:13.5pt;z-index:251659776;mso-position-horizontal-relative:text;mso-position-vertical-relative:text" strokeweight="0">
            <v:textbox inset="0,0,0,0">
              <w:txbxContent>
                <w:p w:rsidR="00BE5BA6" w:rsidRDefault="00BE5BA6">
                  <w:pPr>
                    <w:pStyle w:val="TextBody"/>
                  </w:pPr>
                </w:p>
              </w:txbxContent>
            </v:textbox>
          </v:rect>
        </w:pict>
      </w:r>
      <w:r w:rsidR="00BE5BA6">
        <w:rPr>
          <w:rFonts w:asciiTheme="minorEastAsia" w:eastAsiaTheme="minorEastAsia" w:hAnsiTheme="minorEastAsia"/>
          <w:sz w:val="84"/>
          <w:szCs w:val="84"/>
        </w:rPr>
        <w:pict>
          <v:rect id="_x0000_s1026" style="position:absolute;left:0;text-align:left;margin-left:297pt;margin-top:2177.25pt;width:13.5pt;height:13.5pt;z-index:251660800;mso-position-horizontal-relative:text;mso-position-vertical-relative:text" strokeweight="0">
            <v:textbox inset="0,0,0,0">
              <w:txbxContent>
                <w:p w:rsidR="00BE5BA6" w:rsidRDefault="00BE5BA6">
                  <w:pPr>
                    <w:pStyle w:val="TextBody"/>
                  </w:pPr>
                </w:p>
              </w:txbxContent>
            </v:textbox>
          </v:rect>
        </w:pict>
      </w:r>
    </w:p>
    <w:p w:rsidR="00914BF0" w:rsidRPr="003C161F" w:rsidRDefault="00914BF0" w:rsidP="00914BF0">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版本</w:t>
      </w:r>
      <w:r w:rsidR="009C3BD2">
        <w:rPr>
          <w:rFonts w:asciiTheme="minorEastAsia" w:eastAsiaTheme="minorEastAsia" w:hAnsiTheme="minorEastAsia" w:hint="eastAsia"/>
          <w:sz w:val="21"/>
          <w:szCs w:val="21"/>
        </w:rPr>
        <w:t>0.3(2014</w:t>
      </w:r>
      <w:r w:rsidRPr="003C161F">
        <w:rPr>
          <w:rFonts w:asciiTheme="minorEastAsia" w:eastAsiaTheme="minorEastAsia" w:hAnsiTheme="minorEastAsia" w:hint="eastAsia"/>
          <w:sz w:val="21"/>
          <w:szCs w:val="21"/>
        </w:rPr>
        <w:t>年</w:t>
      </w:r>
      <w:r w:rsidR="009C3BD2">
        <w:rPr>
          <w:rFonts w:asciiTheme="minorEastAsia" w:eastAsiaTheme="minorEastAsia" w:hAnsiTheme="minorEastAsia" w:hint="eastAsia"/>
          <w:sz w:val="21"/>
          <w:szCs w:val="21"/>
        </w:rPr>
        <w:t>2</w:t>
      </w:r>
      <w:r w:rsidRPr="003C161F">
        <w:rPr>
          <w:rFonts w:asciiTheme="minorEastAsia" w:eastAsiaTheme="minorEastAsia" w:hAnsiTheme="minorEastAsia" w:hint="eastAsia"/>
          <w:sz w:val="21"/>
          <w:szCs w:val="21"/>
        </w:rPr>
        <w:t>月)</w:t>
      </w:r>
      <w:r w:rsidRPr="003C161F">
        <w:rPr>
          <w:rFonts w:asciiTheme="minorEastAsia" w:eastAsiaTheme="minorEastAsia" w:hAnsiTheme="minorEastAsia"/>
          <w:sz w:val="21"/>
          <w:szCs w:val="21"/>
        </w:rPr>
        <w:t xml:space="preserve"> </w:t>
      </w:r>
    </w:p>
    <w:p w:rsidR="00A879A7" w:rsidRPr="003C161F" w:rsidRDefault="00901F88">
      <w:pPr>
        <w:jc w:val="center"/>
        <w:rPr>
          <w:rFonts w:asciiTheme="minorEastAsia" w:eastAsiaTheme="minorEastAsia" w:hAnsiTheme="minorEastAsia"/>
          <w:sz w:val="21"/>
          <w:szCs w:val="21"/>
        </w:rPr>
      </w:pPr>
      <w:r w:rsidRPr="003C161F">
        <w:rPr>
          <w:rFonts w:asciiTheme="minorEastAsia" w:eastAsiaTheme="minorEastAsia" w:hAnsiTheme="minorEastAsia"/>
          <w:sz w:val="21"/>
          <w:szCs w:val="21"/>
        </w:rPr>
        <w:t>康林</w:t>
      </w:r>
      <w:r w:rsidR="00914BF0" w:rsidRPr="003C161F">
        <w:rPr>
          <w:rFonts w:asciiTheme="minorEastAsia" w:eastAsiaTheme="minorEastAsia" w:hAnsiTheme="minorEastAsia"/>
          <w:sz w:val="21"/>
          <w:szCs w:val="21"/>
        </w:rPr>
        <w:t xml:space="preserve"> </w:t>
      </w:r>
      <w:r w:rsidR="003D2190" w:rsidRPr="003C161F">
        <w:rPr>
          <w:rFonts w:asciiTheme="minorEastAsia" w:eastAsiaTheme="minorEastAsia" w:hAnsiTheme="minorEastAsia" w:hint="eastAsia"/>
          <w:sz w:val="21"/>
          <w:szCs w:val="21"/>
        </w:rPr>
        <w:t>(</w:t>
      </w:r>
      <w:r w:rsidR="00592351" w:rsidRPr="003C161F">
        <w:rPr>
          <w:rFonts w:asciiTheme="minorEastAsia" w:eastAsiaTheme="minorEastAsia" w:hAnsiTheme="minorEastAsia" w:hint="eastAsia"/>
          <w:sz w:val="21"/>
          <w:szCs w:val="21"/>
        </w:rPr>
        <w:t>16614119@qq</w:t>
      </w:r>
      <w:r w:rsidR="003D2190" w:rsidRPr="003C161F">
        <w:rPr>
          <w:rFonts w:asciiTheme="minorEastAsia" w:eastAsiaTheme="minorEastAsia" w:hAnsiTheme="minorEastAsia" w:hint="eastAsia"/>
          <w:sz w:val="21"/>
          <w:szCs w:val="21"/>
        </w:rPr>
        <w:t>.com)</w:t>
      </w:r>
    </w:p>
    <w:p w:rsidR="00163C41" w:rsidRDefault="00163C41">
      <w:pPr>
        <w:rPr>
          <w:rFonts w:asciiTheme="minorEastAsia" w:eastAsiaTheme="minorEastAsia" w:hAnsiTheme="minorEastAsia"/>
          <w:sz w:val="21"/>
          <w:szCs w:val="21"/>
        </w:rPr>
      </w:pPr>
    </w:p>
    <w:p w:rsidR="00635401" w:rsidRPr="003C161F" w:rsidRDefault="00BE5BA6" w:rsidP="00635401">
      <w:pPr>
        <w:jc w:val="center"/>
        <w:rPr>
          <w:rFonts w:asciiTheme="minorEastAsia" w:eastAsiaTheme="minorEastAsia" w:hAnsiTheme="minorEastAsia"/>
          <w:sz w:val="21"/>
          <w:szCs w:val="21"/>
        </w:rPr>
      </w:pPr>
      <w:hyperlink r:id="rId9" w:history="1">
        <w:r w:rsidR="00635401" w:rsidRPr="00635401">
          <w:rPr>
            <w:rStyle w:val="a7"/>
            <w:rFonts w:asciiTheme="minorEastAsia" w:eastAsiaTheme="minorEastAsia" w:hAnsiTheme="minorEastAsia" w:hint="eastAsia"/>
            <w:sz w:val="21"/>
            <w:szCs w:val="21"/>
          </w:rPr>
          <w:t>本文博客地址</w:t>
        </w:r>
      </w:hyperlink>
      <w:r w:rsidR="00635401">
        <w:rPr>
          <w:rFonts w:asciiTheme="minorEastAsia" w:eastAsiaTheme="minorEastAsia" w:hAnsiTheme="minorEastAsia" w:hint="eastAsia"/>
          <w:sz w:val="21"/>
          <w:szCs w:val="21"/>
        </w:rPr>
        <w:t>：</w:t>
      </w:r>
      <w:r w:rsidR="00635401" w:rsidRPr="00635401">
        <w:rPr>
          <w:rFonts w:asciiTheme="minorEastAsia" w:eastAsiaTheme="minorEastAsia" w:hAnsiTheme="minorEastAsia"/>
          <w:sz w:val="21"/>
          <w:szCs w:val="21"/>
        </w:rPr>
        <w:t>http://blog.csdn.net/kl222/article/details/17198873</w:t>
      </w:r>
    </w:p>
    <w:p w:rsidR="00265C42" w:rsidRPr="003C161F" w:rsidRDefault="00265C42" w:rsidP="00265C42">
      <w:pPr>
        <w:rPr>
          <w:rFonts w:asciiTheme="minorEastAsia" w:eastAsiaTheme="minorEastAsia" w:hAnsiTheme="minorEastAsia"/>
          <w:sz w:val="21"/>
          <w:szCs w:val="21"/>
        </w:rPr>
      </w:pPr>
    </w:p>
    <w:tbl>
      <w:tblPr>
        <w:tblStyle w:val="ae"/>
        <w:tblW w:w="0" w:type="auto"/>
        <w:tblLook w:val="04A0" w:firstRow="1" w:lastRow="0" w:firstColumn="1" w:lastColumn="0" w:noHBand="0" w:noVBand="1"/>
      </w:tblPr>
      <w:tblGrid>
        <w:gridCol w:w="817"/>
        <w:gridCol w:w="5670"/>
        <w:gridCol w:w="1985"/>
        <w:gridCol w:w="1382"/>
      </w:tblGrid>
      <w:tr w:rsidR="00265C42" w:rsidRPr="003C161F" w:rsidTr="008400E4">
        <w:tc>
          <w:tcPr>
            <w:tcW w:w="817" w:type="dxa"/>
          </w:tcPr>
          <w:p w:rsidR="00265C42" w:rsidRPr="003C161F" w:rsidRDefault="00265C42" w:rsidP="00C36C7C">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版本</w:t>
            </w:r>
          </w:p>
        </w:tc>
        <w:tc>
          <w:tcPr>
            <w:tcW w:w="5670" w:type="dxa"/>
          </w:tcPr>
          <w:p w:rsidR="00265C42" w:rsidRPr="003C161F" w:rsidRDefault="00265C42" w:rsidP="00C36C7C">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内容</w:t>
            </w:r>
          </w:p>
        </w:tc>
        <w:tc>
          <w:tcPr>
            <w:tcW w:w="1985" w:type="dxa"/>
          </w:tcPr>
          <w:p w:rsidR="00265C42" w:rsidRPr="003C161F" w:rsidRDefault="00265C42" w:rsidP="00C36C7C">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时间</w:t>
            </w:r>
          </w:p>
        </w:tc>
        <w:tc>
          <w:tcPr>
            <w:tcW w:w="1382" w:type="dxa"/>
          </w:tcPr>
          <w:p w:rsidR="00265C42" w:rsidRPr="003C161F" w:rsidRDefault="00265C42" w:rsidP="00C36C7C">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作者</w:t>
            </w:r>
          </w:p>
        </w:tc>
      </w:tr>
      <w:tr w:rsidR="00265C42" w:rsidRPr="003C161F" w:rsidTr="008400E4">
        <w:tc>
          <w:tcPr>
            <w:tcW w:w="817" w:type="dxa"/>
          </w:tcPr>
          <w:p w:rsidR="00265C42" w:rsidRPr="003C161F" w:rsidRDefault="00265C42" w:rsidP="008400E4">
            <w:pPr>
              <w:jc w:val="center"/>
              <w:rPr>
                <w:rFonts w:asciiTheme="minorEastAsia" w:eastAsiaTheme="minorEastAsia" w:hAnsiTheme="minorEastAsia"/>
                <w:sz w:val="21"/>
                <w:szCs w:val="21"/>
              </w:rPr>
            </w:pPr>
            <w:r w:rsidRPr="003C161F">
              <w:rPr>
                <w:rFonts w:asciiTheme="minorEastAsia" w:eastAsiaTheme="minorEastAsia" w:hAnsiTheme="minorEastAsia"/>
                <w:sz w:val="21"/>
                <w:szCs w:val="21"/>
              </w:rPr>
              <w:t>V</w:t>
            </w:r>
            <w:r w:rsidRPr="003C161F">
              <w:rPr>
                <w:rFonts w:asciiTheme="minorEastAsia" w:eastAsiaTheme="minorEastAsia" w:hAnsiTheme="minorEastAsia" w:hint="eastAsia"/>
                <w:sz w:val="21"/>
                <w:szCs w:val="21"/>
              </w:rPr>
              <w:t>0.1</w:t>
            </w:r>
          </w:p>
        </w:tc>
        <w:tc>
          <w:tcPr>
            <w:tcW w:w="5670" w:type="dxa"/>
          </w:tcPr>
          <w:p w:rsidR="00265C42" w:rsidRPr="003C161F" w:rsidRDefault="00265C42" w:rsidP="00C36C7C">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初建文档</w:t>
            </w:r>
          </w:p>
        </w:tc>
        <w:tc>
          <w:tcPr>
            <w:tcW w:w="1985" w:type="dxa"/>
          </w:tcPr>
          <w:p w:rsidR="00265C42" w:rsidRPr="003C161F" w:rsidRDefault="00265C42" w:rsidP="008400E4">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2013年11月</w:t>
            </w:r>
          </w:p>
        </w:tc>
        <w:tc>
          <w:tcPr>
            <w:tcW w:w="1382" w:type="dxa"/>
          </w:tcPr>
          <w:p w:rsidR="00265C42" w:rsidRPr="003C161F" w:rsidRDefault="00265C42" w:rsidP="008400E4">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康林</w:t>
            </w:r>
          </w:p>
        </w:tc>
      </w:tr>
      <w:tr w:rsidR="00265C42" w:rsidRPr="003C161F" w:rsidTr="008400E4">
        <w:tc>
          <w:tcPr>
            <w:tcW w:w="817" w:type="dxa"/>
          </w:tcPr>
          <w:p w:rsidR="00265C42" w:rsidRPr="003C161F" w:rsidRDefault="00265C42" w:rsidP="008400E4">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V0.2</w:t>
            </w:r>
          </w:p>
        </w:tc>
        <w:tc>
          <w:tcPr>
            <w:tcW w:w="5670" w:type="dxa"/>
          </w:tcPr>
          <w:p w:rsidR="00265C42" w:rsidRPr="003C161F" w:rsidRDefault="00265C42" w:rsidP="00C36C7C">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增加协议文档</w:t>
            </w:r>
          </w:p>
        </w:tc>
        <w:tc>
          <w:tcPr>
            <w:tcW w:w="1985" w:type="dxa"/>
          </w:tcPr>
          <w:p w:rsidR="00265C42" w:rsidRPr="003C161F" w:rsidRDefault="00265C42" w:rsidP="008400E4">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2014年2月8日</w:t>
            </w:r>
          </w:p>
        </w:tc>
        <w:tc>
          <w:tcPr>
            <w:tcW w:w="1382" w:type="dxa"/>
          </w:tcPr>
          <w:p w:rsidR="00265C42" w:rsidRPr="003C161F" w:rsidRDefault="00265C42" w:rsidP="008400E4">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康林</w:t>
            </w:r>
          </w:p>
        </w:tc>
      </w:tr>
      <w:tr w:rsidR="00265C42" w:rsidRPr="003C161F" w:rsidTr="008400E4">
        <w:tc>
          <w:tcPr>
            <w:tcW w:w="817" w:type="dxa"/>
          </w:tcPr>
          <w:p w:rsidR="00265C42" w:rsidRPr="003C161F" w:rsidRDefault="00265C42" w:rsidP="008400E4">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V0.3</w:t>
            </w:r>
          </w:p>
        </w:tc>
        <w:tc>
          <w:tcPr>
            <w:tcW w:w="5670" w:type="dxa"/>
          </w:tcPr>
          <w:p w:rsidR="00265C42" w:rsidRDefault="00265C42" w:rsidP="00C36C7C">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细化了windows下编译过</w:t>
            </w:r>
            <w:r w:rsidR="008400E4">
              <w:rPr>
                <w:rFonts w:asciiTheme="minorEastAsia" w:eastAsiaTheme="minorEastAsia" w:hAnsiTheme="minorEastAsia" w:hint="eastAsia"/>
                <w:sz w:val="21"/>
                <w:szCs w:val="21"/>
              </w:rPr>
              <w:t>程</w:t>
            </w:r>
            <w:r w:rsidR="00977609">
              <w:rPr>
                <w:rFonts w:asciiTheme="minorEastAsia" w:eastAsiaTheme="minorEastAsia" w:hAnsiTheme="minorEastAsia" w:hint="eastAsia"/>
                <w:sz w:val="21"/>
                <w:szCs w:val="21"/>
              </w:rPr>
              <w:t>。</w:t>
            </w:r>
          </w:p>
          <w:p w:rsidR="00977609" w:rsidRDefault="00977609" w:rsidP="00C36C7C">
            <w:pPr>
              <w:rPr>
                <w:rFonts w:asciiTheme="minorEastAsia" w:eastAsiaTheme="minorEastAsia" w:hAnsiTheme="minorEastAsia"/>
                <w:sz w:val="21"/>
                <w:szCs w:val="21"/>
              </w:rPr>
            </w:pPr>
            <w:r>
              <w:rPr>
                <w:rFonts w:asciiTheme="minorEastAsia" w:eastAsiaTheme="minorEastAsia" w:hAnsiTheme="minorEastAsia" w:hint="eastAsia"/>
                <w:sz w:val="21"/>
                <w:szCs w:val="21"/>
              </w:rPr>
              <w:t>增加IDE工具用法。</w:t>
            </w:r>
          </w:p>
          <w:p w:rsidR="001A2463" w:rsidRPr="00977609" w:rsidRDefault="00251661" w:rsidP="00C36C7C">
            <w:pPr>
              <w:rPr>
                <w:rFonts w:asciiTheme="minorEastAsia" w:eastAsiaTheme="minorEastAsia" w:hAnsiTheme="minorEastAsia"/>
                <w:sz w:val="21"/>
                <w:szCs w:val="21"/>
              </w:rPr>
            </w:pPr>
            <w:r>
              <w:rPr>
                <w:rFonts w:asciiTheme="minorEastAsia" w:eastAsiaTheme="minorEastAsia" w:hAnsiTheme="minorEastAsia" w:hint="eastAsia"/>
                <w:sz w:val="21"/>
                <w:szCs w:val="21"/>
              </w:rPr>
              <w:t>重新排版</w:t>
            </w:r>
            <w:r w:rsidR="001A2463">
              <w:rPr>
                <w:rFonts w:asciiTheme="minorEastAsia" w:eastAsiaTheme="minorEastAsia" w:hAnsiTheme="minorEastAsia" w:hint="eastAsia"/>
                <w:sz w:val="21"/>
                <w:szCs w:val="21"/>
              </w:rPr>
              <w:t>整个文档。</w:t>
            </w:r>
          </w:p>
        </w:tc>
        <w:tc>
          <w:tcPr>
            <w:tcW w:w="1985" w:type="dxa"/>
          </w:tcPr>
          <w:p w:rsidR="00265C42" w:rsidRPr="003C161F" w:rsidRDefault="00265C42" w:rsidP="008400E4">
            <w:pPr>
              <w:jc w:val="center"/>
              <w:rPr>
                <w:rFonts w:asciiTheme="minorEastAsia" w:eastAsiaTheme="minorEastAsia" w:hAnsiTheme="minorEastAsia"/>
                <w:sz w:val="21"/>
                <w:szCs w:val="21"/>
              </w:rPr>
            </w:pPr>
            <w:r w:rsidRPr="003C161F">
              <w:rPr>
                <w:rFonts w:asciiTheme="minorEastAsia" w:eastAsiaTheme="minorEastAsia" w:hAnsiTheme="minorEastAsia"/>
                <w:sz w:val="21"/>
                <w:szCs w:val="21"/>
              </w:rPr>
              <w:t>2014年2月20日</w:t>
            </w:r>
          </w:p>
        </w:tc>
        <w:tc>
          <w:tcPr>
            <w:tcW w:w="1382" w:type="dxa"/>
          </w:tcPr>
          <w:p w:rsidR="00265C42" w:rsidRPr="003C161F" w:rsidRDefault="00265C42" w:rsidP="008400E4">
            <w:pPr>
              <w:jc w:val="cente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康林</w:t>
            </w:r>
          </w:p>
        </w:tc>
      </w:tr>
    </w:tbl>
    <w:p w:rsidR="00265C42" w:rsidRPr="003C161F" w:rsidRDefault="00265C42">
      <w:pPr>
        <w:rPr>
          <w:rFonts w:asciiTheme="minorEastAsia" w:eastAsiaTheme="minorEastAsia" w:hAnsiTheme="minorEastAsia"/>
          <w:sz w:val="21"/>
          <w:szCs w:val="21"/>
        </w:rPr>
      </w:pPr>
    </w:p>
    <w:p w:rsidR="00BB7AFC" w:rsidRPr="003C161F" w:rsidRDefault="00BB7AFC">
      <w:pPr>
        <w:rPr>
          <w:rFonts w:asciiTheme="minorEastAsia" w:eastAsiaTheme="minorEastAsia" w:hAnsiTheme="minorEastAsia"/>
          <w:sz w:val="21"/>
          <w:szCs w:val="21"/>
        </w:rPr>
      </w:pPr>
    </w:p>
    <w:p w:rsidR="00BB7AFC" w:rsidRPr="003C161F" w:rsidRDefault="00BB7AFC">
      <w:pPr>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Default="00BB7AFC">
      <w:pPr>
        <w:widowControl/>
        <w:suppressAutoHyphens w:val="0"/>
        <w:rPr>
          <w:rFonts w:asciiTheme="minorEastAsia" w:eastAsiaTheme="minorEastAsia" w:hAnsiTheme="minorEastAsia"/>
          <w:sz w:val="21"/>
          <w:szCs w:val="21"/>
        </w:rPr>
      </w:pPr>
    </w:p>
    <w:p w:rsidR="00A02492" w:rsidRDefault="00A02492">
      <w:pPr>
        <w:widowControl/>
        <w:suppressAutoHyphens w:val="0"/>
        <w:rPr>
          <w:rFonts w:asciiTheme="minorEastAsia" w:eastAsiaTheme="minorEastAsia" w:hAnsiTheme="minorEastAsia"/>
          <w:sz w:val="21"/>
          <w:szCs w:val="21"/>
        </w:rPr>
      </w:pPr>
    </w:p>
    <w:p w:rsidR="00A02492" w:rsidRDefault="00A02492">
      <w:pPr>
        <w:widowControl/>
        <w:suppressAutoHyphens w:val="0"/>
        <w:rPr>
          <w:rFonts w:asciiTheme="minorEastAsia" w:eastAsiaTheme="minorEastAsia" w:hAnsiTheme="minorEastAsia"/>
          <w:sz w:val="21"/>
          <w:szCs w:val="21"/>
        </w:rPr>
      </w:pPr>
    </w:p>
    <w:p w:rsidR="00A02492" w:rsidRPr="003C161F" w:rsidRDefault="00A02492">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BB7AFC" w:rsidRPr="003C161F" w:rsidRDefault="00BB7AFC">
      <w:pPr>
        <w:widowControl/>
        <w:suppressAutoHyphens w:val="0"/>
        <w:rPr>
          <w:rFonts w:asciiTheme="minorEastAsia" w:eastAsiaTheme="minorEastAsia" w:hAnsiTheme="minorEastAsia"/>
          <w:sz w:val="21"/>
          <w:szCs w:val="21"/>
        </w:rPr>
      </w:pPr>
    </w:p>
    <w:p w:rsidR="00265C42" w:rsidRPr="003C161F" w:rsidRDefault="00265C42">
      <w:pPr>
        <w:widowControl/>
        <w:suppressAutoHyphens w:val="0"/>
        <w:rPr>
          <w:rFonts w:asciiTheme="minorEastAsia" w:eastAsiaTheme="minorEastAsia" w:hAnsiTheme="minorEastAsia"/>
          <w:sz w:val="21"/>
          <w:szCs w:val="21"/>
        </w:rPr>
      </w:pPr>
    </w:p>
    <w:p w:rsidR="005B24E5" w:rsidRDefault="00985A00">
      <w:pPr>
        <w:pStyle w:val="10"/>
        <w:tabs>
          <w:tab w:val="left" w:pos="420"/>
          <w:tab w:val="right" w:leader="dot" w:pos="9628"/>
        </w:tabs>
        <w:rPr>
          <w:rFonts w:asciiTheme="minorHAnsi" w:eastAsiaTheme="minorEastAsia" w:hAnsiTheme="minorHAnsi" w:cstheme="minorBidi"/>
          <w:noProof/>
          <w:color w:val="auto"/>
          <w:sz w:val="21"/>
          <w:szCs w:val="22"/>
          <w:lang w:bidi="ar-SA"/>
        </w:rPr>
      </w:pP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TOC \o \h \z \u </w:instrText>
      </w:r>
      <w:r>
        <w:rPr>
          <w:rFonts w:asciiTheme="minorEastAsia" w:eastAsiaTheme="minorEastAsia" w:hAnsiTheme="minorEastAsia"/>
          <w:sz w:val="21"/>
        </w:rPr>
        <w:fldChar w:fldCharType="separate"/>
      </w:r>
      <w:hyperlink w:anchor="_Toc381116451" w:history="1">
        <w:r w:rsidR="005B24E5" w:rsidRPr="00A117A5">
          <w:rPr>
            <w:rStyle w:val="a7"/>
            <w:rFonts w:asciiTheme="minorEastAsia" w:hAnsiTheme="minorEastAsia"/>
            <w:b/>
            <w:noProof/>
          </w:rPr>
          <w:t>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工具：</w:t>
        </w:r>
        <w:r w:rsidR="005B24E5">
          <w:rPr>
            <w:noProof/>
            <w:webHidden/>
          </w:rPr>
          <w:tab/>
        </w:r>
        <w:r w:rsidR="005B24E5">
          <w:rPr>
            <w:noProof/>
            <w:webHidden/>
          </w:rPr>
          <w:fldChar w:fldCharType="begin"/>
        </w:r>
        <w:r w:rsidR="005B24E5">
          <w:rPr>
            <w:noProof/>
            <w:webHidden/>
          </w:rPr>
          <w:instrText xml:space="preserve"> PAGEREF _Toc381116451 \h </w:instrText>
        </w:r>
        <w:r w:rsidR="005B24E5">
          <w:rPr>
            <w:noProof/>
            <w:webHidden/>
          </w:rPr>
        </w:r>
        <w:r w:rsidR="005B24E5">
          <w:rPr>
            <w:noProof/>
            <w:webHidden/>
          </w:rPr>
          <w:fldChar w:fldCharType="separate"/>
        </w:r>
        <w:r w:rsidR="005B24E5">
          <w:rPr>
            <w:noProof/>
            <w:webHidden/>
          </w:rPr>
          <w:t>4</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452" w:history="1">
        <w:r w:rsidR="005B24E5" w:rsidRPr="00A117A5">
          <w:rPr>
            <w:rStyle w:val="a7"/>
            <w:rFonts w:asciiTheme="minorEastAsia" w:hAnsiTheme="minorEastAsia"/>
            <w:b/>
            <w:noProof/>
          </w:rPr>
          <w:t>1.1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depot_tools:</w:t>
        </w:r>
        <w:r w:rsidR="005B24E5">
          <w:rPr>
            <w:noProof/>
            <w:webHidden/>
          </w:rPr>
          <w:tab/>
        </w:r>
        <w:r w:rsidR="005B24E5">
          <w:rPr>
            <w:noProof/>
            <w:webHidden/>
          </w:rPr>
          <w:fldChar w:fldCharType="begin"/>
        </w:r>
        <w:r w:rsidR="005B24E5">
          <w:rPr>
            <w:noProof/>
            <w:webHidden/>
          </w:rPr>
          <w:instrText xml:space="preserve"> PAGEREF _Toc381116452 \h </w:instrText>
        </w:r>
        <w:r w:rsidR="005B24E5">
          <w:rPr>
            <w:noProof/>
            <w:webHidden/>
          </w:rPr>
        </w:r>
        <w:r w:rsidR="005B24E5">
          <w:rPr>
            <w:noProof/>
            <w:webHidden/>
          </w:rPr>
          <w:fldChar w:fldCharType="separate"/>
        </w:r>
        <w:r w:rsidR="005B24E5">
          <w:rPr>
            <w:noProof/>
            <w:webHidden/>
          </w:rPr>
          <w:t>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53" w:history="1">
        <w:r w:rsidR="005B24E5" w:rsidRPr="00A117A5">
          <w:rPr>
            <w:rStyle w:val="a7"/>
            <w:rFonts w:asciiTheme="minorEastAsia" w:hAnsiTheme="minorEastAsia"/>
            <w:noProof/>
          </w:rPr>
          <w:t>1.1.1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目标：</w:t>
        </w:r>
        <w:r w:rsidR="005B24E5">
          <w:rPr>
            <w:noProof/>
            <w:webHidden/>
          </w:rPr>
          <w:tab/>
        </w:r>
        <w:r w:rsidR="005B24E5">
          <w:rPr>
            <w:noProof/>
            <w:webHidden/>
          </w:rPr>
          <w:fldChar w:fldCharType="begin"/>
        </w:r>
        <w:r w:rsidR="005B24E5">
          <w:rPr>
            <w:noProof/>
            <w:webHidden/>
          </w:rPr>
          <w:instrText xml:space="preserve"> PAGEREF _Toc381116453 \h </w:instrText>
        </w:r>
        <w:r w:rsidR="005B24E5">
          <w:rPr>
            <w:noProof/>
            <w:webHidden/>
          </w:rPr>
        </w:r>
        <w:r w:rsidR="005B24E5">
          <w:rPr>
            <w:noProof/>
            <w:webHidden/>
          </w:rPr>
          <w:fldChar w:fldCharType="separate"/>
        </w:r>
        <w:r w:rsidR="005B24E5">
          <w:rPr>
            <w:noProof/>
            <w:webHidden/>
          </w:rPr>
          <w:t>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54" w:history="1">
        <w:r w:rsidR="005B24E5" w:rsidRPr="00A117A5">
          <w:rPr>
            <w:rStyle w:val="a7"/>
            <w:rFonts w:asciiTheme="minorEastAsia" w:hAnsiTheme="minorEastAsia"/>
            <w:noProof/>
          </w:rPr>
          <w:t>1.1.2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chromium·</w:t>
        </w:r>
        <w:r w:rsidR="005B24E5" w:rsidRPr="00A117A5">
          <w:rPr>
            <w:rStyle w:val="a7"/>
            <w:rFonts w:asciiTheme="minorEastAsia" w:hAnsiTheme="minorEastAsia" w:hint="eastAsia"/>
            <w:noProof/>
          </w:rPr>
          <w:t>使用它来</w:t>
        </w:r>
        <w:r w:rsidR="005B24E5">
          <w:rPr>
            <w:noProof/>
            <w:webHidden/>
          </w:rPr>
          <w:tab/>
        </w:r>
        <w:r w:rsidR="005B24E5">
          <w:rPr>
            <w:noProof/>
            <w:webHidden/>
          </w:rPr>
          <w:fldChar w:fldCharType="begin"/>
        </w:r>
        <w:r w:rsidR="005B24E5">
          <w:rPr>
            <w:noProof/>
            <w:webHidden/>
          </w:rPr>
          <w:instrText xml:space="preserve"> PAGEREF _Toc381116454 \h </w:instrText>
        </w:r>
        <w:r w:rsidR="005B24E5">
          <w:rPr>
            <w:noProof/>
            <w:webHidden/>
          </w:rPr>
        </w:r>
        <w:r w:rsidR="005B24E5">
          <w:rPr>
            <w:noProof/>
            <w:webHidden/>
          </w:rPr>
          <w:fldChar w:fldCharType="separate"/>
        </w:r>
        <w:r w:rsidR="005B24E5">
          <w:rPr>
            <w:noProof/>
            <w:webHidden/>
          </w:rPr>
          <w:t>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55" w:history="1">
        <w:r w:rsidR="005B24E5" w:rsidRPr="00A117A5">
          <w:rPr>
            <w:rStyle w:val="a7"/>
            <w:rFonts w:asciiTheme="minorEastAsia" w:hAnsiTheme="minorEastAsia"/>
            <w:noProof/>
          </w:rPr>
          <w:t>1.1.3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使用说明在这儿</w:t>
        </w:r>
        <w:r w:rsidR="005B24E5">
          <w:rPr>
            <w:noProof/>
            <w:webHidden/>
          </w:rPr>
          <w:tab/>
        </w:r>
        <w:r w:rsidR="005B24E5">
          <w:rPr>
            <w:noProof/>
            <w:webHidden/>
          </w:rPr>
          <w:fldChar w:fldCharType="begin"/>
        </w:r>
        <w:r w:rsidR="005B24E5">
          <w:rPr>
            <w:noProof/>
            <w:webHidden/>
          </w:rPr>
          <w:instrText xml:space="preserve"> PAGEREF _Toc381116455 \h </w:instrText>
        </w:r>
        <w:r w:rsidR="005B24E5">
          <w:rPr>
            <w:noProof/>
            <w:webHidden/>
          </w:rPr>
        </w:r>
        <w:r w:rsidR="005B24E5">
          <w:rPr>
            <w:noProof/>
            <w:webHidden/>
          </w:rPr>
          <w:fldChar w:fldCharType="separate"/>
        </w:r>
        <w:r w:rsidR="005B24E5">
          <w:rPr>
            <w:noProof/>
            <w:webHidden/>
          </w:rPr>
          <w:t>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56" w:history="1">
        <w:r w:rsidR="005B24E5" w:rsidRPr="00A117A5">
          <w:rPr>
            <w:rStyle w:val="a7"/>
            <w:rFonts w:asciiTheme="minorEastAsia" w:hAnsiTheme="minorEastAsia"/>
            <w:noProof/>
          </w:rPr>
          <w:t>1.1.4</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下载：</w:t>
        </w:r>
        <w:r w:rsidR="005B24E5">
          <w:rPr>
            <w:noProof/>
            <w:webHidden/>
          </w:rPr>
          <w:tab/>
        </w:r>
        <w:r w:rsidR="005B24E5">
          <w:rPr>
            <w:noProof/>
            <w:webHidden/>
          </w:rPr>
          <w:fldChar w:fldCharType="begin"/>
        </w:r>
        <w:r w:rsidR="005B24E5">
          <w:rPr>
            <w:noProof/>
            <w:webHidden/>
          </w:rPr>
          <w:instrText xml:space="preserve"> PAGEREF _Toc381116456 \h </w:instrText>
        </w:r>
        <w:r w:rsidR="005B24E5">
          <w:rPr>
            <w:noProof/>
            <w:webHidden/>
          </w:rPr>
        </w:r>
        <w:r w:rsidR="005B24E5">
          <w:rPr>
            <w:noProof/>
            <w:webHidden/>
          </w:rPr>
          <w:fldChar w:fldCharType="separate"/>
        </w:r>
        <w:r w:rsidR="005B24E5">
          <w:rPr>
            <w:noProof/>
            <w:webHidden/>
          </w:rPr>
          <w:t>4</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57" w:history="1">
        <w:r w:rsidR="005B24E5" w:rsidRPr="00A117A5">
          <w:rPr>
            <w:rStyle w:val="a7"/>
            <w:rFonts w:asciiTheme="minorEastAsia" w:hAnsiTheme="minorEastAsia"/>
            <w:noProof/>
          </w:rPr>
          <w:t>1.1.4.1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linux</w:t>
        </w:r>
        <w:r w:rsidR="005B24E5" w:rsidRPr="00A117A5">
          <w:rPr>
            <w:rStyle w:val="a7"/>
            <w:rFonts w:asciiTheme="minorEastAsia" w:hAnsiTheme="minorEastAsia" w:hint="eastAsia"/>
            <w:noProof/>
          </w:rPr>
          <w:t>下：</w:t>
        </w:r>
        <w:r w:rsidR="005B24E5">
          <w:rPr>
            <w:noProof/>
            <w:webHidden/>
          </w:rPr>
          <w:tab/>
        </w:r>
        <w:r w:rsidR="005B24E5">
          <w:rPr>
            <w:noProof/>
            <w:webHidden/>
          </w:rPr>
          <w:fldChar w:fldCharType="begin"/>
        </w:r>
        <w:r w:rsidR="005B24E5">
          <w:rPr>
            <w:noProof/>
            <w:webHidden/>
          </w:rPr>
          <w:instrText xml:space="preserve"> PAGEREF _Toc381116457 \h </w:instrText>
        </w:r>
        <w:r w:rsidR="005B24E5">
          <w:rPr>
            <w:noProof/>
            <w:webHidden/>
          </w:rPr>
        </w:r>
        <w:r w:rsidR="005B24E5">
          <w:rPr>
            <w:noProof/>
            <w:webHidden/>
          </w:rPr>
          <w:fldChar w:fldCharType="separate"/>
        </w:r>
        <w:r w:rsidR="005B24E5">
          <w:rPr>
            <w:noProof/>
            <w:webHidden/>
          </w:rPr>
          <w:t>4</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58" w:history="1">
        <w:r w:rsidR="005B24E5" w:rsidRPr="00A117A5">
          <w:rPr>
            <w:rStyle w:val="a7"/>
            <w:rFonts w:asciiTheme="minorEastAsia" w:hAnsiTheme="minorEastAsia" w:cs="Lohit Hindi"/>
            <w:noProof/>
          </w:rPr>
          <w:t>1.1.4.2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cs="Lohit Hindi"/>
            <w:noProof/>
          </w:rPr>
          <w:t>window</w:t>
        </w:r>
        <w:r w:rsidR="005B24E5" w:rsidRPr="00A117A5">
          <w:rPr>
            <w:rStyle w:val="a7"/>
            <w:rFonts w:asciiTheme="minorEastAsia" w:hAnsiTheme="minorEastAsia" w:cs="Lohit Hindi" w:hint="eastAsia"/>
            <w:noProof/>
          </w:rPr>
          <w:t>下：</w:t>
        </w:r>
        <w:r w:rsidR="005B24E5">
          <w:rPr>
            <w:noProof/>
            <w:webHidden/>
          </w:rPr>
          <w:tab/>
        </w:r>
        <w:r w:rsidR="005B24E5">
          <w:rPr>
            <w:noProof/>
            <w:webHidden/>
          </w:rPr>
          <w:fldChar w:fldCharType="begin"/>
        </w:r>
        <w:r w:rsidR="005B24E5">
          <w:rPr>
            <w:noProof/>
            <w:webHidden/>
          </w:rPr>
          <w:instrText xml:space="preserve"> PAGEREF _Toc381116458 \h </w:instrText>
        </w:r>
        <w:r w:rsidR="005B24E5">
          <w:rPr>
            <w:noProof/>
            <w:webHidden/>
          </w:rPr>
        </w:r>
        <w:r w:rsidR="005B24E5">
          <w:rPr>
            <w:noProof/>
            <w:webHidden/>
          </w:rPr>
          <w:fldChar w:fldCharType="separate"/>
        </w:r>
        <w:r w:rsidR="005B24E5">
          <w:rPr>
            <w:noProof/>
            <w:webHidden/>
          </w:rPr>
          <w:t>5</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59" w:history="1">
        <w:r w:rsidR="005B24E5" w:rsidRPr="00A117A5">
          <w:rPr>
            <w:rStyle w:val="a7"/>
            <w:rFonts w:asciiTheme="minorEastAsia" w:hAnsiTheme="minorEastAsia"/>
            <w:noProof/>
          </w:rPr>
          <w:t>1.1.5</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使用：</w:t>
        </w:r>
        <w:r w:rsidR="005B24E5">
          <w:rPr>
            <w:noProof/>
            <w:webHidden/>
          </w:rPr>
          <w:tab/>
        </w:r>
        <w:r w:rsidR="005B24E5">
          <w:rPr>
            <w:noProof/>
            <w:webHidden/>
          </w:rPr>
          <w:fldChar w:fldCharType="begin"/>
        </w:r>
        <w:r w:rsidR="005B24E5">
          <w:rPr>
            <w:noProof/>
            <w:webHidden/>
          </w:rPr>
          <w:instrText xml:space="preserve"> PAGEREF _Toc381116459 \h </w:instrText>
        </w:r>
        <w:r w:rsidR="005B24E5">
          <w:rPr>
            <w:noProof/>
            <w:webHidden/>
          </w:rPr>
        </w:r>
        <w:r w:rsidR="005B24E5">
          <w:rPr>
            <w:noProof/>
            <w:webHidden/>
          </w:rPr>
          <w:fldChar w:fldCharType="separate"/>
        </w:r>
        <w:r w:rsidR="005B24E5">
          <w:rPr>
            <w:noProof/>
            <w:webHidden/>
          </w:rPr>
          <w:t>5</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60" w:history="1">
        <w:r w:rsidR="005B24E5" w:rsidRPr="00A117A5">
          <w:rPr>
            <w:rStyle w:val="a7"/>
            <w:rFonts w:asciiTheme="minorEastAsia" w:hAnsiTheme="minorEastAsia" w:cs="Lohit Hindi"/>
            <w:noProof/>
          </w:rPr>
          <w:t>1.1.5.1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cs="Lohit Hindi" w:hint="eastAsia"/>
            <w:noProof/>
          </w:rPr>
          <w:t>用</w:t>
        </w:r>
        <w:r w:rsidR="005B24E5" w:rsidRPr="00A117A5">
          <w:rPr>
            <w:rStyle w:val="a7"/>
            <w:rFonts w:asciiTheme="minorEastAsia" w:hAnsiTheme="minorEastAsia" w:cs="Lohit Hindi"/>
            <w:noProof/>
          </w:rPr>
          <w:t xml:space="preserve">gclient </w:t>
        </w:r>
        <w:r w:rsidR="005B24E5" w:rsidRPr="00A117A5">
          <w:rPr>
            <w:rStyle w:val="a7"/>
            <w:rFonts w:asciiTheme="minorEastAsia" w:hAnsiTheme="minorEastAsia" w:cs="Lohit Hindi" w:hint="eastAsia"/>
            <w:noProof/>
          </w:rPr>
          <w:t>获取代码</w:t>
        </w:r>
        <w:r w:rsidR="005B24E5">
          <w:rPr>
            <w:noProof/>
            <w:webHidden/>
          </w:rPr>
          <w:tab/>
        </w:r>
        <w:r w:rsidR="005B24E5">
          <w:rPr>
            <w:noProof/>
            <w:webHidden/>
          </w:rPr>
          <w:fldChar w:fldCharType="begin"/>
        </w:r>
        <w:r w:rsidR="005B24E5">
          <w:rPr>
            <w:noProof/>
            <w:webHidden/>
          </w:rPr>
          <w:instrText xml:space="preserve"> PAGEREF _Toc381116460 \h </w:instrText>
        </w:r>
        <w:r w:rsidR="005B24E5">
          <w:rPr>
            <w:noProof/>
            <w:webHidden/>
          </w:rPr>
        </w:r>
        <w:r w:rsidR="005B24E5">
          <w:rPr>
            <w:noProof/>
            <w:webHidden/>
          </w:rPr>
          <w:fldChar w:fldCharType="separate"/>
        </w:r>
        <w:r w:rsidR="005B24E5">
          <w:rPr>
            <w:noProof/>
            <w:webHidden/>
          </w:rPr>
          <w:t>5</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61" w:history="1">
        <w:r w:rsidR="005B24E5" w:rsidRPr="00A117A5">
          <w:rPr>
            <w:rStyle w:val="a7"/>
            <w:rFonts w:asciiTheme="minorEastAsia" w:hAnsiTheme="minorEastAsia" w:cs="Lohit Hindi"/>
            <w:noProof/>
          </w:rPr>
          <w:t>1.1.5.2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cs="Lohit Hindi"/>
            <w:noProof/>
          </w:rPr>
          <w:t xml:space="preserve">gclient </w:t>
        </w:r>
        <w:r w:rsidR="005B24E5" w:rsidRPr="00A117A5">
          <w:rPr>
            <w:rStyle w:val="a7"/>
            <w:rFonts w:asciiTheme="minorEastAsia" w:hAnsiTheme="minorEastAsia" w:cs="Lohit Hindi" w:hint="eastAsia"/>
            <w:noProof/>
          </w:rPr>
          <w:t>命令：</w:t>
        </w:r>
        <w:r w:rsidR="005B24E5">
          <w:rPr>
            <w:noProof/>
            <w:webHidden/>
          </w:rPr>
          <w:tab/>
        </w:r>
        <w:r w:rsidR="005B24E5">
          <w:rPr>
            <w:noProof/>
            <w:webHidden/>
          </w:rPr>
          <w:fldChar w:fldCharType="begin"/>
        </w:r>
        <w:r w:rsidR="005B24E5">
          <w:rPr>
            <w:noProof/>
            <w:webHidden/>
          </w:rPr>
          <w:instrText xml:space="preserve"> PAGEREF _Toc381116461 \h </w:instrText>
        </w:r>
        <w:r w:rsidR="005B24E5">
          <w:rPr>
            <w:noProof/>
            <w:webHidden/>
          </w:rPr>
        </w:r>
        <w:r w:rsidR="005B24E5">
          <w:rPr>
            <w:noProof/>
            <w:webHidden/>
          </w:rPr>
          <w:fldChar w:fldCharType="separate"/>
        </w:r>
        <w:r w:rsidR="005B24E5">
          <w:rPr>
            <w:noProof/>
            <w:webHidden/>
          </w:rPr>
          <w:t>5</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62" w:history="1">
        <w:r w:rsidR="005B24E5" w:rsidRPr="00A117A5">
          <w:rPr>
            <w:rStyle w:val="a7"/>
            <w:rFonts w:asciiTheme="minorEastAsia" w:hAnsiTheme="minorEastAsia"/>
            <w:noProof/>
          </w:rPr>
          <w:t>1.1.6</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具体使用例子</w:t>
        </w:r>
        <w:r w:rsidR="005B24E5" w:rsidRPr="00A117A5">
          <w:rPr>
            <w:rStyle w:val="a7"/>
            <w:rFonts w:asciiTheme="minorEastAsia" w:hAnsiTheme="minorEastAsia"/>
            <w:noProof/>
          </w:rPr>
          <w:t>:</w:t>
        </w:r>
        <w:r w:rsidR="005B24E5">
          <w:rPr>
            <w:noProof/>
            <w:webHidden/>
          </w:rPr>
          <w:tab/>
        </w:r>
        <w:r w:rsidR="005B24E5">
          <w:rPr>
            <w:noProof/>
            <w:webHidden/>
          </w:rPr>
          <w:fldChar w:fldCharType="begin"/>
        </w:r>
        <w:r w:rsidR="005B24E5">
          <w:rPr>
            <w:noProof/>
            <w:webHidden/>
          </w:rPr>
          <w:instrText xml:space="preserve"> PAGEREF _Toc381116462 \h </w:instrText>
        </w:r>
        <w:r w:rsidR="005B24E5">
          <w:rPr>
            <w:noProof/>
            <w:webHidden/>
          </w:rPr>
        </w:r>
        <w:r w:rsidR="005B24E5">
          <w:rPr>
            <w:noProof/>
            <w:webHidden/>
          </w:rPr>
          <w:fldChar w:fldCharType="separate"/>
        </w:r>
        <w:r w:rsidR="005B24E5">
          <w:rPr>
            <w:noProof/>
            <w:webHidden/>
          </w:rPr>
          <w:t>5</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63" w:history="1">
        <w:r w:rsidR="005B24E5" w:rsidRPr="00A117A5">
          <w:rPr>
            <w:rStyle w:val="a7"/>
            <w:rFonts w:cs="Lohit Hindi"/>
            <w:noProof/>
          </w:rPr>
          <w:t>1.1.6.1</w:t>
        </w:r>
        <w:r w:rsidR="005B24E5">
          <w:rPr>
            <w:rFonts w:asciiTheme="minorHAnsi" w:eastAsiaTheme="minorEastAsia" w:hAnsiTheme="minorHAnsi" w:cstheme="minorBidi"/>
            <w:noProof/>
            <w:color w:val="auto"/>
            <w:sz w:val="21"/>
            <w:szCs w:val="22"/>
            <w:lang w:bidi="ar-SA"/>
          </w:rPr>
          <w:tab/>
        </w:r>
        <w:r w:rsidR="005B24E5" w:rsidRPr="00A117A5">
          <w:rPr>
            <w:rStyle w:val="a7"/>
            <w:rFonts w:cs="Lohit Hindi" w:hint="eastAsia"/>
            <w:noProof/>
          </w:rPr>
          <w:t>安装工具</w:t>
        </w:r>
        <w:r w:rsidR="005B24E5">
          <w:rPr>
            <w:noProof/>
            <w:webHidden/>
          </w:rPr>
          <w:tab/>
        </w:r>
        <w:r w:rsidR="005B24E5">
          <w:rPr>
            <w:noProof/>
            <w:webHidden/>
          </w:rPr>
          <w:fldChar w:fldCharType="begin"/>
        </w:r>
        <w:r w:rsidR="005B24E5">
          <w:rPr>
            <w:noProof/>
            <w:webHidden/>
          </w:rPr>
          <w:instrText xml:space="preserve"> PAGEREF _Toc381116463 \h </w:instrText>
        </w:r>
        <w:r w:rsidR="005B24E5">
          <w:rPr>
            <w:noProof/>
            <w:webHidden/>
          </w:rPr>
        </w:r>
        <w:r w:rsidR="005B24E5">
          <w:rPr>
            <w:noProof/>
            <w:webHidden/>
          </w:rPr>
          <w:fldChar w:fldCharType="separate"/>
        </w:r>
        <w:r w:rsidR="005B24E5">
          <w:rPr>
            <w:noProof/>
            <w:webHidden/>
          </w:rPr>
          <w:t>5</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64" w:history="1">
        <w:r w:rsidR="005B24E5" w:rsidRPr="00A117A5">
          <w:rPr>
            <w:rStyle w:val="a7"/>
            <w:rFonts w:cs="Lohit Hindi"/>
            <w:noProof/>
          </w:rPr>
          <w:t>1.1.6.2</w:t>
        </w:r>
        <w:r w:rsidR="005B24E5">
          <w:rPr>
            <w:rFonts w:asciiTheme="minorHAnsi" w:eastAsiaTheme="minorEastAsia" w:hAnsiTheme="minorHAnsi" w:cstheme="minorBidi"/>
            <w:noProof/>
            <w:color w:val="auto"/>
            <w:sz w:val="21"/>
            <w:szCs w:val="22"/>
            <w:lang w:bidi="ar-SA"/>
          </w:rPr>
          <w:tab/>
        </w:r>
        <w:r w:rsidR="005B24E5" w:rsidRPr="00A117A5">
          <w:rPr>
            <w:rStyle w:val="a7"/>
            <w:rFonts w:cs="Lohit Hindi"/>
            <w:noProof/>
          </w:rPr>
          <w:t>.</w:t>
        </w:r>
        <w:r w:rsidR="005B24E5" w:rsidRPr="00A117A5">
          <w:rPr>
            <w:rStyle w:val="a7"/>
            <w:rFonts w:cs="Lohit Hindi" w:hint="eastAsia"/>
            <w:noProof/>
          </w:rPr>
          <w:t>配置</w:t>
        </w:r>
        <w:r w:rsidR="005B24E5">
          <w:rPr>
            <w:noProof/>
            <w:webHidden/>
          </w:rPr>
          <w:tab/>
        </w:r>
        <w:r w:rsidR="005B24E5">
          <w:rPr>
            <w:noProof/>
            <w:webHidden/>
          </w:rPr>
          <w:fldChar w:fldCharType="begin"/>
        </w:r>
        <w:r w:rsidR="005B24E5">
          <w:rPr>
            <w:noProof/>
            <w:webHidden/>
          </w:rPr>
          <w:instrText xml:space="preserve"> PAGEREF _Toc381116464 \h </w:instrText>
        </w:r>
        <w:r w:rsidR="005B24E5">
          <w:rPr>
            <w:noProof/>
            <w:webHidden/>
          </w:rPr>
        </w:r>
        <w:r w:rsidR="005B24E5">
          <w:rPr>
            <w:noProof/>
            <w:webHidden/>
          </w:rPr>
          <w:fldChar w:fldCharType="separate"/>
        </w:r>
        <w:r w:rsidR="005B24E5">
          <w:rPr>
            <w:noProof/>
            <w:webHidden/>
          </w:rPr>
          <w:t>6</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465" w:history="1">
        <w:r w:rsidR="005B24E5" w:rsidRPr="00A117A5">
          <w:rPr>
            <w:rStyle w:val="a7"/>
            <w:rFonts w:asciiTheme="minorEastAsia" w:hAnsiTheme="minorEastAsia"/>
            <w:b/>
            <w:noProof/>
          </w:rPr>
          <w:t>1.2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Gyp</w:t>
        </w:r>
        <w:r w:rsidR="005B24E5" w:rsidRPr="00A117A5">
          <w:rPr>
            <w:rStyle w:val="a7"/>
            <w:rFonts w:asciiTheme="minorEastAsia" w:hAnsiTheme="minorEastAsia" w:hint="eastAsia"/>
            <w:b/>
            <w:noProof/>
          </w:rPr>
          <w:t>工具</w:t>
        </w:r>
        <w:r w:rsidR="005B24E5">
          <w:rPr>
            <w:noProof/>
            <w:webHidden/>
          </w:rPr>
          <w:tab/>
        </w:r>
        <w:r w:rsidR="005B24E5">
          <w:rPr>
            <w:noProof/>
            <w:webHidden/>
          </w:rPr>
          <w:fldChar w:fldCharType="begin"/>
        </w:r>
        <w:r w:rsidR="005B24E5">
          <w:rPr>
            <w:noProof/>
            <w:webHidden/>
          </w:rPr>
          <w:instrText xml:space="preserve"> PAGEREF _Toc381116465 \h </w:instrText>
        </w:r>
        <w:r w:rsidR="005B24E5">
          <w:rPr>
            <w:noProof/>
            <w:webHidden/>
          </w:rPr>
        </w:r>
        <w:r w:rsidR="005B24E5">
          <w:rPr>
            <w:noProof/>
            <w:webHidden/>
          </w:rPr>
          <w:fldChar w:fldCharType="separate"/>
        </w:r>
        <w:r w:rsidR="005B24E5">
          <w:rPr>
            <w:noProof/>
            <w:webHidden/>
          </w:rPr>
          <w:t>6</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466" w:history="1">
        <w:r w:rsidR="005B24E5" w:rsidRPr="00A117A5">
          <w:rPr>
            <w:rStyle w:val="a7"/>
            <w:rFonts w:asciiTheme="minorEastAsia" w:hAnsiTheme="minorEastAsia"/>
            <w:b/>
            <w:noProof/>
          </w:rPr>
          <w:t>1.3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Python</w:t>
        </w:r>
        <w:r w:rsidR="005B24E5" w:rsidRPr="00A117A5">
          <w:rPr>
            <w:rStyle w:val="a7"/>
            <w:rFonts w:asciiTheme="minorEastAsia" w:hAnsiTheme="minorEastAsia" w:hint="eastAsia"/>
            <w:b/>
            <w:noProof/>
          </w:rPr>
          <w:t>工具</w:t>
        </w:r>
        <w:r w:rsidR="005B24E5">
          <w:rPr>
            <w:noProof/>
            <w:webHidden/>
          </w:rPr>
          <w:tab/>
        </w:r>
        <w:r w:rsidR="005B24E5">
          <w:rPr>
            <w:noProof/>
            <w:webHidden/>
          </w:rPr>
          <w:fldChar w:fldCharType="begin"/>
        </w:r>
        <w:r w:rsidR="005B24E5">
          <w:rPr>
            <w:noProof/>
            <w:webHidden/>
          </w:rPr>
          <w:instrText xml:space="preserve"> PAGEREF _Toc381116466 \h </w:instrText>
        </w:r>
        <w:r w:rsidR="005B24E5">
          <w:rPr>
            <w:noProof/>
            <w:webHidden/>
          </w:rPr>
        </w:r>
        <w:r w:rsidR="005B24E5">
          <w:rPr>
            <w:noProof/>
            <w:webHidden/>
          </w:rPr>
          <w:fldChar w:fldCharType="separate"/>
        </w:r>
        <w:r w:rsidR="005B24E5">
          <w:rPr>
            <w:noProof/>
            <w:webHidden/>
          </w:rPr>
          <w:t>6</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467" w:history="1">
        <w:r w:rsidR="005B24E5" w:rsidRPr="00A117A5">
          <w:rPr>
            <w:rStyle w:val="a7"/>
            <w:rFonts w:asciiTheme="minorEastAsia" w:hAnsiTheme="minorEastAsia"/>
            <w:b/>
            <w:noProof/>
          </w:rPr>
          <w:t>1.4</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本地集成开发环境（</w:t>
        </w:r>
        <w:r w:rsidR="005B24E5" w:rsidRPr="00A117A5">
          <w:rPr>
            <w:rStyle w:val="a7"/>
            <w:rFonts w:asciiTheme="minorEastAsia" w:hAnsiTheme="minorEastAsia"/>
            <w:b/>
            <w:noProof/>
          </w:rPr>
          <w:t>IDE</w:t>
        </w:r>
        <w:r w:rsidR="005B24E5" w:rsidRPr="00A117A5">
          <w:rPr>
            <w:rStyle w:val="a7"/>
            <w:rFonts w:asciiTheme="minorEastAsia" w:hAnsiTheme="minorEastAsia" w:hint="eastAsia"/>
            <w:b/>
            <w:noProof/>
          </w:rPr>
          <w:t>）</w:t>
        </w:r>
        <w:r w:rsidR="005B24E5">
          <w:rPr>
            <w:noProof/>
            <w:webHidden/>
          </w:rPr>
          <w:tab/>
        </w:r>
        <w:r w:rsidR="005B24E5">
          <w:rPr>
            <w:noProof/>
            <w:webHidden/>
          </w:rPr>
          <w:fldChar w:fldCharType="begin"/>
        </w:r>
        <w:r w:rsidR="005B24E5">
          <w:rPr>
            <w:noProof/>
            <w:webHidden/>
          </w:rPr>
          <w:instrText xml:space="preserve"> PAGEREF _Toc381116467 \h </w:instrText>
        </w:r>
        <w:r w:rsidR="005B24E5">
          <w:rPr>
            <w:noProof/>
            <w:webHidden/>
          </w:rPr>
        </w:r>
        <w:r w:rsidR="005B24E5">
          <w:rPr>
            <w:noProof/>
            <w:webHidden/>
          </w:rPr>
          <w:fldChar w:fldCharType="separate"/>
        </w:r>
        <w:r w:rsidR="005B24E5">
          <w:rPr>
            <w:noProof/>
            <w:webHidden/>
          </w:rPr>
          <w:t>6</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68" w:history="1">
        <w:r w:rsidR="005B24E5" w:rsidRPr="00A117A5">
          <w:rPr>
            <w:rStyle w:val="a7"/>
            <w:noProof/>
          </w:rPr>
          <w:t>1.4.1</w:t>
        </w:r>
        <w:r w:rsidR="005B24E5">
          <w:rPr>
            <w:rFonts w:asciiTheme="minorHAnsi" w:eastAsiaTheme="minorEastAsia" w:hAnsiTheme="minorHAnsi" w:cstheme="minorBidi"/>
            <w:noProof/>
            <w:color w:val="auto"/>
            <w:sz w:val="21"/>
            <w:szCs w:val="22"/>
            <w:lang w:bidi="ar-SA"/>
          </w:rPr>
          <w:tab/>
        </w:r>
        <w:r w:rsidR="005B24E5" w:rsidRPr="00A117A5">
          <w:rPr>
            <w:rStyle w:val="a7"/>
            <w:noProof/>
          </w:rPr>
          <w:t>Visual studio</w:t>
        </w:r>
        <w:r w:rsidR="005B24E5">
          <w:rPr>
            <w:noProof/>
            <w:webHidden/>
          </w:rPr>
          <w:tab/>
        </w:r>
        <w:r w:rsidR="005B24E5">
          <w:rPr>
            <w:noProof/>
            <w:webHidden/>
          </w:rPr>
          <w:fldChar w:fldCharType="begin"/>
        </w:r>
        <w:r w:rsidR="005B24E5">
          <w:rPr>
            <w:noProof/>
            <w:webHidden/>
          </w:rPr>
          <w:instrText xml:space="preserve"> PAGEREF _Toc381116468 \h </w:instrText>
        </w:r>
        <w:r w:rsidR="005B24E5">
          <w:rPr>
            <w:noProof/>
            <w:webHidden/>
          </w:rPr>
        </w:r>
        <w:r w:rsidR="005B24E5">
          <w:rPr>
            <w:noProof/>
            <w:webHidden/>
          </w:rPr>
          <w:fldChar w:fldCharType="separate"/>
        </w:r>
        <w:r w:rsidR="005B24E5">
          <w:rPr>
            <w:noProof/>
            <w:webHidden/>
          </w:rPr>
          <w:t>6</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69" w:history="1">
        <w:r w:rsidR="005B24E5" w:rsidRPr="00A117A5">
          <w:rPr>
            <w:rStyle w:val="a7"/>
            <w:noProof/>
          </w:rPr>
          <w:t>1.4.2</w:t>
        </w:r>
        <w:r w:rsidR="005B24E5">
          <w:rPr>
            <w:rFonts w:asciiTheme="minorHAnsi" w:eastAsiaTheme="minorEastAsia" w:hAnsiTheme="minorHAnsi" w:cstheme="minorBidi"/>
            <w:noProof/>
            <w:color w:val="auto"/>
            <w:sz w:val="21"/>
            <w:szCs w:val="22"/>
            <w:lang w:bidi="ar-SA"/>
          </w:rPr>
          <w:tab/>
        </w:r>
        <w:r w:rsidR="005B24E5" w:rsidRPr="00A117A5">
          <w:rPr>
            <w:rStyle w:val="a7"/>
            <w:noProof/>
          </w:rPr>
          <w:t>Kdevelop</w:t>
        </w:r>
        <w:r w:rsidR="005B24E5">
          <w:rPr>
            <w:noProof/>
            <w:webHidden/>
          </w:rPr>
          <w:tab/>
        </w:r>
        <w:r w:rsidR="005B24E5">
          <w:rPr>
            <w:noProof/>
            <w:webHidden/>
          </w:rPr>
          <w:fldChar w:fldCharType="begin"/>
        </w:r>
        <w:r w:rsidR="005B24E5">
          <w:rPr>
            <w:noProof/>
            <w:webHidden/>
          </w:rPr>
          <w:instrText xml:space="preserve"> PAGEREF _Toc381116469 \h </w:instrText>
        </w:r>
        <w:r w:rsidR="005B24E5">
          <w:rPr>
            <w:noProof/>
            <w:webHidden/>
          </w:rPr>
        </w:r>
        <w:r w:rsidR="005B24E5">
          <w:rPr>
            <w:noProof/>
            <w:webHidden/>
          </w:rPr>
          <w:fldChar w:fldCharType="separate"/>
        </w:r>
        <w:r w:rsidR="005B24E5">
          <w:rPr>
            <w:noProof/>
            <w:webHidden/>
          </w:rPr>
          <w:t>12</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70" w:history="1">
        <w:r w:rsidR="005B24E5" w:rsidRPr="00A117A5">
          <w:rPr>
            <w:rStyle w:val="a7"/>
            <w:noProof/>
          </w:rPr>
          <w:t>1.4.3</w:t>
        </w:r>
        <w:r w:rsidR="005B24E5">
          <w:rPr>
            <w:rFonts w:asciiTheme="minorHAnsi" w:eastAsiaTheme="minorEastAsia" w:hAnsiTheme="minorHAnsi" w:cstheme="minorBidi"/>
            <w:noProof/>
            <w:color w:val="auto"/>
            <w:sz w:val="21"/>
            <w:szCs w:val="22"/>
            <w:lang w:bidi="ar-SA"/>
          </w:rPr>
          <w:tab/>
        </w:r>
        <w:r w:rsidR="005B24E5" w:rsidRPr="00A117A5">
          <w:rPr>
            <w:rStyle w:val="a7"/>
            <w:noProof/>
          </w:rPr>
          <w:t>Eclipse</w:t>
        </w:r>
        <w:r w:rsidR="005B24E5">
          <w:rPr>
            <w:noProof/>
            <w:webHidden/>
          </w:rPr>
          <w:tab/>
        </w:r>
        <w:r w:rsidR="005B24E5">
          <w:rPr>
            <w:noProof/>
            <w:webHidden/>
          </w:rPr>
          <w:fldChar w:fldCharType="begin"/>
        </w:r>
        <w:r w:rsidR="005B24E5">
          <w:rPr>
            <w:noProof/>
            <w:webHidden/>
          </w:rPr>
          <w:instrText xml:space="preserve"> PAGEREF _Toc381116470 \h </w:instrText>
        </w:r>
        <w:r w:rsidR="005B24E5">
          <w:rPr>
            <w:noProof/>
            <w:webHidden/>
          </w:rPr>
        </w:r>
        <w:r w:rsidR="005B24E5">
          <w:rPr>
            <w:noProof/>
            <w:webHidden/>
          </w:rPr>
          <w:fldChar w:fldCharType="separate"/>
        </w:r>
        <w:r w:rsidR="005B24E5">
          <w:rPr>
            <w:noProof/>
            <w:webHidden/>
          </w:rPr>
          <w:t>13</w:t>
        </w:r>
        <w:r w:rsidR="005B24E5">
          <w:rPr>
            <w:noProof/>
            <w:webHidden/>
          </w:rPr>
          <w:fldChar w:fldCharType="end"/>
        </w:r>
      </w:hyperlink>
    </w:p>
    <w:p w:rsidR="005B24E5" w:rsidRDefault="00BE5BA6">
      <w:pPr>
        <w:pStyle w:val="10"/>
        <w:tabs>
          <w:tab w:val="left" w:pos="420"/>
          <w:tab w:val="right" w:leader="dot" w:pos="9628"/>
        </w:tabs>
        <w:rPr>
          <w:rFonts w:asciiTheme="minorHAnsi" w:eastAsiaTheme="minorEastAsia" w:hAnsiTheme="minorHAnsi" w:cstheme="minorBidi"/>
          <w:noProof/>
          <w:color w:val="auto"/>
          <w:sz w:val="21"/>
          <w:szCs w:val="22"/>
          <w:lang w:bidi="ar-SA"/>
        </w:rPr>
      </w:pPr>
      <w:hyperlink w:anchor="_Toc381116471" w:history="1">
        <w:r w:rsidR="005B24E5" w:rsidRPr="00A117A5">
          <w:rPr>
            <w:rStyle w:val="a7"/>
            <w:rFonts w:asciiTheme="minorEastAsia" w:hAnsiTheme="minorEastAsia"/>
            <w:b/>
            <w:noProof/>
          </w:rPr>
          <w:t>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Webrtc</w:t>
        </w:r>
        <w:r w:rsidR="005B24E5">
          <w:rPr>
            <w:noProof/>
            <w:webHidden/>
          </w:rPr>
          <w:tab/>
        </w:r>
        <w:r w:rsidR="005B24E5">
          <w:rPr>
            <w:noProof/>
            <w:webHidden/>
          </w:rPr>
          <w:fldChar w:fldCharType="begin"/>
        </w:r>
        <w:r w:rsidR="005B24E5">
          <w:rPr>
            <w:noProof/>
            <w:webHidden/>
          </w:rPr>
          <w:instrText xml:space="preserve"> PAGEREF _Toc381116471 \h </w:instrText>
        </w:r>
        <w:r w:rsidR="005B24E5">
          <w:rPr>
            <w:noProof/>
            <w:webHidden/>
          </w:rPr>
        </w:r>
        <w:r w:rsidR="005B24E5">
          <w:rPr>
            <w:noProof/>
            <w:webHidden/>
          </w:rPr>
          <w:fldChar w:fldCharType="separate"/>
        </w:r>
        <w:r w:rsidR="005B24E5">
          <w:rPr>
            <w:noProof/>
            <w:webHidden/>
          </w:rPr>
          <w:t>13</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472" w:history="1">
        <w:r w:rsidR="005B24E5" w:rsidRPr="00A117A5">
          <w:rPr>
            <w:rStyle w:val="a7"/>
            <w:rFonts w:asciiTheme="minorEastAsia" w:hAnsiTheme="minorEastAsia"/>
            <w:b/>
            <w:noProof/>
          </w:rPr>
          <w:t>2.1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下载、编译：</w:t>
        </w:r>
        <w:r w:rsidR="005B24E5">
          <w:rPr>
            <w:noProof/>
            <w:webHidden/>
          </w:rPr>
          <w:tab/>
        </w:r>
        <w:r w:rsidR="005B24E5">
          <w:rPr>
            <w:noProof/>
            <w:webHidden/>
          </w:rPr>
          <w:fldChar w:fldCharType="begin"/>
        </w:r>
        <w:r w:rsidR="005B24E5">
          <w:rPr>
            <w:noProof/>
            <w:webHidden/>
          </w:rPr>
          <w:instrText xml:space="preserve"> PAGEREF _Toc381116472 \h </w:instrText>
        </w:r>
        <w:r w:rsidR="005B24E5">
          <w:rPr>
            <w:noProof/>
            <w:webHidden/>
          </w:rPr>
        </w:r>
        <w:r w:rsidR="005B24E5">
          <w:rPr>
            <w:noProof/>
            <w:webHidden/>
          </w:rPr>
          <w:fldChar w:fldCharType="separate"/>
        </w:r>
        <w:r w:rsidR="005B24E5">
          <w:rPr>
            <w:noProof/>
            <w:webHidden/>
          </w:rPr>
          <w:t>13</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73" w:history="1">
        <w:r w:rsidR="005B24E5" w:rsidRPr="00A117A5">
          <w:rPr>
            <w:rStyle w:val="a7"/>
            <w:rFonts w:asciiTheme="minorEastAsia" w:hAnsiTheme="minorEastAsia"/>
            <w:noProof/>
          </w:rPr>
          <w:t>2.1.1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Windows</w:t>
        </w:r>
        <w:r w:rsidR="005B24E5" w:rsidRPr="00A117A5">
          <w:rPr>
            <w:rStyle w:val="a7"/>
            <w:rFonts w:asciiTheme="minorEastAsia" w:hAnsiTheme="minorEastAsia" w:hint="eastAsia"/>
            <w:noProof/>
          </w:rPr>
          <w:t>下：</w:t>
        </w:r>
        <w:r w:rsidR="005B24E5">
          <w:rPr>
            <w:noProof/>
            <w:webHidden/>
          </w:rPr>
          <w:tab/>
        </w:r>
        <w:r w:rsidR="005B24E5">
          <w:rPr>
            <w:noProof/>
            <w:webHidden/>
          </w:rPr>
          <w:fldChar w:fldCharType="begin"/>
        </w:r>
        <w:r w:rsidR="005B24E5">
          <w:rPr>
            <w:noProof/>
            <w:webHidden/>
          </w:rPr>
          <w:instrText xml:space="preserve"> PAGEREF _Toc381116473 \h </w:instrText>
        </w:r>
        <w:r w:rsidR="005B24E5">
          <w:rPr>
            <w:noProof/>
            <w:webHidden/>
          </w:rPr>
        </w:r>
        <w:r w:rsidR="005B24E5">
          <w:rPr>
            <w:noProof/>
            <w:webHidden/>
          </w:rPr>
          <w:fldChar w:fldCharType="separate"/>
        </w:r>
        <w:r w:rsidR="005B24E5">
          <w:rPr>
            <w:noProof/>
            <w:webHidden/>
          </w:rPr>
          <w:t>13</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74" w:history="1">
        <w:r w:rsidR="005B24E5" w:rsidRPr="00A117A5">
          <w:rPr>
            <w:rStyle w:val="a7"/>
            <w:rFonts w:asciiTheme="minorEastAsia" w:hAnsiTheme="minorEastAsia"/>
            <w:noProof/>
          </w:rPr>
          <w:t>2.1.2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ubuntu</w:t>
        </w:r>
        <w:r w:rsidR="005B24E5" w:rsidRPr="00A117A5">
          <w:rPr>
            <w:rStyle w:val="a7"/>
            <w:rFonts w:asciiTheme="minorEastAsia" w:hAnsiTheme="minorEastAsia" w:hint="eastAsia"/>
            <w:noProof/>
          </w:rPr>
          <w:t>下编译：</w:t>
        </w:r>
        <w:r w:rsidR="005B24E5">
          <w:rPr>
            <w:noProof/>
            <w:webHidden/>
          </w:rPr>
          <w:tab/>
        </w:r>
        <w:r w:rsidR="005B24E5">
          <w:rPr>
            <w:noProof/>
            <w:webHidden/>
          </w:rPr>
          <w:fldChar w:fldCharType="begin"/>
        </w:r>
        <w:r w:rsidR="005B24E5">
          <w:rPr>
            <w:noProof/>
            <w:webHidden/>
          </w:rPr>
          <w:instrText xml:space="preserve"> PAGEREF _Toc381116474 \h </w:instrText>
        </w:r>
        <w:r w:rsidR="005B24E5">
          <w:rPr>
            <w:noProof/>
            <w:webHidden/>
          </w:rPr>
        </w:r>
        <w:r w:rsidR="005B24E5">
          <w:rPr>
            <w:noProof/>
            <w:webHidden/>
          </w:rPr>
          <w:fldChar w:fldCharType="separate"/>
        </w:r>
        <w:r w:rsidR="005B24E5">
          <w:rPr>
            <w:noProof/>
            <w:webHidden/>
          </w:rPr>
          <w:t>17</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75" w:history="1">
        <w:r w:rsidR="005B24E5" w:rsidRPr="00A117A5">
          <w:rPr>
            <w:rStyle w:val="a7"/>
            <w:rFonts w:asciiTheme="minorEastAsia" w:hAnsiTheme="minorEastAsia"/>
            <w:noProof/>
          </w:rPr>
          <w:t>2.1.3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编译</w:t>
        </w:r>
        <w:r w:rsidR="005B24E5" w:rsidRPr="00A117A5">
          <w:rPr>
            <w:rStyle w:val="a7"/>
            <w:rFonts w:asciiTheme="minorEastAsia" w:hAnsiTheme="minorEastAsia"/>
            <w:noProof/>
          </w:rPr>
          <w:t>Android(</w:t>
        </w:r>
        <w:r w:rsidR="005B24E5" w:rsidRPr="00A117A5">
          <w:rPr>
            <w:rStyle w:val="a7"/>
            <w:rFonts w:asciiTheme="minorEastAsia" w:hAnsiTheme="minorEastAsia" w:hint="eastAsia"/>
            <w:noProof/>
          </w:rPr>
          <w:t>只能在</w:t>
        </w:r>
        <w:r w:rsidR="005B24E5" w:rsidRPr="00A117A5">
          <w:rPr>
            <w:rStyle w:val="a7"/>
            <w:rFonts w:asciiTheme="minorEastAsia" w:hAnsiTheme="minorEastAsia"/>
            <w:noProof/>
          </w:rPr>
          <w:t>linux</w:t>
        </w:r>
        <w:r w:rsidR="005B24E5" w:rsidRPr="00A117A5">
          <w:rPr>
            <w:rStyle w:val="a7"/>
            <w:rFonts w:asciiTheme="minorEastAsia" w:hAnsiTheme="minorEastAsia" w:hint="eastAsia"/>
            <w:noProof/>
          </w:rPr>
          <w:t>下</w:t>
        </w:r>
        <w:r w:rsidR="005B24E5" w:rsidRPr="00A117A5">
          <w:rPr>
            <w:rStyle w:val="a7"/>
            <w:rFonts w:asciiTheme="minorEastAsia" w:hAnsiTheme="minorEastAsia"/>
            <w:noProof/>
          </w:rPr>
          <w:t>):</w:t>
        </w:r>
        <w:r w:rsidR="005B24E5">
          <w:rPr>
            <w:noProof/>
            <w:webHidden/>
          </w:rPr>
          <w:tab/>
        </w:r>
        <w:r w:rsidR="005B24E5">
          <w:rPr>
            <w:noProof/>
            <w:webHidden/>
          </w:rPr>
          <w:fldChar w:fldCharType="begin"/>
        </w:r>
        <w:r w:rsidR="005B24E5">
          <w:rPr>
            <w:noProof/>
            <w:webHidden/>
          </w:rPr>
          <w:instrText xml:space="preserve"> PAGEREF _Toc381116475 \h </w:instrText>
        </w:r>
        <w:r w:rsidR="005B24E5">
          <w:rPr>
            <w:noProof/>
            <w:webHidden/>
          </w:rPr>
        </w:r>
        <w:r w:rsidR="005B24E5">
          <w:rPr>
            <w:noProof/>
            <w:webHidden/>
          </w:rPr>
          <w:fldChar w:fldCharType="separate"/>
        </w:r>
        <w:r w:rsidR="005B24E5">
          <w:rPr>
            <w:noProof/>
            <w:webHidden/>
          </w:rPr>
          <w:t>20</w:t>
        </w:r>
        <w:r w:rsidR="005B24E5">
          <w:rPr>
            <w:noProof/>
            <w:webHidden/>
          </w:rPr>
          <w:fldChar w:fldCharType="end"/>
        </w:r>
      </w:hyperlink>
    </w:p>
    <w:p w:rsidR="005B24E5" w:rsidRDefault="00BE5BA6">
      <w:pPr>
        <w:pStyle w:val="10"/>
        <w:tabs>
          <w:tab w:val="left" w:pos="420"/>
          <w:tab w:val="right" w:leader="dot" w:pos="9628"/>
        </w:tabs>
        <w:rPr>
          <w:rFonts w:asciiTheme="minorHAnsi" w:eastAsiaTheme="minorEastAsia" w:hAnsiTheme="minorHAnsi" w:cstheme="minorBidi"/>
          <w:noProof/>
          <w:color w:val="auto"/>
          <w:sz w:val="21"/>
          <w:szCs w:val="22"/>
          <w:lang w:bidi="ar-SA"/>
        </w:rPr>
      </w:pPr>
      <w:hyperlink w:anchor="_Toc381116476" w:history="1">
        <w:r w:rsidR="005B24E5" w:rsidRPr="00A117A5">
          <w:rPr>
            <w:rStyle w:val="a7"/>
            <w:rFonts w:asciiTheme="minorEastAsia" w:hAnsiTheme="minorEastAsia"/>
            <w:b/>
            <w:noProof/>
          </w:rPr>
          <w:t>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webrtc</w:t>
        </w:r>
        <w:r w:rsidR="005B24E5" w:rsidRPr="00A117A5">
          <w:rPr>
            <w:rStyle w:val="a7"/>
            <w:rFonts w:asciiTheme="minorEastAsia" w:hAnsiTheme="minorEastAsia" w:hint="eastAsia"/>
            <w:b/>
            <w:noProof/>
          </w:rPr>
          <w:t>开发：</w:t>
        </w:r>
        <w:r w:rsidR="005B24E5">
          <w:rPr>
            <w:noProof/>
            <w:webHidden/>
          </w:rPr>
          <w:tab/>
        </w:r>
        <w:r w:rsidR="005B24E5">
          <w:rPr>
            <w:noProof/>
            <w:webHidden/>
          </w:rPr>
          <w:fldChar w:fldCharType="begin"/>
        </w:r>
        <w:r w:rsidR="005B24E5">
          <w:rPr>
            <w:noProof/>
            <w:webHidden/>
          </w:rPr>
          <w:instrText xml:space="preserve"> PAGEREF _Toc381116476 \h </w:instrText>
        </w:r>
        <w:r w:rsidR="005B24E5">
          <w:rPr>
            <w:noProof/>
            <w:webHidden/>
          </w:rPr>
        </w:r>
        <w:r w:rsidR="005B24E5">
          <w:rPr>
            <w:noProof/>
            <w:webHidden/>
          </w:rPr>
          <w:fldChar w:fldCharType="separate"/>
        </w:r>
        <w:r w:rsidR="005B24E5">
          <w:rPr>
            <w:noProof/>
            <w:webHidden/>
          </w:rPr>
          <w:t>20</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477" w:history="1">
        <w:r w:rsidR="005B24E5" w:rsidRPr="00A117A5">
          <w:rPr>
            <w:rStyle w:val="a7"/>
            <w:rFonts w:asciiTheme="minorEastAsia" w:hAnsiTheme="minorEastAsia"/>
            <w:b/>
            <w:noProof/>
          </w:rPr>
          <w:t>3.1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开发</w:t>
        </w:r>
        <w:r w:rsidR="005B24E5" w:rsidRPr="00A117A5">
          <w:rPr>
            <w:rStyle w:val="a7"/>
            <w:rFonts w:asciiTheme="minorEastAsia" w:hAnsiTheme="minorEastAsia"/>
            <w:b/>
            <w:noProof/>
          </w:rPr>
          <w:t>P2P</w:t>
        </w:r>
        <w:r w:rsidR="005B24E5" w:rsidRPr="00A117A5">
          <w:rPr>
            <w:rStyle w:val="a7"/>
            <w:rFonts w:asciiTheme="minorEastAsia" w:hAnsiTheme="minorEastAsia" w:hint="eastAsia"/>
            <w:b/>
            <w:noProof/>
          </w:rPr>
          <w:t>视频软件需要处理的问题</w:t>
        </w:r>
        <w:r w:rsidR="005B24E5">
          <w:rPr>
            <w:noProof/>
            <w:webHidden/>
          </w:rPr>
          <w:tab/>
        </w:r>
        <w:r w:rsidR="005B24E5">
          <w:rPr>
            <w:noProof/>
            <w:webHidden/>
          </w:rPr>
          <w:fldChar w:fldCharType="begin"/>
        </w:r>
        <w:r w:rsidR="005B24E5">
          <w:rPr>
            <w:noProof/>
            <w:webHidden/>
          </w:rPr>
          <w:instrText xml:space="preserve"> PAGEREF _Toc381116477 \h </w:instrText>
        </w:r>
        <w:r w:rsidR="005B24E5">
          <w:rPr>
            <w:noProof/>
            <w:webHidden/>
          </w:rPr>
        </w:r>
        <w:r w:rsidR="005B24E5">
          <w:rPr>
            <w:noProof/>
            <w:webHidden/>
          </w:rPr>
          <w:fldChar w:fldCharType="separate"/>
        </w:r>
        <w:r w:rsidR="005B24E5">
          <w:rPr>
            <w:noProof/>
            <w:webHidden/>
          </w:rPr>
          <w:t>20</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78" w:history="1">
        <w:r w:rsidR="005B24E5" w:rsidRPr="00A117A5">
          <w:rPr>
            <w:rStyle w:val="a7"/>
            <w:rFonts w:asciiTheme="minorEastAsia" w:hAnsiTheme="minorEastAsia"/>
            <w:noProof/>
          </w:rPr>
          <w:t>3.1.1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用户列的获取、交换、信令的交换</w:t>
        </w:r>
        <w:r w:rsidR="005B24E5">
          <w:rPr>
            <w:noProof/>
            <w:webHidden/>
          </w:rPr>
          <w:tab/>
        </w:r>
        <w:r w:rsidR="005B24E5">
          <w:rPr>
            <w:noProof/>
            <w:webHidden/>
          </w:rPr>
          <w:fldChar w:fldCharType="begin"/>
        </w:r>
        <w:r w:rsidR="005B24E5">
          <w:rPr>
            <w:noProof/>
            <w:webHidden/>
          </w:rPr>
          <w:instrText xml:space="preserve"> PAGEREF _Toc381116478 \h </w:instrText>
        </w:r>
        <w:r w:rsidR="005B24E5">
          <w:rPr>
            <w:noProof/>
            <w:webHidden/>
          </w:rPr>
        </w:r>
        <w:r w:rsidR="005B24E5">
          <w:rPr>
            <w:noProof/>
            <w:webHidden/>
          </w:rPr>
          <w:fldChar w:fldCharType="separate"/>
        </w:r>
        <w:r w:rsidR="005B24E5">
          <w:rPr>
            <w:noProof/>
            <w:webHidden/>
          </w:rPr>
          <w:t>20</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79" w:history="1">
        <w:r w:rsidR="005B24E5" w:rsidRPr="00A117A5">
          <w:rPr>
            <w:rStyle w:val="a7"/>
            <w:rFonts w:asciiTheme="minorEastAsia" w:hAnsiTheme="minorEastAsia"/>
            <w:noProof/>
          </w:rPr>
          <w:t>3.1.2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P2P</w:t>
        </w:r>
        <w:r w:rsidR="005B24E5" w:rsidRPr="00A117A5">
          <w:rPr>
            <w:rStyle w:val="a7"/>
            <w:rFonts w:asciiTheme="minorEastAsia" w:hAnsiTheme="minorEastAsia" w:hint="eastAsia"/>
            <w:noProof/>
          </w:rPr>
          <w:t>通信</w:t>
        </w:r>
        <w:r w:rsidR="005B24E5">
          <w:rPr>
            <w:noProof/>
            <w:webHidden/>
          </w:rPr>
          <w:tab/>
        </w:r>
        <w:r w:rsidR="005B24E5">
          <w:rPr>
            <w:noProof/>
            <w:webHidden/>
          </w:rPr>
          <w:fldChar w:fldCharType="begin"/>
        </w:r>
        <w:r w:rsidR="005B24E5">
          <w:rPr>
            <w:noProof/>
            <w:webHidden/>
          </w:rPr>
          <w:instrText xml:space="preserve"> PAGEREF _Toc381116479 \h </w:instrText>
        </w:r>
        <w:r w:rsidR="005B24E5">
          <w:rPr>
            <w:noProof/>
            <w:webHidden/>
          </w:rPr>
        </w:r>
        <w:r w:rsidR="005B24E5">
          <w:rPr>
            <w:noProof/>
            <w:webHidden/>
          </w:rPr>
          <w:fldChar w:fldCharType="separate"/>
        </w:r>
        <w:r w:rsidR="005B24E5">
          <w:rPr>
            <w:noProof/>
            <w:webHidden/>
          </w:rPr>
          <w:t>20</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80" w:history="1">
        <w:r w:rsidR="005B24E5" w:rsidRPr="00A117A5">
          <w:rPr>
            <w:rStyle w:val="a7"/>
            <w:rFonts w:asciiTheme="minorEastAsia" w:hAnsiTheme="minorEastAsia"/>
            <w:noProof/>
          </w:rPr>
          <w:t>3.1.3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多媒体处理</w:t>
        </w:r>
        <w:r w:rsidR="005B24E5">
          <w:rPr>
            <w:noProof/>
            <w:webHidden/>
          </w:rPr>
          <w:tab/>
        </w:r>
        <w:r w:rsidR="005B24E5">
          <w:rPr>
            <w:noProof/>
            <w:webHidden/>
          </w:rPr>
          <w:fldChar w:fldCharType="begin"/>
        </w:r>
        <w:r w:rsidR="005B24E5">
          <w:rPr>
            <w:noProof/>
            <w:webHidden/>
          </w:rPr>
          <w:instrText xml:space="preserve"> PAGEREF _Toc381116480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81" w:history="1">
        <w:r w:rsidR="005B24E5" w:rsidRPr="00A117A5">
          <w:rPr>
            <w:rStyle w:val="a7"/>
            <w:rFonts w:asciiTheme="minorEastAsia" w:hAnsiTheme="minorEastAsia"/>
            <w:noProof/>
          </w:rPr>
          <w:t>3.1.3.1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音视频捕获、播放</w:t>
        </w:r>
        <w:r w:rsidR="005B24E5">
          <w:rPr>
            <w:noProof/>
            <w:webHidden/>
          </w:rPr>
          <w:tab/>
        </w:r>
        <w:r w:rsidR="005B24E5">
          <w:rPr>
            <w:noProof/>
            <w:webHidden/>
          </w:rPr>
          <w:fldChar w:fldCharType="begin"/>
        </w:r>
        <w:r w:rsidR="005B24E5">
          <w:rPr>
            <w:noProof/>
            <w:webHidden/>
          </w:rPr>
          <w:instrText xml:space="preserve"> PAGEREF _Toc381116481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82" w:history="1">
        <w:r w:rsidR="005B24E5" w:rsidRPr="00A117A5">
          <w:rPr>
            <w:rStyle w:val="a7"/>
            <w:rFonts w:asciiTheme="minorEastAsia" w:hAnsiTheme="minorEastAsia"/>
            <w:noProof/>
          </w:rPr>
          <w:t>3.1.3.2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音视频编解码</w:t>
        </w:r>
        <w:r w:rsidR="005B24E5">
          <w:rPr>
            <w:noProof/>
            <w:webHidden/>
          </w:rPr>
          <w:tab/>
        </w:r>
        <w:r w:rsidR="005B24E5">
          <w:rPr>
            <w:noProof/>
            <w:webHidden/>
          </w:rPr>
          <w:fldChar w:fldCharType="begin"/>
        </w:r>
        <w:r w:rsidR="005B24E5">
          <w:rPr>
            <w:noProof/>
            <w:webHidden/>
          </w:rPr>
          <w:instrText xml:space="preserve"> PAGEREF _Toc381116482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83" w:history="1">
        <w:r w:rsidR="005B24E5" w:rsidRPr="00A117A5">
          <w:rPr>
            <w:rStyle w:val="a7"/>
            <w:rFonts w:asciiTheme="minorEastAsia" w:hAnsiTheme="minorEastAsia"/>
            <w:noProof/>
          </w:rPr>
          <w:t>3.1.3.3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音视频效果优化</w:t>
        </w:r>
        <w:r w:rsidR="005B24E5">
          <w:rPr>
            <w:noProof/>
            <w:webHidden/>
          </w:rPr>
          <w:tab/>
        </w:r>
        <w:r w:rsidR="005B24E5">
          <w:rPr>
            <w:noProof/>
            <w:webHidden/>
          </w:rPr>
          <w:fldChar w:fldCharType="begin"/>
        </w:r>
        <w:r w:rsidR="005B24E5">
          <w:rPr>
            <w:noProof/>
            <w:webHidden/>
          </w:rPr>
          <w:instrText xml:space="preserve"> PAGEREF _Toc381116483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484" w:history="1">
        <w:r w:rsidR="005B24E5" w:rsidRPr="00A117A5">
          <w:rPr>
            <w:rStyle w:val="a7"/>
            <w:rFonts w:asciiTheme="minorEastAsia" w:hAnsiTheme="minorEastAsia"/>
            <w:b/>
            <w:noProof/>
          </w:rPr>
          <w:t>3.2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webrtc</w:t>
        </w:r>
        <w:r w:rsidR="005B24E5" w:rsidRPr="00A117A5">
          <w:rPr>
            <w:rStyle w:val="a7"/>
            <w:rFonts w:asciiTheme="minorEastAsia" w:hAnsiTheme="minorEastAsia" w:hint="eastAsia"/>
            <w:b/>
            <w:noProof/>
          </w:rPr>
          <w:t>架构：</w:t>
        </w:r>
        <w:r w:rsidR="005B24E5">
          <w:rPr>
            <w:noProof/>
            <w:webHidden/>
          </w:rPr>
          <w:tab/>
        </w:r>
        <w:r w:rsidR="005B24E5">
          <w:rPr>
            <w:noProof/>
            <w:webHidden/>
          </w:rPr>
          <w:fldChar w:fldCharType="begin"/>
        </w:r>
        <w:r w:rsidR="005B24E5">
          <w:rPr>
            <w:noProof/>
            <w:webHidden/>
          </w:rPr>
          <w:instrText xml:space="preserve"> PAGEREF _Toc381116484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85" w:history="1">
        <w:r w:rsidR="005B24E5" w:rsidRPr="00A117A5">
          <w:rPr>
            <w:rStyle w:val="a7"/>
            <w:rFonts w:asciiTheme="minorEastAsia" w:hAnsiTheme="minorEastAsia"/>
            <w:noProof/>
          </w:rPr>
          <w:t>3.2.1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WebRTC</w:t>
        </w:r>
        <w:r w:rsidR="005B24E5" w:rsidRPr="00A117A5">
          <w:rPr>
            <w:rStyle w:val="a7"/>
            <w:rFonts w:asciiTheme="minorEastAsia" w:hAnsiTheme="minorEastAsia" w:hint="eastAsia"/>
            <w:noProof/>
          </w:rPr>
          <w:t>架构组件介绍</w:t>
        </w:r>
        <w:r w:rsidR="005B24E5">
          <w:rPr>
            <w:noProof/>
            <w:webHidden/>
          </w:rPr>
          <w:tab/>
        </w:r>
        <w:r w:rsidR="005B24E5">
          <w:rPr>
            <w:noProof/>
            <w:webHidden/>
          </w:rPr>
          <w:fldChar w:fldCharType="begin"/>
        </w:r>
        <w:r w:rsidR="005B24E5">
          <w:rPr>
            <w:noProof/>
            <w:webHidden/>
          </w:rPr>
          <w:instrText xml:space="preserve"> PAGEREF _Toc381116485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86" w:history="1">
        <w:r w:rsidR="005B24E5" w:rsidRPr="00A117A5">
          <w:rPr>
            <w:rStyle w:val="a7"/>
            <w:rFonts w:asciiTheme="minorEastAsia" w:hAnsiTheme="minorEastAsia"/>
            <w:b/>
            <w:bCs/>
            <w:noProof/>
          </w:rPr>
          <w:t>(1)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bCs/>
            <w:noProof/>
          </w:rPr>
          <w:t>你的</w:t>
        </w:r>
        <w:r w:rsidR="005B24E5" w:rsidRPr="00A117A5">
          <w:rPr>
            <w:rStyle w:val="a7"/>
            <w:rFonts w:asciiTheme="minorEastAsia" w:hAnsiTheme="minorEastAsia"/>
            <w:b/>
            <w:bCs/>
            <w:noProof/>
          </w:rPr>
          <w:t>web</w:t>
        </w:r>
        <w:r w:rsidR="005B24E5" w:rsidRPr="00A117A5">
          <w:rPr>
            <w:rStyle w:val="a7"/>
            <w:rFonts w:asciiTheme="minorEastAsia" w:hAnsiTheme="minorEastAsia" w:hint="eastAsia"/>
            <w:b/>
            <w:bCs/>
            <w:noProof/>
          </w:rPr>
          <w:t>应用程序</w:t>
        </w:r>
        <w:r w:rsidR="005B24E5">
          <w:rPr>
            <w:noProof/>
            <w:webHidden/>
          </w:rPr>
          <w:tab/>
        </w:r>
        <w:r w:rsidR="005B24E5">
          <w:rPr>
            <w:noProof/>
            <w:webHidden/>
          </w:rPr>
          <w:fldChar w:fldCharType="begin"/>
        </w:r>
        <w:r w:rsidR="005B24E5">
          <w:rPr>
            <w:noProof/>
            <w:webHidden/>
          </w:rPr>
          <w:instrText xml:space="preserve"> PAGEREF _Toc381116486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87" w:history="1">
        <w:r w:rsidR="005B24E5" w:rsidRPr="00A117A5">
          <w:rPr>
            <w:rStyle w:val="a7"/>
            <w:rFonts w:asciiTheme="minorEastAsia" w:hAnsiTheme="minorEastAsia"/>
            <w:b/>
            <w:bCs/>
            <w:noProof/>
          </w:rPr>
          <w:t>(2)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bCs/>
            <w:noProof/>
          </w:rPr>
          <w:t>Web API</w:t>
        </w:r>
        <w:r w:rsidR="005B24E5">
          <w:rPr>
            <w:noProof/>
            <w:webHidden/>
          </w:rPr>
          <w:tab/>
        </w:r>
        <w:r w:rsidR="005B24E5">
          <w:rPr>
            <w:noProof/>
            <w:webHidden/>
          </w:rPr>
          <w:fldChar w:fldCharType="begin"/>
        </w:r>
        <w:r w:rsidR="005B24E5">
          <w:rPr>
            <w:noProof/>
            <w:webHidden/>
          </w:rPr>
          <w:instrText xml:space="preserve"> PAGEREF _Toc381116487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88" w:history="1">
        <w:r w:rsidR="005B24E5" w:rsidRPr="00A117A5">
          <w:rPr>
            <w:rStyle w:val="a7"/>
            <w:rFonts w:asciiTheme="minorEastAsia" w:hAnsiTheme="minorEastAsia"/>
            <w:b/>
            <w:bCs/>
            <w:noProof/>
          </w:rPr>
          <w:t>(3)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bCs/>
            <w:noProof/>
          </w:rPr>
          <w:t>WebRTC Native C++ API</w:t>
        </w:r>
        <w:r w:rsidR="005B24E5">
          <w:rPr>
            <w:noProof/>
            <w:webHidden/>
          </w:rPr>
          <w:tab/>
        </w:r>
        <w:r w:rsidR="005B24E5">
          <w:rPr>
            <w:noProof/>
            <w:webHidden/>
          </w:rPr>
          <w:fldChar w:fldCharType="begin"/>
        </w:r>
        <w:r w:rsidR="005B24E5">
          <w:rPr>
            <w:noProof/>
            <w:webHidden/>
          </w:rPr>
          <w:instrText xml:space="preserve"> PAGEREF _Toc381116488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89" w:history="1">
        <w:r w:rsidR="005B24E5" w:rsidRPr="00A117A5">
          <w:rPr>
            <w:rStyle w:val="a7"/>
            <w:rFonts w:asciiTheme="minorEastAsia" w:hAnsiTheme="minorEastAsia"/>
            <w:b/>
            <w:bCs/>
            <w:noProof/>
          </w:rPr>
          <w:t>(4)</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bCs/>
            <w:noProof/>
          </w:rPr>
          <w:t>Transport / Session</w:t>
        </w:r>
        <w:r w:rsidR="005B24E5">
          <w:rPr>
            <w:noProof/>
            <w:webHidden/>
          </w:rPr>
          <w:tab/>
        </w:r>
        <w:r w:rsidR="005B24E5">
          <w:rPr>
            <w:noProof/>
            <w:webHidden/>
          </w:rPr>
          <w:fldChar w:fldCharType="begin"/>
        </w:r>
        <w:r w:rsidR="005B24E5">
          <w:rPr>
            <w:noProof/>
            <w:webHidden/>
          </w:rPr>
          <w:instrText xml:space="preserve"> PAGEREF _Toc381116489 \h </w:instrText>
        </w:r>
        <w:r w:rsidR="005B24E5">
          <w:rPr>
            <w:noProof/>
            <w:webHidden/>
          </w:rPr>
        </w:r>
        <w:r w:rsidR="005B24E5">
          <w:rPr>
            <w:noProof/>
            <w:webHidden/>
          </w:rPr>
          <w:fldChar w:fldCharType="separate"/>
        </w:r>
        <w:r w:rsidR="005B24E5">
          <w:rPr>
            <w:noProof/>
            <w:webHidden/>
          </w:rPr>
          <w:t>21</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90" w:history="1">
        <w:r w:rsidR="005B24E5" w:rsidRPr="00A117A5">
          <w:rPr>
            <w:rStyle w:val="a7"/>
            <w:rFonts w:asciiTheme="minorEastAsia" w:hAnsiTheme="minorEastAsia"/>
            <w:b/>
            <w:bCs/>
            <w:noProof/>
          </w:rPr>
          <w:t>(5)</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bCs/>
            <w:noProof/>
          </w:rPr>
          <w:t>VoiceEngine</w:t>
        </w:r>
        <w:r w:rsidR="005B24E5">
          <w:rPr>
            <w:noProof/>
            <w:webHidden/>
          </w:rPr>
          <w:tab/>
        </w:r>
        <w:r w:rsidR="005B24E5">
          <w:rPr>
            <w:noProof/>
            <w:webHidden/>
          </w:rPr>
          <w:fldChar w:fldCharType="begin"/>
        </w:r>
        <w:r w:rsidR="005B24E5">
          <w:rPr>
            <w:noProof/>
            <w:webHidden/>
          </w:rPr>
          <w:instrText xml:space="preserve"> PAGEREF _Toc381116490 \h </w:instrText>
        </w:r>
        <w:r w:rsidR="005B24E5">
          <w:rPr>
            <w:noProof/>
            <w:webHidden/>
          </w:rPr>
        </w:r>
        <w:r w:rsidR="005B24E5">
          <w:rPr>
            <w:noProof/>
            <w:webHidden/>
          </w:rPr>
          <w:fldChar w:fldCharType="separate"/>
        </w:r>
        <w:r w:rsidR="005B24E5">
          <w:rPr>
            <w:noProof/>
            <w:webHidden/>
          </w:rPr>
          <w:t>22</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91" w:history="1">
        <w:r w:rsidR="005B24E5" w:rsidRPr="00A117A5">
          <w:rPr>
            <w:rStyle w:val="a7"/>
            <w:rFonts w:asciiTheme="minorEastAsia" w:hAnsiTheme="minorEastAsia"/>
            <w:b/>
            <w:bCs/>
            <w:noProof/>
          </w:rPr>
          <w:t>(6)</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bCs/>
            <w:noProof/>
          </w:rPr>
          <w:t>VideoEngine</w:t>
        </w:r>
        <w:r w:rsidR="005B24E5">
          <w:rPr>
            <w:noProof/>
            <w:webHidden/>
          </w:rPr>
          <w:tab/>
        </w:r>
        <w:r w:rsidR="005B24E5">
          <w:rPr>
            <w:noProof/>
            <w:webHidden/>
          </w:rPr>
          <w:fldChar w:fldCharType="begin"/>
        </w:r>
        <w:r w:rsidR="005B24E5">
          <w:rPr>
            <w:noProof/>
            <w:webHidden/>
          </w:rPr>
          <w:instrText xml:space="preserve"> PAGEREF _Toc381116491 \h </w:instrText>
        </w:r>
        <w:r w:rsidR="005B24E5">
          <w:rPr>
            <w:noProof/>
            <w:webHidden/>
          </w:rPr>
        </w:r>
        <w:r w:rsidR="005B24E5">
          <w:rPr>
            <w:noProof/>
            <w:webHidden/>
          </w:rPr>
          <w:fldChar w:fldCharType="separate"/>
        </w:r>
        <w:r w:rsidR="005B24E5">
          <w:rPr>
            <w:noProof/>
            <w:webHidden/>
          </w:rPr>
          <w:t>23</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92" w:history="1">
        <w:r w:rsidR="005B24E5" w:rsidRPr="00A117A5">
          <w:rPr>
            <w:rStyle w:val="a7"/>
            <w:rFonts w:asciiTheme="minorEastAsia" w:hAnsiTheme="minorEastAsia"/>
            <w:noProof/>
          </w:rPr>
          <w:t>3.2.2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WebRTC</w:t>
        </w:r>
        <w:r w:rsidR="005B24E5" w:rsidRPr="00A117A5">
          <w:rPr>
            <w:rStyle w:val="a7"/>
            <w:rFonts w:asciiTheme="minorEastAsia" w:hAnsiTheme="minorEastAsia" w:hint="eastAsia"/>
            <w:noProof/>
          </w:rPr>
          <w:t>核心模块</w:t>
        </w:r>
        <w:r w:rsidR="005B24E5" w:rsidRPr="00A117A5">
          <w:rPr>
            <w:rStyle w:val="a7"/>
            <w:rFonts w:asciiTheme="minorEastAsia" w:hAnsiTheme="minorEastAsia"/>
            <w:noProof/>
          </w:rPr>
          <w:t>API</w:t>
        </w:r>
        <w:r w:rsidR="005B24E5" w:rsidRPr="00A117A5">
          <w:rPr>
            <w:rStyle w:val="a7"/>
            <w:rFonts w:asciiTheme="minorEastAsia" w:hAnsiTheme="minorEastAsia" w:hint="eastAsia"/>
            <w:noProof/>
          </w:rPr>
          <w:t>介绍</w:t>
        </w:r>
        <w:r w:rsidR="005B24E5">
          <w:rPr>
            <w:noProof/>
            <w:webHidden/>
          </w:rPr>
          <w:tab/>
        </w:r>
        <w:r w:rsidR="005B24E5">
          <w:rPr>
            <w:noProof/>
            <w:webHidden/>
          </w:rPr>
          <w:fldChar w:fldCharType="begin"/>
        </w:r>
        <w:r w:rsidR="005B24E5">
          <w:rPr>
            <w:noProof/>
            <w:webHidden/>
          </w:rPr>
          <w:instrText xml:space="preserve"> PAGEREF _Toc381116492 \h </w:instrText>
        </w:r>
        <w:r w:rsidR="005B24E5">
          <w:rPr>
            <w:noProof/>
            <w:webHidden/>
          </w:rPr>
        </w:r>
        <w:r w:rsidR="005B24E5">
          <w:rPr>
            <w:noProof/>
            <w:webHidden/>
          </w:rPr>
          <w:fldChar w:fldCharType="separate"/>
        </w:r>
        <w:r w:rsidR="005B24E5">
          <w:rPr>
            <w:noProof/>
            <w:webHidden/>
          </w:rPr>
          <w:t>23</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93" w:history="1">
        <w:r w:rsidR="005B24E5" w:rsidRPr="00A117A5">
          <w:rPr>
            <w:rStyle w:val="a7"/>
            <w:b/>
            <w:bCs/>
            <w:noProof/>
          </w:rPr>
          <w:t>(1)</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b/>
            <w:bCs/>
            <w:noProof/>
          </w:rPr>
          <w:t>网络传输模块：</w:t>
        </w:r>
        <w:r w:rsidR="005B24E5" w:rsidRPr="00A117A5">
          <w:rPr>
            <w:rStyle w:val="a7"/>
            <w:b/>
            <w:bCs/>
            <w:noProof/>
          </w:rPr>
          <w:t>libjingle</w:t>
        </w:r>
        <w:r w:rsidR="005B24E5">
          <w:rPr>
            <w:noProof/>
            <w:webHidden/>
          </w:rPr>
          <w:tab/>
        </w:r>
        <w:r w:rsidR="005B24E5">
          <w:rPr>
            <w:noProof/>
            <w:webHidden/>
          </w:rPr>
          <w:fldChar w:fldCharType="begin"/>
        </w:r>
        <w:r w:rsidR="005B24E5">
          <w:rPr>
            <w:noProof/>
            <w:webHidden/>
          </w:rPr>
          <w:instrText xml:space="preserve"> PAGEREF _Toc381116493 \h </w:instrText>
        </w:r>
        <w:r w:rsidR="005B24E5">
          <w:rPr>
            <w:noProof/>
            <w:webHidden/>
          </w:rPr>
        </w:r>
        <w:r w:rsidR="005B24E5">
          <w:rPr>
            <w:noProof/>
            <w:webHidden/>
          </w:rPr>
          <w:fldChar w:fldCharType="separate"/>
        </w:r>
        <w:r w:rsidR="005B24E5">
          <w:rPr>
            <w:noProof/>
            <w:webHidden/>
          </w:rPr>
          <w:t>23</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94" w:history="1">
        <w:r w:rsidR="005B24E5" w:rsidRPr="00A117A5">
          <w:rPr>
            <w:rStyle w:val="a7"/>
            <w:b/>
            <w:bCs/>
            <w:noProof/>
          </w:rPr>
          <w:t>(2)</w:t>
        </w:r>
        <w:r w:rsidR="005B24E5">
          <w:rPr>
            <w:rFonts w:asciiTheme="minorHAnsi" w:eastAsiaTheme="minorEastAsia" w:hAnsiTheme="minorHAnsi" w:cstheme="minorBidi"/>
            <w:noProof/>
            <w:color w:val="auto"/>
            <w:sz w:val="21"/>
            <w:szCs w:val="22"/>
            <w:lang w:bidi="ar-SA"/>
          </w:rPr>
          <w:tab/>
        </w:r>
        <w:r w:rsidR="005B24E5" w:rsidRPr="00A117A5">
          <w:rPr>
            <w:rStyle w:val="a7"/>
            <w:b/>
            <w:bCs/>
            <w:noProof/>
          </w:rPr>
          <w:t>WebRTC Native C++ API</w:t>
        </w:r>
        <w:r w:rsidR="005B24E5">
          <w:rPr>
            <w:noProof/>
            <w:webHidden/>
          </w:rPr>
          <w:tab/>
        </w:r>
        <w:r w:rsidR="005B24E5">
          <w:rPr>
            <w:noProof/>
            <w:webHidden/>
          </w:rPr>
          <w:fldChar w:fldCharType="begin"/>
        </w:r>
        <w:r w:rsidR="005B24E5">
          <w:rPr>
            <w:noProof/>
            <w:webHidden/>
          </w:rPr>
          <w:instrText xml:space="preserve"> PAGEREF _Toc381116494 \h </w:instrText>
        </w:r>
        <w:r w:rsidR="005B24E5">
          <w:rPr>
            <w:noProof/>
            <w:webHidden/>
          </w:rPr>
        </w:r>
        <w:r w:rsidR="005B24E5">
          <w:rPr>
            <w:noProof/>
            <w:webHidden/>
          </w:rPr>
          <w:fldChar w:fldCharType="separate"/>
        </w:r>
        <w:r w:rsidR="005B24E5">
          <w:rPr>
            <w:noProof/>
            <w:webHidden/>
          </w:rPr>
          <w:t>23</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95" w:history="1">
        <w:r w:rsidR="005B24E5" w:rsidRPr="00A117A5">
          <w:rPr>
            <w:rStyle w:val="a7"/>
            <w:b/>
            <w:bCs/>
            <w:noProof/>
          </w:rPr>
          <w:t>(3)</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b/>
            <w:bCs/>
            <w:noProof/>
          </w:rPr>
          <w:t>音频、视频图像处理的主要数据结构</w:t>
        </w:r>
        <w:r w:rsidR="005B24E5">
          <w:rPr>
            <w:noProof/>
            <w:webHidden/>
          </w:rPr>
          <w:tab/>
        </w:r>
        <w:r w:rsidR="005B24E5">
          <w:rPr>
            <w:noProof/>
            <w:webHidden/>
          </w:rPr>
          <w:fldChar w:fldCharType="begin"/>
        </w:r>
        <w:r w:rsidR="005B24E5">
          <w:rPr>
            <w:noProof/>
            <w:webHidden/>
          </w:rPr>
          <w:instrText xml:space="preserve"> PAGEREF _Toc381116495 \h </w:instrText>
        </w:r>
        <w:r w:rsidR="005B24E5">
          <w:rPr>
            <w:noProof/>
            <w:webHidden/>
          </w:rPr>
        </w:r>
        <w:r w:rsidR="005B24E5">
          <w:rPr>
            <w:noProof/>
            <w:webHidden/>
          </w:rPr>
          <w:fldChar w:fldCharType="separate"/>
        </w:r>
        <w:r w:rsidR="005B24E5">
          <w:rPr>
            <w:noProof/>
            <w:webHidden/>
          </w:rPr>
          <w:t>23</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96" w:history="1">
        <w:r w:rsidR="005B24E5" w:rsidRPr="00A117A5">
          <w:rPr>
            <w:rStyle w:val="a7"/>
            <w:b/>
            <w:bCs/>
            <w:noProof/>
          </w:rPr>
          <w:t>(4)</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b/>
            <w:bCs/>
            <w:noProof/>
          </w:rPr>
          <w:t>音频引擎（</w:t>
        </w:r>
        <w:r w:rsidR="005B24E5" w:rsidRPr="00A117A5">
          <w:rPr>
            <w:rStyle w:val="a7"/>
            <w:b/>
            <w:bCs/>
            <w:noProof/>
          </w:rPr>
          <w:t>VoiceEngine</w:t>
        </w:r>
        <w:r w:rsidR="005B24E5" w:rsidRPr="00A117A5">
          <w:rPr>
            <w:rStyle w:val="a7"/>
            <w:rFonts w:hint="eastAsia"/>
            <w:b/>
            <w:bCs/>
            <w:noProof/>
          </w:rPr>
          <w:t>）模块</w:t>
        </w:r>
        <w:r w:rsidR="005B24E5" w:rsidRPr="00A117A5">
          <w:rPr>
            <w:rStyle w:val="a7"/>
            <w:b/>
            <w:bCs/>
            <w:noProof/>
          </w:rPr>
          <w:t xml:space="preserve"> APIs</w:t>
        </w:r>
        <w:r w:rsidR="005B24E5">
          <w:rPr>
            <w:noProof/>
            <w:webHidden/>
          </w:rPr>
          <w:tab/>
        </w:r>
        <w:r w:rsidR="005B24E5">
          <w:rPr>
            <w:noProof/>
            <w:webHidden/>
          </w:rPr>
          <w:fldChar w:fldCharType="begin"/>
        </w:r>
        <w:r w:rsidR="005B24E5">
          <w:rPr>
            <w:noProof/>
            <w:webHidden/>
          </w:rPr>
          <w:instrText xml:space="preserve"> PAGEREF _Toc381116496 \h </w:instrText>
        </w:r>
        <w:r w:rsidR="005B24E5">
          <w:rPr>
            <w:noProof/>
            <w:webHidden/>
          </w:rPr>
        </w:r>
        <w:r w:rsidR="005B24E5">
          <w:rPr>
            <w:noProof/>
            <w:webHidden/>
          </w:rPr>
          <w:fldChar w:fldCharType="separate"/>
        </w:r>
        <w:r w:rsidR="005B24E5">
          <w:rPr>
            <w:noProof/>
            <w:webHidden/>
          </w:rPr>
          <w:t>24</w:t>
        </w:r>
        <w:r w:rsidR="005B24E5">
          <w:rPr>
            <w:noProof/>
            <w:webHidden/>
          </w:rPr>
          <w:fldChar w:fldCharType="end"/>
        </w:r>
      </w:hyperlink>
    </w:p>
    <w:p w:rsidR="005B24E5" w:rsidRDefault="00BE5BA6" w:rsidP="005B24E5">
      <w:pPr>
        <w:pStyle w:val="40"/>
        <w:tabs>
          <w:tab w:val="left" w:pos="2100"/>
          <w:tab w:val="right" w:leader="dot" w:pos="9628"/>
        </w:tabs>
        <w:ind w:left="1440"/>
        <w:rPr>
          <w:rFonts w:asciiTheme="minorHAnsi" w:eastAsiaTheme="minorEastAsia" w:hAnsiTheme="minorHAnsi" w:cstheme="minorBidi"/>
          <w:noProof/>
          <w:color w:val="auto"/>
          <w:sz w:val="21"/>
          <w:szCs w:val="22"/>
          <w:lang w:bidi="ar-SA"/>
        </w:rPr>
      </w:pPr>
      <w:hyperlink w:anchor="_Toc381116497" w:history="1">
        <w:r w:rsidR="005B24E5" w:rsidRPr="00A117A5">
          <w:rPr>
            <w:rStyle w:val="a7"/>
            <w:b/>
            <w:bCs/>
            <w:noProof/>
          </w:rPr>
          <w:t>(5)</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b/>
            <w:bCs/>
            <w:noProof/>
          </w:rPr>
          <w:t>视频引擎（</w:t>
        </w:r>
        <w:r w:rsidR="005B24E5" w:rsidRPr="00A117A5">
          <w:rPr>
            <w:rStyle w:val="a7"/>
            <w:b/>
            <w:bCs/>
            <w:noProof/>
          </w:rPr>
          <w:t>VideoEngine</w:t>
        </w:r>
        <w:r w:rsidR="005B24E5" w:rsidRPr="00A117A5">
          <w:rPr>
            <w:rStyle w:val="a7"/>
            <w:rFonts w:hint="eastAsia"/>
            <w:b/>
            <w:bCs/>
            <w:noProof/>
          </w:rPr>
          <w:t>）模块</w:t>
        </w:r>
        <w:r w:rsidR="005B24E5" w:rsidRPr="00A117A5">
          <w:rPr>
            <w:rStyle w:val="a7"/>
            <w:b/>
            <w:bCs/>
            <w:noProof/>
          </w:rPr>
          <w:t xml:space="preserve"> APIs</w:t>
        </w:r>
        <w:r w:rsidR="005B24E5">
          <w:rPr>
            <w:noProof/>
            <w:webHidden/>
          </w:rPr>
          <w:tab/>
        </w:r>
        <w:r w:rsidR="005B24E5">
          <w:rPr>
            <w:noProof/>
            <w:webHidden/>
          </w:rPr>
          <w:fldChar w:fldCharType="begin"/>
        </w:r>
        <w:r w:rsidR="005B24E5">
          <w:rPr>
            <w:noProof/>
            <w:webHidden/>
          </w:rPr>
          <w:instrText xml:space="preserve"> PAGEREF _Toc381116497 \h </w:instrText>
        </w:r>
        <w:r w:rsidR="005B24E5">
          <w:rPr>
            <w:noProof/>
            <w:webHidden/>
          </w:rPr>
        </w:r>
        <w:r w:rsidR="005B24E5">
          <w:rPr>
            <w:noProof/>
            <w:webHidden/>
          </w:rPr>
          <w:fldChar w:fldCharType="separate"/>
        </w:r>
        <w:r w:rsidR="005B24E5">
          <w:rPr>
            <w:noProof/>
            <w:webHidden/>
          </w:rPr>
          <w:t>25</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498" w:history="1">
        <w:r w:rsidR="005B24E5" w:rsidRPr="00A117A5">
          <w:rPr>
            <w:rStyle w:val="a7"/>
            <w:rFonts w:asciiTheme="minorEastAsia" w:hAnsiTheme="minorEastAsia"/>
            <w:noProof/>
          </w:rPr>
          <w:t>3.2.3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webRTC</w:t>
        </w:r>
        <w:r w:rsidR="005B24E5" w:rsidRPr="00A117A5">
          <w:rPr>
            <w:rStyle w:val="a7"/>
            <w:rFonts w:asciiTheme="minorEastAsia" w:hAnsiTheme="minorEastAsia" w:hint="eastAsia"/>
            <w:noProof/>
          </w:rPr>
          <w:t>核心</w:t>
        </w:r>
        <w:r w:rsidR="005B24E5" w:rsidRPr="00A117A5">
          <w:rPr>
            <w:rStyle w:val="a7"/>
            <w:rFonts w:asciiTheme="minorEastAsia" w:hAnsiTheme="minorEastAsia"/>
            <w:noProof/>
          </w:rPr>
          <w:t>API</w:t>
        </w:r>
        <w:r w:rsidR="005B24E5" w:rsidRPr="00A117A5">
          <w:rPr>
            <w:rStyle w:val="a7"/>
            <w:rFonts w:asciiTheme="minorEastAsia" w:hAnsiTheme="minorEastAsia" w:hint="eastAsia"/>
            <w:noProof/>
          </w:rPr>
          <w:t>详解</w:t>
        </w:r>
        <w:r w:rsidR="005B24E5">
          <w:rPr>
            <w:noProof/>
            <w:webHidden/>
          </w:rPr>
          <w:tab/>
        </w:r>
        <w:r w:rsidR="005B24E5">
          <w:rPr>
            <w:noProof/>
            <w:webHidden/>
          </w:rPr>
          <w:fldChar w:fldCharType="begin"/>
        </w:r>
        <w:r w:rsidR="005B24E5">
          <w:rPr>
            <w:noProof/>
            <w:webHidden/>
          </w:rPr>
          <w:instrText xml:space="preserve"> PAGEREF _Toc381116498 \h </w:instrText>
        </w:r>
        <w:r w:rsidR="005B24E5">
          <w:rPr>
            <w:noProof/>
            <w:webHidden/>
          </w:rPr>
        </w:r>
        <w:r w:rsidR="005B24E5">
          <w:rPr>
            <w:noProof/>
            <w:webHidden/>
          </w:rPr>
          <w:fldChar w:fldCharType="separate"/>
        </w:r>
        <w:r w:rsidR="005B24E5">
          <w:rPr>
            <w:noProof/>
            <w:webHidden/>
          </w:rPr>
          <w:t>26</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499" w:history="1">
        <w:r w:rsidR="005B24E5" w:rsidRPr="00A117A5">
          <w:rPr>
            <w:rStyle w:val="a7"/>
            <w:rFonts w:asciiTheme="minorEastAsia" w:hAnsiTheme="minorEastAsia"/>
            <w:noProof/>
          </w:rPr>
          <w:t>3.2.3.1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libjingle_peerconnection</w:t>
        </w:r>
        <w:r w:rsidR="005B24E5">
          <w:rPr>
            <w:noProof/>
            <w:webHidden/>
          </w:rPr>
          <w:tab/>
        </w:r>
        <w:r w:rsidR="005B24E5">
          <w:rPr>
            <w:noProof/>
            <w:webHidden/>
          </w:rPr>
          <w:fldChar w:fldCharType="begin"/>
        </w:r>
        <w:r w:rsidR="005B24E5">
          <w:rPr>
            <w:noProof/>
            <w:webHidden/>
          </w:rPr>
          <w:instrText xml:space="preserve"> PAGEREF _Toc381116499 \h </w:instrText>
        </w:r>
        <w:r w:rsidR="005B24E5">
          <w:rPr>
            <w:noProof/>
            <w:webHidden/>
          </w:rPr>
        </w:r>
        <w:r w:rsidR="005B24E5">
          <w:rPr>
            <w:noProof/>
            <w:webHidden/>
          </w:rPr>
          <w:fldChar w:fldCharType="separate"/>
        </w:r>
        <w:r w:rsidR="005B24E5">
          <w:rPr>
            <w:noProof/>
            <w:webHidden/>
          </w:rPr>
          <w:t>26</w:t>
        </w:r>
        <w:r w:rsidR="005B24E5">
          <w:rPr>
            <w:noProof/>
            <w:webHidden/>
          </w:rPr>
          <w:fldChar w:fldCharType="end"/>
        </w:r>
      </w:hyperlink>
    </w:p>
    <w:p w:rsidR="005B24E5" w:rsidRDefault="00BE5BA6" w:rsidP="005B24E5">
      <w:pPr>
        <w:pStyle w:val="40"/>
        <w:tabs>
          <w:tab w:val="left" w:pos="2520"/>
          <w:tab w:val="right" w:leader="dot" w:pos="9628"/>
        </w:tabs>
        <w:ind w:left="1440"/>
        <w:rPr>
          <w:rFonts w:asciiTheme="minorHAnsi" w:eastAsiaTheme="minorEastAsia" w:hAnsiTheme="minorHAnsi" w:cstheme="minorBidi"/>
          <w:noProof/>
          <w:color w:val="auto"/>
          <w:sz w:val="21"/>
          <w:szCs w:val="22"/>
          <w:lang w:bidi="ar-SA"/>
        </w:rPr>
      </w:pPr>
      <w:hyperlink w:anchor="_Toc381116500" w:history="1">
        <w:r w:rsidR="005B24E5" w:rsidRPr="00A117A5">
          <w:rPr>
            <w:rStyle w:val="a7"/>
            <w:rFonts w:asciiTheme="minorEastAsia" w:hAnsiTheme="minorEastAsia"/>
            <w:noProof/>
          </w:rPr>
          <w:t>3.2.3.2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libjingle_media</w:t>
        </w:r>
        <w:r w:rsidR="005B24E5" w:rsidRPr="00A117A5">
          <w:rPr>
            <w:rStyle w:val="a7"/>
            <w:rFonts w:asciiTheme="minorEastAsia" w:hAnsiTheme="minorEastAsia" w:hint="eastAsia"/>
            <w:noProof/>
          </w:rPr>
          <w:t>库：</w:t>
        </w:r>
        <w:r w:rsidR="005B24E5">
          <w:rPr>
            <w:noProof/>
            <w:webHidden/>
          </w:rPr>
          <w:tab/>
        </w:r>
        <w:r w:rsidR="005B24E5">
          <w:rPr>
            <w:noProof/>
            <w:webHidden/>
          </w:rPr>
          <w:fldChar w:fldCharType="begin"/>
        </w:r>
        <w:r w:rsidR="005B24E5">
          <w:rPr>
            <w:noProof/>
            <w:webHidden/>
          </w:rPr>
          <w:instrText xml:space="preserve"> PAGEREF _Toc381116500 \h </w:instrText>
        </w:r>
        <w:r w:rsidR="005B24E5">
          <w:rPr>
            <w:noProof/>
            <w:webHidden/>
          </w:rPr>
        </w:r>
        <w:r w:rsidR="005B24E5">
          <w:rPr>
            <w:noProof/>
            <w:webHidden/>
          </w:rPr>
          <w:fldChar w:fldCharType="separate"/>
        </w:r>
        <w:r w:rsidR="005B24E5">
          <w:rPr>
            <w:noProof/>
            <w:webHidden/>
          </w:rPr>
          <w:t>30</w:t>
        </w:r>
        <w:r w:rsidR="005B24E5">
          <w:rPr>
            <w:noProof/>
            <w:webHidden/>
          </w:rPr>
          <w:fldChar w:fldCharType="end"/>
        </w:r>
      </w:hyperlink>
    </w:p>
    <w:p w:rsidR="005B24E5" w:rsidRDefault="00BE5BA6" w:rsidP="005B24E5">
      <w:pPr>
        <w:pStyle w:val="5"/>
        <w:tabs>
          <w:tab w:val="left" w:pos="2940"/>
          <w:tab w:val="right" w:leader="dot" w:pos="9628"/>
        </w:tabs>
        <w:ind w:left="1920"/>
        <w:rPr>
          <w:noProof/>
        </w:rPr>
      </w:pPr>
      <w:hyperlink w:anchor="_Toc381116501" w:history="1">
        <w:r w:rsidR="005B24E5" w:rsidRPr="00A117A5">
          <w:rPr>
            <w:rStyle w:val="a7"/>
            <w:rFonts w:asciiTheme="minorEastAsia" w:hAnsiTheme="minorEastAsia"/>
            <w:noProof/>
            <w:lang w:bidi="hi-IN"/>
          </w:rPr>
          <w:t>3.2.3.2.1</w:t>
        </w:r>
        <w:r w:rsidR="005B24E5">
          <w:rPr>
            <w:noProof/>
          </w:rPr>
          <w:tab/>
        </w:r>
        <w:r w:rsidR="005B24E5" w:rsidRPr="00A117A5">
          <w:rPr>
            <w:rStyle w:val="a7"/>
            <w:rFonts w:asciiTheme="minorEastAsia" w:hAnsiTheme="minorEastAsia" w:hint="eastAsia"/>
            <w:noProof/>
            <w:lang w:bidi="hi-IN"/>
          </w:rPr>
          <w:t>视频采集，处理、渲染类：</w:t>
        </w:r>
        <w:r w:rsidR="005B24E5">
          <w:rPr>
            <w:noProof/>
            <w:webHidden/>
          </w:rPr>
          <w:tab/>
        </w:r>
        <w:r w:rsidR="005B24E5">
          <w:rPr>
            <w:noProof/>
            <w:webHidden/>
          </w:rPr>
          <w:fldChar w:fldCharType="begin"/>
        </w:r>
        <w:r w:rsidR="005B24E5">
          <w:rPr>
            <w:noProof/>
            <w:webHidden/>
          </w:rPr>
          <w:instrText xml:space="preserve"> PAGEREF _Toc381116501 \h </w:instrText>
        </w:r>
        <w:r w:rsidR="005B24E5">
          <w:rPr>
            <w:noProof/>
            <w:webHidden/>
          </w:rPr>
        </w:r>
        <w:r w:rsidR="005B24E5">
          <w:rPr>
            <w:noProof/>
            <w:webHidden/>
          </w:rPr>
          <w:fldChar w:fldCharType="separate"/>
        </w:r>
        <w:r w:rsidR="005B24E5">
          <w:rPr>
            <w:noProof/>
            <w:webHidden/>
          </w:rPr>
          <w:t>30</w:t>
        </w:r>
        <w:r w:rsidR="005B24E5">
          <w:rPr>
            <w:noProof/>
            <w:webHidden/>
          </w:rPr>
          <w:fldChar w:fldCharType="end"/>
        </w:r>
      </w:hyperlink>
    </w:p>
    <w:p w:rsidR="005B24E5" w:rsidRDefault="00BE5BA6">
      <w:pPr>
        <w:pStyle w:val="10"/>
        <w:tabs>
          <w:tab w:val="left" w:pos="420"/>
          <w:tab w:val="right" w:leader="dot" w:pos="9628"/>
        </w:tabs>
        <w:rPr>
          <w:rFonts w:asciiTheme="minorHAnsi" w:eastAsiaTheme="minorEastAsia" w:hAnsiTheme="minorHAnsi" w:cstheme="minorBidi"/>
          <w:noProof/>
          <w:color w:val="auto"/>
          <w:sz w:val="21"/>
          <w:szCs w:val="22"/>
          <w:lang w:bidi="ar-SA"/>
        </w:rPr>
      </w:pPr>
      <w:hyperlink w:anchor="_Toc381116502" w:history="1">
        <w:r w:rsidR="005B24E5" w:rsidRPr="00A117A5">
          <w:rPr>
            <w:rStyle w:val="a7"/>
            <w:rFonts w:asciiTheme="minorEastAsia" w:hAnsiTheme="minorEastAsia"/>
            <w:b/>
            <w:noProof/>
          </w:rPr>
          <w:t>4</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Libjingle</w:t>
        </w:r>
        <w:r w:rsidR="005B24E5" w:rsidRPr="00A117A5">
          <w:rPr>
            <w:rStyle w:val="a7"/>
            <w:rFonts w:asciiTheme="minorEastAsia" w:hAnsiTheme="minorEastAsia" w:hint="eastAsia"/>
            <w:b/>
            <w:noProof/>
          </w:rPr>
          <w:t>详细介绍</w:t>
        </w:r>
        <w:r w:rsidR="005B24E5">
          <w:rPr>
            <w:noProof/>
            <w:webHidden/>
          </w:rPr>
          <w:tab/>
        </w:r>
        <w:r w:rsidR="005B24E5">
          <w:rPr>
            <w:noProof/>
            <w:webHidden/>
          </w:rPr>
          <w:fldChar w:fldCharType="begin"/>
        </w:r>
        <w:r w:rsidR="005B24E5">
          <w:rPr>
            <w:noProof/>
            <w:webHidden/>
          </w:rPr>
          <w:instrText xml:space="preserve"> PAGEREF _Toc381116502 \h </w:instrText>
        </w:r>
        <w:r w:rsidR="005B24E5">
          <w:rPr>
            <w:noProof/>
            <w:webHidden/>
          </w:rPr>
        </w:r>
        <w:r w:rsidR="005B24E5">
          <w:rPr>
            <w:noProof/>
            <w:webHidden/>
          </w:rPr>
          <w:fldChar w:fldCharType="separate"/>
        </w:r>
        <w:r w:rsidR="005B24E5">
          <w:rPr>
            <w:noProof/>
            <w:webHidden/>
          </w:rPr>
          <w:t>34</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03" w:history="1">
        <w:r w:rsidR="005B24E5" w:rsidRPr="00A117A5">
          <w:rPr>
            <w:rStyle w:val="a7"/>
            <w:b/>
            <w:noProof/>
          </w:rPr>
          <w:t>4.1</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b/>
            <w:noProof/>
          </w:rPr>
          <w:t>重要组件：</w:t>
        </w:r>
        <w:r w:rsidR="005B24E5">
          <w:rPr>
            <w:noProof/>
            <w:webHidden/>
          </w:rPr>
          <w:tab/>
        </w:r>
        <w:r w:rsidR="005B24E5">
          <w:rPr>
            <w:noProof/>
            <w:webHidden/>
          </w:rPr>
          <w:fldChar w:fldCharType="begin"/>
        </w:r>
        <w:r w:rsidR="005B24E5">
          <w:rPr>
            <w:noProof/>
            <w:webHidden/>
          </w:rPr>
          <w:instrText xml:space="preserve"> PAGEREF _Toc381116503 \h </w:instrText>
        </w:r>
        <w:r w:rsidR="005B24E5">
          <w:rPr>
            <w:noProof/>
            <w:webHidden/>
          </w:rPr>
        </w:r>
        <w:r w:rsidR="005B24E5">
          <w:rPr>
            <w:noProof/>
            <w:webHidden/>
          </w:rPr>
          <w:fldChar w:fldCharType="separate"/>
        </w:r>
        <w:r w:rsidR="005B24E5">
          <w:rPr>
            <w:noProof/>
            <w:webHidden/>
          </w:rPr>
          <w:t>34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04" w:history="1">
        <w:r w:rsidR="005B24E5" w:rsidRPr="00A117A5">
          <w:rPr>
            <w:rStyle w:val="a7"/>
            <w:noProof/>
          </w:rPr>
          <w:t>4.1.1</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信号：</w:t>
        </w:r>
        <w:r w:rsidR="005B24E5">
          <w:rPr>
            <w:noProof/>
            <w:webHidden/>
          </w:rPr>
          <w:tab/>
        </w:r>
        <w:r w:rsidR="005B24E5">
          <w:rPr>
            <w:noProof/>
            <w:webHidden/>
          </w:rPr>
          <w:fldChar w:fldCharType="begin"/>
        </w:r>
        <w:r w:rsidR="005B24E5">
          <w:rPr>
            <w:noProof/>
            <w:webHidden/>
          </w:rPr>
          <w:instrText xml:space="preserve"> PAGEREF _Toc381116504 \h </w:instrText>
        </w:r>
        <w:r w:rsidR="005B24E5">
          <w:rPr>
            <w:noProof/>
            <w:webHidden/>
          </w:rPr>
        </w:r>
        <w:r w:rsidR="005B24E5">
          <w:rPr>
            <w:noProof/>
            <w:webHidden/>
          </w:rPr>
          <w:fldChar w:fldCharType="separate"/>
        </w:r>
        <w:r w:rsidR="005B24E5">
          <w:rPr>
            <w:noProof/>
            <w:webHidden/>
          </w:rPr>
          <w:t>34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05" w:history="1">
        <w:r w:rsidR="005B24E5" w:rsidRPr="00A117A5">
          <w:rPr>
            <w:rStyle w:val="a7"/>
            <w:noProof/>
          </w:rPr>
          <w:t>4.1.2</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线程和消息</w:t>
        </w:r>
        <w:r w:rsidR="005B24E5">
          <w:rPr>
            <w:noProof/>
            <w:webHidden/>
          </w:rPr>
          <w:tab/>
        </w:r>
        <w:r w:rsidR="005B24E5">
          <w:rPr>
            <w:noProof/>
            <w:webHidden/>
          </w:rPr>
          <w:fldChar w:fldCharType="begin"/>
        </w:r>
        <w:r w:rsidR="005B24E5">
          <w:rPr>
            <w:noProof/>
            <w:webHidden/>
          </w:rPr>
          <w:instrText xml:space="preserve"> PAGEREF _Toc381116505 \h </w:instrText>
        </w:r>
        <w:r w:rsidR="005B24E5">
          <w:rPr>
            <w:noProof/>
            <w:webHidden/>
          </w:rPr>
        </w:r>
        <w:r w:rsidR="005B24E5">
          <w:rPr>
            <w:noProof/>
            <w:webHidden/>
          </w:rPr>
          <w:fldChar w:fldCharType="separate"/>
        </w:r>
        <w:r w:rsidR="005B24E5">
          <w:rPr>
            <w:noProof/>
            <w:webHidden/>
          </w:rPr>
          <w:t>34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06" w:history="1">
        <w:r w:rsidR="005B24E5" w:rsidRPr="00A117A5">
          <w:rPr>
            <w:rStyle w:val="a7"/>
            <w:noProof/>
          </w:rPr>
          <w:t>4.1.3</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名称转换</w:t>
        </w:r>
        <w:r w:rsidR="005B24E5">
          <w:rPr>
            <w:noProof/>
            <w:webHidden/>
          </w:rPr>
          <w:tab/>
        </w:r>
        <w:r w:rsidR="005B24E5">
          <w:rPr>
            <w:noProof/>
            <w:webHidden/>
          </w:rPr>
          <w:fldChar w:fldCharType="begin"/>
        </w:r>
        <w:r w:rsidR="005B24E5">
          <w:rPr>
            <w:noProof/>
            <w:webHidden/>
          </w:rPr>
          <w:instrText xml:space="preserve"> PAGEREF _Toc381116506 \h </w:instrText>
        </w:r>
        <w:r w:rsidR="005B24E5">
          <w:rPr>
            <w:noProof/>
            <w:webHidden/>
          </w:rPr>
        </w:r>
        <w:r w:rsidR="005B24E5">
          <w:rPr>
            <w:noProof/>
            <w:webHidden/>
          </w:rPr>
          <w:fldChar w:fldCharType="separate"/>
        </w:r>
        <w:r w:rsidR="005B24E5">
          <w:rPr>
            <w:noProof/>
            <w:webHidden/>
          </w:rPr>
          <w:t>34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07" w:history="1">
        <w:r w:rsidR="005B24E5" w:rsidRPr="00A117A5">
          <w:rPr>
            <w:rStyle w:val="a7"/>
            <w:noProof/>
          </w:rPr>
          <w:t>4.1.4</w:t>
        </w:r>
        <w:r w:rsidR="005B24E5">
          <w:rPr>
            <w:rFonts w:asciiTheme="minorHAnsi" w:eastAsiaTheme="minorEastAsia" w:hAnsiTheme="minorHAnsi" w:cstheme="minorBidi"/>
            <w:noProof/>
            <w:color w:val="auto"/>
            <w:sz w:val="21"/>
            <w:szCs w:val="22"/>
            <w:lang w:bidi="ar-SA"/>
          </w:rPr>
          <w:tab/>
        </w:r>
        <w:r w:rsidR="005B24E5" w:rsidRPr="00A117A5">
          <w:rPr>
            <w:rStyle w:val="a7"/>
            <w:noProof/>
          </w:rPr>
          <w:t>Ssl</w:t>
        </w:r>
        <w:r w:rsidR="005B24E5" w:rsidRPr="00A117A5">
          <w:rPr>
            <w:rStyle w:val="a7"/>
            <w:rFonts w:hint="eastAsia"/>
            <w:noProof/>
          </w:rPr>
          <w:t>支持</w:t>
        </w:r>
        <w:r w:rsidR="005B24E5">
          <w:rPr>
            <w:noProof/>
            <w:webHidden/>
          </w:rPr>
          <w:tab/>
        </w:r>
        <w:r w:rsidR="005B24E5">
          <w:rPr>
            <w:noProof/>
            <w:webHidden/>
          </w:rPr>
          <w:fldChar w:fldCharType="begin"/>
        </w:r>
        <w:r w:rsidR="005B24E5">
          <w:rPr>
            <w:noProof/>
            <w:webHidden/>
          </w:rPr>
          <w:instrText xml:space="preserve"> PAGEREF _Toc381116507 \h </w:instrText>
        </w:r>
        <w:r w:rsidR="005B24E5">
          <w:rPr>
            <w:noProof/>
            <w:webHidden/>
          </w:rPr>
        </w:r>
        <w:r w:rsidR="005B24E5">
          <w:rPr>
            <w:noProof/>
            <w:webHidden/>
          </w:rPr>
          <w:fldChar w:fldCharType="separate"/>
        </w:r>
        <w:r w:rsidR="005B24E5">
          <w:rPr>
            <w:noProof/>
            <w:webHidden/>
          </w:rPr>
          <w:t>34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08" w:history="1">
        <w:r w:rsidR="005B24E5" w:rsidRPr="00A117A5">
          <w:rPr>
            <w:rStyle w:val="a7"/>
            <w:noProof/>
          </w:rPr>
          <w:t>4.1.5</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连接</w:t>
        </w:r>
        <w:r w:rsidR="005B24E5">
          <w:rPr>
            <w:noProof/>
            <w:webHidden/>
          </w:rPr>
          <w:tab/>
        </w:r>
        <w:r w:rsidR="005B24E5">
          <w:rPr>
            <w:noProof/>
            <w:webHidden/>
          </w:rPr>
          <w:fldChar w:fldCharType="begin"/>
        </w:r>
        <w:r w:rsidR="005B24E5">
          <w:rPr>
            <w:noProof/>
            <w:webHidden/>
          </w:rPr>
          <w:instrText xml:space="preserve"> PAGEREF _Toc381116508 \h </w:instrText>
        </w:r>
        <w:r w:rsidR="005B24E5">
          <w:rPr>
            <w:noProof/>
            <w:webHidden/>
          </w:rPr>
        </w:r>
        <w:r w:rsidR="005B24E5">
          <w:rPr>
            <w:noProof/>
            <w:webHidden/>
          </w:rPr>
          <w:fldChar w:fldCharType="separate"/>
        </w:r>
        <w:r w:rsidR="005B24E5">
          <w:rPr>
            <w:noProof/>
            <w:webHidden/>
          </w:rPr>
          <w:t>34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09" w:history="1">
        <w:r w:rsidR="005B24E5" w:rsidRPr="00A117A5">
          <w:rPr>
            <w:rStyle w:val="a7"/>
            <w:noProof/>
          </w:rPr>
          <w:t>4.1.6</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传输，通道，连接</w:t>
        </w:r>
        <w:r w:rsidR="005B24E5">
          <w:rPr>
            <w:noProof/>
            <w:webHidden/>
          </w:rPr>
          <w:tab/>
        </w:r>
        <w:r w:rsidR="005B24E5">
          <w:rPr>
            <w:noProof/>
            <w:webHidden/>
          </w:rPr>
          <w:fldChar w:fldCharType="begin"/>
        </w:r>
        <w:r w:rsidR="005B24E5">
          <w:rPr>
            <w:noProof/>
            <w:webHidden/>
          </w:rPr>
          <w:instrText xml:space="preserve"> PAGEREF _Toc381116509 \h </w:instrText>
        </w:r>
        <w:r w:rsidR="005B24E5">
          <w:rPr>
            <w:noProof/>
            <w:webHidden/>
          </w:rPr>
        </w:r>
        <w:r w:rsidR="005B24E5">
          <w:rPr>
            <w:noProof/>
            <w:webHidden/>
          </w:rPr>
          <w:fldChar w:fldCharType="separate"/>
        </w:r>
        <w:r w:rsidR="005B24E5">
          <w:rPr>
            <w:noProof/>
            <w:webHidden/>
          </w:rPr>
          <w:t>35</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10" w:history="1">
        <w:r w:rsidR="005B24E5" w:rsidRPr="00A117A5">
          <w:rPr>
            <w:rStyle w:val="a7"/>
            <w:noProof/>
          </w:rPr>
          <w:t>4.1.7</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候选项</w:t>
        </w:r>
        <w:r w:rsidR="005B24E5">
          <w:rPr>
            <w:noProof/>
            <w:webHidden/>
          </w:rPr>
          <w:tab/>
        </w:r>
        <w:r w:rsidR="005B24E5">
          <w:rPr>
            <w:noProof/>
            <w:webHidden/>
          </w:rPr>
          <w:fldChar w:fldCharType="begin"/>
        </w:r>
        <w:r w:rsidR="005B24E5">
          <w:rPr>
            <w:noProof/>
            <w:webHidden/>
          </w:rPr>
          <w:instrText xml:space="preserve"> PAGEREF _Toc381116510 \h </w:instrText>
        </w:r>
        <w:r w:rsidR="005B24E5">
          <w:rPr>
            <w:noProof/>
            <w:webHidden/>
          </w:rPr>
        </w:r>
        <w:r w:rsidR="005B24E5">
          <w:rPr>
            <w:noProof/>
            <w:webHidden/>
          </w:rPr>
          <w:fldChar w:fldCharType="separate"/>
        </w:r>
        <w:r w:rsidR="005B24E5">
          <w:rPr>
            <w:noProof/>
            <w:webHidden/>
          </w:rPr>
          <w:t>35</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11" w:history="1">
        <w:r w:rsidR="005B24E5" w:rsidRPr="00A117A5">
          <w:rPr>
            <w:rStyle w:val="a7"/>
            <w:noProof/>
          </w:rPr>
          <w:t>4.1.8</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数据包</w:t>
        </w:r>
        <w:r w:rsidR="005B24E5">
          <w:rPr>
            <w:noProof/>
            <w:webHidden/>
          </w:rPr>
          <w:tab/>
        </w:r>
        <w:r w:rsidR="005B24E5">
          <w:rPr>
            <w:noProof/>
            <w:webHidden/>
          </w:rPr>
          <w:fldChar w:fldCharType="begin"/>
        </w:r>
        <w:r w:rsidR="005B24E5">
          <w:rPr>
            <w:noProof/>
            <w:webHidden/>
          </w:rPr>
          <w:instrText xml:space="preserve"> PAGEREF _Toc381116511 \h </w:instrText>
        </w:r>
        <w:r w:rsidR="005B24E5">
          <w:rPr>
            <w:noProof/>
            <w:webHidden/>
          </w:rPr>
        </w:r>
        <w:r w:rsidR="005B24E5">
          <w:rPr>
            <w:noProof/>
            <w:webHidden/>
          </w:rPr>
          <w:fldChar w:fldCharType="separate"/>
        </w:r>
        <w:r w:rsidR="005B24E5">
          <w:rPr>
            <w:noProof/>
            <w:webHidden/>
          </w:rPr>
          <w:t>35</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12" w:history="1">
        <w:r w:rsidR="005B24E5" w:rsidRPr="00A117A5">
          <w:rPr>
            <w:rStyle w:val="a7"/>
            <w:b/>
            <w:noProof/>
          </w:rPr>
          <w:t>4.2</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b/>
            <w:noProof/>
          </w:rPr>
          <w:t>如何工作：</w:t>
        </w:r>
        <w:r w:rsidR="005B24E5">
          <w:rPr>
            <w:noProof/>
            <w:webHidden/>
          </w:rPr>
          <w:tab/>
        </w:r>
        <w:r w:rsidR="005B24E5">
          <w:rPr>
            <w:noProof/>
            <w:webHidden/>
          </w:rPr>
          <w:fldChar w:fldCharType="begin"/>
        </w:r>
        <w:r w:rsidR="005B24E5">
          <w:rPr>
            <w:noProof/>
            <w:webHidden/>
          </w:rPr>
          <w:instrText xml:space="preserve"> PAGEREF _Toc381116512 \h </w:instrText>
        </w:r>
        <w:r w:rsidR="005B24E5">
          <w:rPr>
            <w:noProof/>
            <w:webHidden/>
          </w:rPr>
        </w:r>
        <w:r w:rsidR="005B24E5">
          <w:rPr>
            <w:noProof/>
            <w:webHidden/>
          </w:rPr>
          <w:fldChar w:fldCharType="separate"/>
        </w:r>
        <w:r w:rsidR="005B24E5">
          <w:rPr>
            <w:noProof/>
            <w:webHidden/>
          </w:rPr>
          <w:t>35</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13" w:history="1">
        <w:r w:rsidR="005B24E5" w:rsidRPr="00A117A5">
          <w:rPr>
            <w:rStyle w:val="a7"/>
            <w:noProof/>
          </w:rPr>
          <w:t>4.2.1</w:t>
        </w:r>
        <w:r w:rsidR="005B24E5">
          <w:rPr>
            <w:rFonts w:asciiTheme="minorHAnsi" w:eastAsiaTheme="minorEastAsia" w:hAnsiTheme="minorHAnsi" w:cstheme="minorBidi"/>
            <w:noProof/>
            <w:color w:val="auto"/>
            <w:sz w:val="21"/>
            <w:szCs w:val="22"/>
            <w:lang w:bidi="ar-SA"/>
          </w:rPr>
          <w:tab/>
        </w:r>
        <w:r w:rsidR="005B24E5" w:rsidRPr="00A117A5">
          <w:rPr>
            <w:rStyle w:val="a7"/>
            <w:noProof/>
          </w:rPr>
          <w:t>Application</w:t>
        </w:r>
        <w:r w:rsidR="005B24E5" w:rsidRPr="00A117A5">
          <w:rPr>
            <w:rStyle w:val="a7"/>
            <w:rFonts w:hint="eastAsia"/>
            <w:noProof/>
          </w:rPr>
          <w:t>模块</w:t>
        </w:r>
        <w:r w:rsidR="005B24E5">
          <w:rPr>
            <w:noProof/>
            <w:webHidden/>
          </w:rPr>
          <w:tab/>
        </w:r>
        <w:r w:rsidR="005B24E5">
          <w:rPr>
            <w:noProof/>
            <w:webHidden/>
          </w:rPr>
          <w:fldChar w:fldCharType="begin"/>
        </w:r>
        <w:r w:rsidR="005B24E5">
          <w:rPr>
            <w:noProof/>
            <w:webHidden/>
          </w:rPr>
          <w:instrText xml:space="preserve"> PAGEREF _Toc381116513 \h </w:instrText>
        </w:r>
        <w:r w:rsidR="005B24E5">
          <w:rPr>
            <w:noProof/>
            <w:webHidden/>
          </w:rPr>
        </w:r>
        <w:r w:rsidR="005B24E5">
          <w:rPr>
            <w:noProof/>
            <w:webHidden/>
          </w:rPr>
          <w:fldChar w:fldCharType="separate"/>
        </w:r>
        <w:r w:rsidR="005B24E5">
          <w:rPr>
            <w:noProof/>
            <w:webHidden/>
          </w:rPr>
          <w:t>36</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14" w:history="1">
        <w:r w:rsidR="005B24E5" w:rsidRPr="00A117A5">
          <w:rPr>
            <w:rStyle w:val="a7"/>
            <w:noProof/>
          </w:rPr>
          <w:t>4.2.2</w:t>
        </w:r>
        <w:r w:rsidR="005B24E5">
          <w:rPr>
            <w:rFonts w:asciiTheme="minorHAnsi" w:eastAsiaTheme="minorEastAsia" w:hAnsiTheme="minorHAnsi" w:cstheme="minorBidi"/>
            <w:noProof/>
            <w:color w:val="auto"/>
            <w:sz w:val="21"/>
            <w:szCs w:val="22"/>
            <w:lang w:bidi="ar-SA"/>
          </w:rPr>
          <w:tab/>
        </w:r>
        <w:r w:rsidR="005B24E5" w:rsidRPr="00A117A5">
          <w:rPr>
            <w:rStyle w:val="a7"/>
            <w:noProof/>
          </w:rPr>
          <w:t>XMPP Messaging Component.</w:t>
        </w:r>
        <w:r w:rsidR="005B24E5" w:rsidRPr="00A117A5">
          <w:rPr>
            <w:rStyle w:val="a7"/>
            <w:rFonts w:hint="eastAsia"/>
            <w:noProof/>
          </w:rPr>
          <w:t>模块</w:t>
        </w:r>
        <w:r w:rsidR="005B24E5">
          <w:rPr>
            <w:noProof/>
            <w:webHidden/>
          </w:rPr>
          <w:tab/>
        </w:r>
        <w:r w:rsidR="005B24E5">
          <w:rPr>
            <w:noProof/>
            <w:webHidden/>
          </w:rPr>
          <w:fldChar w:fldCharType="begin"/>
        </w:r>
        <w:r w:rsidR="005B24E5">
          <w:rPr>
            <w:noProof/>
            <w:webHidden/>
          </w:rPr>
          <w:instrText xml:space="preserve"> PAGEREF _Toc381116514 \h </w:instrText>
        </w:r>
        <w:r w:rsidR="005B24E5">
          <w:rPr>
            <w:noProof/>
            <w:webHidden/>
          </w:rPr>
        </w:r>
        <w:r w:rsidR="005B24E5">
          <w:rPr>
            <w:noProof/>
            <w:webHidden/>
          </w:rPr>
          <w:fldChar w:fldCharType="separate"/>
        </w:r>
        <w:r w:rsidR="005B24E5">
          <w:rPr>
            <w:noProof/>
            <w:webHidden/>
          </w:rPr>
          <w:t>36</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15" w:history="1">
        <w:r w:rsidR="005B24E5" w:rsidRPr="00A117A5">
          <w:rPr>
            <w:rStyle w:val="a7"/>
            <w:noProof/>
          </w:rPr>
          <w:t>4.2.3</w:t>
        </w:r>
        <w:r w:rsidR="005B24E5">
          <w:rPr>
            <w:rFonts w:asciiTheme="minorHAnsi" w:eastAsiaTheme="minorEastAsia" w:hAnsiTheme="minorHAnsi" w:cstheme="minorBidi"/>
            <w:noProof/>
            <w:color w:val="auto"/>
            <w:sz w:val="21"/>
            <w:szCs w:val="22"/>
            <w:lang w:bidi="ar-SA"/>
          </w:rPr>
          <w:tab/>
        </w:r>
        <w:r w:rsidR="005B24E5" w:rsidRPr="00A117A5">
          <w:rPr>
            <w:rStyle w:val="a7"/>
            <w:noProof/>
          </w:rPr>
          <w:t>Session Logic and management commponent</w:t>
        </w:r>
        <w:r w:rsidR="005B24E5" w:rsidRPr="00A117A5">
          <w:rPr>
            <w:rStyle w:val="a7"/>
            <w:rFonts w:hint="eastAsia"/>
            <w:noProof/>
          </w:rPr>
          <w:t>模块。</w:t>
        </w:r>
        <w:r w:rsidR="005B24E5">
          <w:rPr>
            <w:noProof/>
            <w:webHidden/>
          </w:rPr>
          <w:tab/>
        </w:r>
        <w:r w:rsidR="005B24E5">
          <w:rPr>
            <w:noProof/>
            <w:webHidden/>
          </w:rPr>
          <w:fldChar w:fldCharType="begin"/>
        </w:r>
        <w:r w:rsidR="005B24E5">
          <w:rPr>
            <w:noProof/>
            <w:webHidden/>
          </w:rPr>
          <w:instrText xml:space="preserve"> PAGEREF _Toc381116515 \h </w:instrText>
        </w:r>
        <w:r w:rsidR="005B24E5">
          <w:rPr>
            <w:noProof/>
            <w:webHidden/>
          </w:rPr>
        </w:r>
        <w:r w:rsidR="005B24E5">
          <w:rPr>
            <w:noProof/>
            <w:webHidden/>
          </w:rPr>
          <w:fldChar w:fldCharType="separate"/>
        </w:r>
        <w:r w:rsidR="005B24E5">
          <w:rPr>
            <w:noProof/>
            <w:webHidden/>
          </w:rPr>
          <w:t>37</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16" w:history="1">
        <w:r w:rsidR="005B24E5" w:rsidRPr="00A117A5">
          <w:rPr>
            <w:rStyle w:val="a7"/>
            <w:noProof/>
          </w:rPr>
          <w:t>4.2.4</w:t>
        </w:r>
        <w:r w:rsidR="005B24E5">
          <w:rPr>
            <w:rFonts w:asciiTheme="minorHAnsi" w:eastAsiaTheme="minorEastAsia" w:hAnsiTheme="minorHAnsi" w:cstheme="minorBidi"/>
            <w:noProof/>
            <w:color w:val="auto"/>
            <w:sz w:val="21"/>
            <w:szCs w:val="22"/>
            <w:lang w:bidi="ar-SA"/>
          </w:rPr>
          <w:tab/>
        </w:r>
        <w:r w:rsidR="005B24E5" w:rsidRPr="00A117A5">
          <w:rPr>
            <w:rStyle w:val="a7"/>
            <w:noProof/>
          </w:rPr>
          <w:t>Peer to peer Component</w:t>
        </w:r>
        <w:r w:rsidR="005B24E5" w:rsidRPr="00A117A5">
          <w:rPr>
            <w:rStyle w:val="a7"/>
            <w:rFonts w:hint="eastAsia"/>
            <w:noProof/>
          </w:rPr>
          <w:t>模块。</w:t>
        </w:r>
        <w:r w:rsidR="005B24E5">
          <w:rPr>
            <w:noProof/>
            <w:webHidden/>
          </w:rPr>
          <w:tab/>
        </w:r>
        <w:r w:rsidR="005B24E5">
          <w:rPr>
            <w:noProof/>
            <w:webHidden/>
          </w:rPr>
          <w:fldChar w:fldCharType="begin"/>
        </w:r>
        <w:r w:rsidR="005B24E5">
          <w:rPr>
            <w:noProof/>
            <w:webHidden/>
          </w:rPr>
          <w:instrText xml:space="preserve"> PAGEREF _Toc381116516 \h </w:instrText>
        </w:r>
        <w:r w:rsidR="005B24E5">
          <w:rPr>
            <w:noProof/>
            <w:webHidden/>
          </w:rPr>
        </w:r>
        <w:r w:rsidR="005B24E5">
          <w:rPr>
            <w:noProof/>
            <w:webHidden/>
          </w:rPr>
          <w:fldChar w:fldCharType="separate"/>
        </w:r>
        <w:r w:rsidR="005B24E5">
          <w:rPr>
            <w:noProof/>
            <w:webHidden/>
          </w:rPr>
          <w:t>37</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17" w:history="1">
        <w:r w:rsidR="005B24E5" w:rsidRPr="00A117A5">
          <w:rPr>
            <w:rStyle w:val="a7"/>
            <w:noProof/>
          </w:rPr>
          <w:t>4.2.5</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其他</w:t>
        </w:r>
        <w:r w:rsidR="005B24E5">
          <w:rPr>
            <w:noProof/>
            <w:webHidden/>
          </w:rPr>
          <w:tab/>
        </w:r>
        <w:r w:rsidR="005B24E5">
          <w:rPr>
            <w:noProof/>
            <w:webHidden/>
          </w:rPr>
          <w:fldChar w:fldCharType="begin"/>
        </w:r>
        <w:r w:rsidR="005B24E5">
          <w:rPr>
            <w:noProof/>
            <w:webHidden/>
          </w:rPr>
          <w:instrText xml:space="preserve"> PAGEREF _Toc381116517 \h </w:instrText>
        </w:r>
        <w:r w:rsidR="005B24E5">
          <w:rPr>
            <w:noProof/>
            <w:webHidden/>
          </w:rPr>
        </w:r>
        <w:r w:rsidR="005B24E5">
          <w:rPr>
            <w:noProof/>
            <w:webHidden/>
          </w:rPr>
          <w:fldChar w:fldCharType="separate"/>
        </w:r>
        <w:r w:rsidR="005B24E5">
          <w:rPr>
            <w:noProof/>
            <w:webHidden/>
          </w:rPr>
          <w:t>38</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18" w:history="1">
        <w:r w:rsidR="005B24E5" w:rsidRPr="00A117A5">
          <w:rPr>
            <w:rStyle w:val="a7"/>
            <w:rFonts w:asciiTheme="majorEastAsia" w:eastAsiaTheme="majorEastAsia" w:hAnsiTheme="majorEastAsia"/>
            <w:noProof/>
          </w:rPr>
          <w:t>4.3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ajorEastAsia" w:eastAsiaTheme="majorEastAsia" w:hAnsiTheme="majorEastAsia" w:hint="eastAsia"/>
            <w:b/>
            <w:noProof/>
          </w:rPr>
          <w:t>建立</w:t>
        </w:r>
        <w:r w:rsidR="005B24E5" w:rsidRPr="00A117A5">
          <w:rPr>
            <w:rStyle w:val="a7"/>
            <w:rFonts w:asciiTheme="majorEastAsia" w:eastAsiaTheme="majorEastAsia" w:hAnsiTheme="majorEastAsia"/>
            <w:b/>
            <w:noProof/>
          </w:rPr>
          <w:t>libjingle</w:t>
        </w:r>
        <w:r w:rsidR="005B24E5" w:rsidRPr="00A117A5">
          <w:rPr>
            <w:rStyle w:val="a7"/>
            <w:rFonts w:asciiTheme="majorEastAsia" w:eastAsiaTheme="majorEastAsia" w:hAnsiTheme="majorEastAsia" w:hint="eastAsia"/>
            <w:b/>
            <w:noProof/>
          </w:rPr>
          <w:t>应用程序</w:t>
        </w:r>
        <w:r w:rsidR="005B24E5">
          <w:rPr>
            <w:noProof/>
            <w:webHidden/>
          </w:rPr>
          <w:tab/>
        </w:r>
        <w:r w:rsidR="005B24E5">
          <w:rPr>
            <w:noProof/>
            <w:webHidden/>
          </w:rPr>
          <w:fldChar w:fldCharType="begin"/>
        </w:r>
        <w:r w:rsidR="005B24E5">
          <w:rPr>
            <w:noProof/>
            <w:webHidden/>
          </w:rPr>
          <w:instrText xml:space="preserve"> PAGEREF _Toc381116518 \h </w:instrText>
        </w:r>
        <w:r w:rsidR="005B24E5">
          <w:rPr>
            <w:noProof/>
            <w:webHidden/>
          </w:rPr>
        </w:r>
        <w:r w:rsidR="005B24E5">
          <w:rPr>
            <w:noProof/>
            <w:webHidden/>
          </w:rPr>
          <w:fldChar w:fldCharType="separate"/>
        </w:r>
        <w:r w:rsidR="005B24E5">
          <w:rPr>
            <w:noProof/>
            <w:webHidden/>
          </w:rPr>
          <w:t>38</w:t>
        </w:r>
        <w:r w:rsidR="005B24E5">
          <w:rPr>
            <w:noProof/>
            <w:webHidden/>
          </w:rPr>
          <w:fldChar w:fldCharType="end"/>
        </w:r>
      </w:hyperlink>
    </w:p>
    <w:p w:rsidR="005B24E5" w:rsidRDefault="00BE5BA6">
      <w:pPr>
        <w:pStyle w:val="10"/>
        <w:tabs>
          <w:tab w:val="left" w:pos="420"/>
          <w:tab w:val="right" w:leader="dot" w:pos="9628"/>
        </w:tabs>
        <w:rPr>
          <w:rFonts w:asciiTheme="minorHAnsi" w:eastAsiaTheme="minorEastAsia" w:hAnsiTheme="minorHAnsi" w:cstheme="minorBidi"/>
          <w:noProof/>
          <w:color w:val="auto"/>
          <w:sz w:val="21"/>
          <w:szCs w:val="22"/>
          <w:lang w:bidi="ar-SA"/>
        </w:rPr>
      </w:pPr>
      <w:hyperlink w:anchor="_Toc381116519" w:history="1">
        <w:r w:rsidR="005B24E5" w:rsidRPr="00A117A5">
          <w:rPr>
            <w:rStyle w:val="a7"/>
            <w:rFonts w:asciiTheme="minorEastAsia" w:hAnsiTheme="minorEastAsia"/>
            <w:b/>
            <w:noProof/>
          </w:rPr>
          <w:t>5</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代码分析：</w:t>
        </w:r>
        <w:r w:rsidR="005B24E5">
          <w:rPr>
            <w:noProof/>
            <w:webHidden/>
          </w:rPr>
          <w:tab/>
        </w:r>
        <w:r w:rsidR="005B24E5">
          <w:rPr>
            <w:noProof/>
            <w:webHidden/>
          </w:rPr>
          <w:fldChar w:fldCharType="begin"/>
        </w:r>
        <w:r w:rsidR="005B24E5">
          <w:rPr>
            <w:noProof/>
            <w:webHidden/>
          </w:rPr>
          <w:instrText xml:space="preserve"> PAGEREF _Toc381116519 \h </w:instrText>
        </w:r>
        <w:r w:rsidR="005B24E5">
          <w:rPr>
            <w:noProof/>
            <w:webHidden/>
          </w:rPr>
        </w:r>
        <w:r w:rsidR="005B24E5">
          <w:rPr>
            <w:noProof/>
            <w:webHidden/>
          </w:rPr>
          <w:fldChar w:fldCharType="separate"/>
        </w:r>
        <w:r w:rsidR="005B24E5">
          <w:rPr>
            <w:noProof/>
            <w:webHidden/>
          </w:rPr>
          <w:t>38</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20" w:history="1">
        <w:r w:rsidR="005B24E5" w:rsidRPr="00A117A5">
          <w:rPr>
            <w:rStyle w:val="a7"/>
            <w:rFonts w:asciiTheme="minorEastAsia" w:hAnsiTheme="minorEastAsia"/>
            <w:b/>
            <w:noProof/>
          </w:rPr>
          <w:t>5.1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音频通道建立过程：</w:t>
        </w:r>
        <w:r w:rsidR="005B24E5">
          <w:rPr>
            <w:noProof/>
            <w:webHidden/>
          </w:rPr>
          <w:tab/>
        </w:r>
        <w:r w:rsidR="005B24E5">
          <w:rPr>
            <w:noProof/>
            <w:webHidden/>
          </w:rPr>
          <w:fldChar w:fldCharType="begin"/>
        </w:r>
        <w:r w:rsidR="005B24E5">
          <w:rPr>
            <w:noProof/>
            <w:webHidden/>
          </w:rPr>
          <w:instrText xml:space="preserve"> PAGEREF _Toc381116520 \h </w:instrText>
        </w:r>
        <w:r w:rsidR="005B24E5">
          <w:rPr>
            <w:noProof/>
            <w:webHidden/>
          </w:rPr>
        </w:r>
        <w:r w:rsidR="005B24E5">
          <w:rPr>
            <w:noProof/>
            <w:webHidden/>
          </w:rPr>
          <w:fldChar w:fldCharType="separate"/>
        </w:r>
        <w:r w:rsidR="005B24E5">
          <w:rPr>
            <w:noProof/>
            <w:webHidden/>
          </w:rPr>
          <w:t>38</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21" w:history="1">
        <w:r w:rsidR="005B24E5" w:rsidRPr="00A117A5">
          <w:rPr>
            <w:rStyle w:val="a7"/>
            <w:rFonts w:asciiTheme="minorEastAsia" w:hAnsiTheme="minorEastAsia"/>
            <w:b/>
            <w:noProof/>
          </w:rPr>
          <w:t>5.2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音频接收播放过程：</w:t>
        </w:r>
        <w:r w:rsidR="005B24E5">
          <w:rPr>
            <w:noProof/>
            <w:webHidden/>
          </w:rPr>
          <w:tab/>
        </w:r>
        <w:r w:rsidR="005B24E5">
          <w:rPr>
            <w:noProof/>
            <w:webHidden/>
          </w:rPr>
          <w:fldChar w:fldCharType="begin"/>
        </w:r>
        <w:r w:rsidR="005B24E5">
          <w:rPr>
            <w:noProof/>
            <w:webHidden/>
          </w:rPr>
          <w:instrText xml:space="preserve"> PAGEREF _Toc381116521 \h </w:instrText>
        </w:r>
        <w:r w:rsidR="005B24E5">
          <w:rPr>
            <w:noProof/>
            <w:webHidden/>
          </w:rPr>
        </w:r>
        <w:r w:rsidR="005B24E5">
          <w:rPr>
            <w:noProof/>
            <w:webHidden/>
          </w:rPr>
          <w:fldChar w:fldCharType="separate"/>
        </w:r>
        <w:r w:rsidR="005B24E5">
          <w:rPr>
            <w:noProof/>
            <w:webHidden/>
          </w:rPr>
          <w:t>39</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22" w:history="1">
        <w:r w:rsidR="005B24E5" w:rsidRPr="00A117A5">
          <w:rPr>
            <w:rStyle w:val="a7"/>
            <w:rFonts w:asciiTheme="minorEastAsia" w:hAnsiTheme="minorEastAsia"/>
            <w:b/>
            <w:noProof/>
          </w:rPr>
          <w:t>5.3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视频接收播放过程：</w:t>
        </w:r>
        <w:r w:rsidR="005B24E5">
          <w:rPr>
            <w:noProof/>
            <w:webHidden/>
          </w:rPr>
          <w:tab/>
        </w:r>
        <w:r w:rsidR="005B24E5">
          <w:rPr>
            <w:noProof/>
            <w:webHidden/>
          </w:rPr>
          <w:fldChar w:fldCharType="begin"/>
        </w:r>
        <w:r w:rsidR="005B24E5">
          <w:rPr>
            <w:noProof/>
            <w:webHidden/>
          </w:rPr>
          <w:instrText xml:space="preserve"> PAGEREF _Toc381116522 \h </w:instrText>
        </w:r>
        <w:r w:rsidR="005B24E5">
          <w:rPr>
            <w:noProof/>
            <w:webHidden/>
          </w:rPr>
        </w:r>
        <w:r w:rsidR="005B24E5">
          <w:rPr>
            <w:noProof/>
            <w:webHidden/>
          </w:rPr>
          <w:fldChar w:fldCharType="separate"/>
        </w:r>
        <w:r w:rsidR="005B24E5">
          <w:rPr>
            <w:noProof/>
            <w:webHidden/>
          </w:rPr>
          <w:t>42</w:t>
        </w:r>
        <w:r w:rsidR="005B24E5">
          <w:rPr>
            <w:noProof/>
            <w:webHidden/>
          </w:rPr>
          <w:fldChar w:fldCharType="end"/>
        </w:r>
      </w:hyperlink>
    </w:p>
    <w:p w:rsidR="005B24E5" w:rsidRDefault="00BE5BA6">
      <w:pPr>
        <w:pStyle w:val="10"/>
        <w:tabs>
          <w:tab w:val="left" w:pos="420"/>
          <w:tab w:val="right" w:leader="dot" w:pos="9628"/>
        </w:tabs>
        <w:rPr>
          <w:rFonts w:asciiTheme="minorHAnsi" w:eastAsiaTheme="minorEastAsia" w:hAnsiTheme="minorHAnsi" w:cstheme="minorBidi"/>
          <w:noProof/>
          <w:color w:val="auto"/>
          <w:sz w:val="21"/>
          <w:szCs w:val="22"/>
          <w:lang w:bidi="ar-SA"/>
        </w:rPr>
      </w:pPr>
      <w:hyperlink w:anchor="_Toc381116523" w:history="1">
        <w:r w:rsidR="005B24E5" w:rsidRPr="00A117A5">
          <w:rPr>
            <w:rStyle w:val="a7"/>
            <w:rFonts w:asciiTheme="minorEastAsia" w:hAnsiTheme="minorEastAsia"/>
            <w:b/>
            <w:noProof/>
          </w:rPr>
          <w:t>6</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协议</w:t>
        </w:r>
        <w:r w:rsidR="005B24E5" w:rsidRPr="00A117A5">
          <w:rPr>
            <w:rStyle w:val="a7"/>
            <w:rFonts w:asciiTheme="minorEastAsia" w:hAnsiTheme="minorEastAsia"/>
            <w:b/>
            <w:noProof/>
          </w:rPr>
          <w:t>:</w:t>
        </w:r>
        <w:r w:rsidR="005B24E5">
          <w:rPr>
            <w:noProof/>
            <w:webHidden/>
          </w:rPr>
          <w:tab/>
        </w:r>
        <w:r w:rsidR="005B24E5">
          <w:rPr>
            <w:noProof/>
            <w:webHidden/>
          </w:rPr>
          <w:fldChar w:fldCharType="begin"/>
        </w:r>
        <w:r w:rsidR="005B24E5">
          <w:rPr>
            <w:noProof/>
            <w:webHidden/>
          </w:rPr>
          <w:instrText xml:space="preserve"> PAGEREF _Toc381116523 \h </w:instrText>
        </w:r>
        <w:r w:rsidR="005B24E5">
          <w:rPr>
            <w:noProof/>
            <w:webHidden/>
          </w:rPr>
        </w:r>
        <w:r w:rsidR="005B24E5">
          <w:rPr>
            <w:noProof/>
            <w:webHidden/>
          </w:rPr>
          <w:fldChar w:fldCharType="separate"/>
        </w:r>
        <w:r w:rsidR="005B24E5">
          <w:rPr>
            <w:noProof/>
            <w:webHidden/>
          </w:rPr>
          <w:t>44</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24" w:history="1">
        <w:r w:rsidR="005B24E5" w:rsidRPr="00A117A5">
          <w:rPr>
            <w:rStyle w:val="a7"/>
            <w:rFonts w:asciiTheme="minorEastAsia" w:hAnsiTheme="minorEastAsia"/>
            <w:b/>
            <w:noProof/>
          </w:rPr>
          <w:t>6.1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XMPP</w:t>
        </w:r>
        <w:r w:rsidR="005B24E5" w:rsidRPr="00A117A5">
          <w:rPr>
            <w:rStyle w:val="a7"/>
            <w:rFonts w:asciiTheme="minorEastAsia" w:hAnsiTheme="minorEastAsia" w:hint="eastAsia"/>
            <w:b/>
            <w:noProof/>
          </w:rPr>
          <w:t>协议</w:t>
        </w:r>
        <w:r w:rsidR="005B24E5" w:rsidRPr="00A117A5">
          <w:rPr>
            <w:rStyle w:val="a7"/>
            <w:rFonts w:asciiTheme="minorEastAsia" w:hAnsiTheme="minorEastAsia"/>
            <w:b/>
            <w:noProof/>
          </w:rPr>
          <w:t>:</w:t>
        </w:r>
        <w:r w:rsidR="005B24E5">
          <w:rPr>
            <w:noProof/>
            <w:webHidden/>
          </w:rPr>
          <w:tab/>
        </w:r>
        <w:r w:rsidR="005B24E5">
          <w:rPr>
            <w:noProof/>
            <w:webHidden/>
          </w:rPr>
          <w:fldChar w:fldCharType="begin"/>
        </w:r>
        <w:r w:rsidR="005B24E5">
          <w:rPr>
            <w:noProof/>
            <w:webHidden/>
          </w:rPr>
          <w:instrText xml:space="preserve"> PAGEREF _Toc381116524 \h </w:instrText>
        </w:r>
        <w:r w:rsidR="005B24E5">
          <w:rPr>
            <w:noProof/>
            <w:webHidden/>
          </w:rPr>
        </w:r>
        <w:r w:rsidR="005B24E5">
          <w:rPr>
            <w:noProof/>
            <w:webHidden/>
          </w:rPr>
          <w:fldChar w:fldCharType="separate"/>
        </w:r>
        <w:r w:rsidR="005B24E5">
          <w:rPr>
            <w:noProof/>
            <w:webHidden/>
          </w:rPr>
          <w:t>44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25" w:history="1">
        <w:r w:rsidR="005B24E5" w:rsidRPr="00A117A5">
          <w:rPr>
            <w:rStyle w:val="a7"/>
            <w:rFonts w:asciiTheme="minorEastAsia" w:hAnsiTheme="minorEastAsia"/>
            <w:noProof/>
          </w:rPr>
          <w:t>6.1.1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原理介绍</w:t>
        </w:r>
        <w:r w:rsidR="005B24E5">
          <w:rPr>
            <w:noProof/>
            <w:webHidden/>
          </w:rPr>
          <w:tab/>
        </w:r>
        <w:r w:rsidR="005B24E5">
          <w:rPr>
            <w:noProof/>
            <w:webHidden/>
          </w:rPr>
          <w:fldChar w:fldCharType="begin"/>
        </w:r>
        <w:r w:rsidR="005B24E5">
          <w:rPr>
            <w:noProof/>
            <w:webHidden/>
          </w:rPr>
          <w:instrText xml:space="preserve"> PAGEREF _Toc381116525 \h </w:instrText>
        </w:r>
        <w:r w:rsidR="005B24E5">
          <w:rPr>
            <w:noProof/>
            <w:webHidden/>
          </w:rPr>
        </w:r>
        <w:r w:rsidR="005B24E5">
          <w:rPr>
            <w:noProof/>
            <w:webHidden/>
          </w:rPr>
          <w:fldChar w:fldCharType="separate"/>
        </w:r>
        <w:r w:rsidR="005B24E5">
          <w:rPr>
            <w:noProof/>
            <w:webHidden/>
          </w:rPr>
          <w:t>44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26" w:history="1">
        <w:r w:rsidR="005B24E5" w:rsidRPr="00A117A5">
          <w:rPr>
            <w:rStyle w:val="a7"/>
            <w:noProof/>
          </w:rPr>
          <w:t>6.1.2</w:t>
        </w:r>
        <w:r w:rsidR="005B24E5">
          <w:rPr>
            <w:rFonts w:asciiTheme="minorHAnsi" w:eastAsiaTheme="minorEastAsia" w:hAnsiTheme="minorHAnsi" w:cstheme="minorBidi"/>
            <w:noProof/>
            <w:color w:val="auto"/>
            <w:sz w:val="21"/>
            <w:szCs w:val="22"/>
            <w:lang w:bidi="ar-SA"/>
          </w:rPr>
          <w:tab/>
        </w:r>
        <w:r w:rsidR="005B24E5" w:rsidRPr="00A117A5">
          <w:rPr>
            <w:rStyle w:val="a7"/>
            <w:rFonts w:ascii="Times New Roman" w:hAnsi="Times New Roman" w:cs="Times New Roman"/>
            <w:bCs/>
            <w:noProof/>
          </w:rPr>
          <w:t>XMPP</w:t>
        </w:r>
        <w:r w:rsidR="005B24E5" w:rsidRPr="00A117A5">
          <w:rPr>
            <w:rStyle w:val="a7"/>
            <w:rFonts w:ascii="Times New Roman" w:hAnsi="Times New Roman" w:hint="eastAsia"/>
            <w:bCs/>
            <w:noProof/>
          </w:rPr>
          <w:t>协议网络架构</w:t>
        </w:r>
        <w:r w:rsidR="005B24E5">
          <w:rPr>
            <w:noProof/>
            <w:webHidden/>
          </w:rPr>
          <w:tab/>
        </w:r>
        <w:r w:rsidR="005B24E5">
          <w:rPr>
            <w:noProof/>
            <w:webHidden/>
          </w:rPr>
          <w:fldChar w:fldCharType="begin"/>
        </w:r>
        <w:r w:rsidR="005B24E5">
          <w:rPr>
            <w:noProof/>
            <w:webHidden/>
          </w:rPr>
          <w:instrText xml:space="preserve"> PAGEREF _Toc381116526 \h </w:instrText>
        </w:r>
        <w:r w:rsidR="005B24E5">
          <w:rPr>
            <w:noProof/>
            <w:webHidden/>
          </w:rPr>
        </w:r>
        <w:r w:rsidR="005B24E5">
          <w:rPr>
            <w:noProof/>
            <w:webHidden/>
          </w:rPr>
          <w:fldChar w:fldCharType="separate"/>
        </w:r>
        <w:r w:rsidR="005B24E5">
          <w:rPr>
            <w:noProof/>
            <w:webHidden/>
          </w:rPr>
          <w:t>45</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27" w:history="1">
        <w:r w:rsidR="005B24E5" w:rsidRPr="00A117A5">
          <w:rPr>
            <w:rStyle w:val="a7"/>
            <w:noProof/>
          </w:rPr>
          <w:t>6.1.3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XMPP</w:t>
        </w:r>
        <w:r w:rsidR="005B24E5" w:rsidRPr="00A117A5">
          <w:rPr>
            <w:rStyle w:val="a7"/>
            <w:rFonts w:asciiTheme="minorEastAsia" w:hAnsiTheme="minorEastAsia" w:hint="eastAsia"/>
            <w:noProof/>
          </w:rPr>
          <w:t>协议的组成</w:t>
        </w:r>
        <w:r w:rsidR="005B24E5">
          <w:rPr>
            <w:noProof/>
            <w:webHidden/>
          </w:rPr>
          <w:tab/>
        </w:r>
        <w:r w:rsidR="005B24E5">
          <w:rPr>
            <w:noProof/>
            <w:webHidden/>
          </w:rPr>
          <w:fldChar w:fldCharType="begin"/>
        </w:r>
        <w:r w:rsidR="005B24E5">
          <w:rPr>
            <w:noProof/>
            <w:webHidden/>
          </w:rPr>
          <w:instrText xml:space="preserve"> PAGEREF _Toc381116527 \h </w:instrText>
        </w:r>
        <w:r w:rsidR="005B24E5">
          <w:rPr>
            <w:noProof/>
            <w:webHidden/>
          </w:rPr>
        </w:r>
        <w:r w:rsidR="005B24E5">
          <w:rPr>
            <w:noProof/>
            <w:webHidden/>
          </w:rPr>
          <w:fldChar w:fldCharType="separate"/>
        </w:r>
        <w:r w:rsidR="005B24E5">
          <w:rPr>
            <w:noProof/>
            <w:webHidden/>
          </w:rPr>
          <w:t>47</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28" w:history="1">
        <w:r w:rsidR="005B24E5" w:rsidRPr="00A117A5">
          <w:rPr>
            <w:rStyle w:val="a7"/>
            <w:rFonts w:asciiTheme="minorEastAsia" w:hAnsiTheme="minorEastAsia"/>
            <w:noProof/>
          </w:rPr>
          <w:t>6.1.4</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noProof/>
          </w:rPr>
          <w:t>Xmpp</w:t>
        </w:r>
        <w:r w:rsidR="005B24E5" w:rsidRPr="00A117A5">
          <w:rPr>
            <w:rStyle w:val="a7"/>
            <w:rFonts w:asciiTheme="minorEastAsia" w:hAnsiTheme="minorEastAsia" w:hint="eastAsia"/>
            <w:noProof/>
          </w:rPr>
          <w:t>介绍</w:t>
        </w:r>
        <w:r w:rsidR="005B24E5">
          <w:rPr>
            <w:noProof/>
            <w:webHidden/>
          </w:rPr>
          <w:tab/>
        </w:r>
        <w:r w:rsidR="005B24E5">
          <w:rPr>
            <w:noProof/>
            <w:webHidden/>
          </w:rPr>
          <w:fldChar w:fldCharType="begin"/>
        </w:r>
        <w:r w:rsidR="005B24E5">
          <w:rPr>
            <w:noProof/>
            <w:webHidden/>
          </w:rPr>
          <w:instrText xml:space="preserve"> PAGEREF _Toc381116528 \h </w:instrText>
        </w:r>
        <w:r w:rsidR="005B24E5">
          <w:rPr>
            <w:noProof/>
            <w:webHidden/>
          </w:rPr>
        </w:r>
        <w:r w:rsidR="005B24E5">
          <w:rPr>
            <w:noProof/>
            <w:webHidden/>
          </w:rPr>
          <w:fldChar w:fldCharType="separate"/>
        </w:r>
        <w:r w:rsidR="005B24E5">
          <w:rPr>
            <w:noProof/>
            <w:webHidden/>
          </w:rPr>
          <w:t>48</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29" w:history="1">
        <w:r w:rsidR="005B24E5" w:rsidRPr="00A117A5">
          <w:rPr>
            <w:rStyle w:val="a7"/>
            <w:rFonts w:asciiTheme="minorEastAsia" w:hAnsiTheme="minorEastAsia"/>
            <w:noProof/>
          </w:rPr>
          <w:t>6.1.5</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noProof/>
          </w:rPr>
          <w:t>协议内容</w:t>
        </w:r>
        <w:r w:rsidR="005B24E5">
          <w:rPr>
            <w:noProof/>
            <w:webHidden/>
          </w:rPr>
          <w:tab/>
        </w:r>
        <w:r w:rsidR="005B24E5">
          <w:rPr>
            <w:noProof/>
            <w:webHidden/>
          </w:rPr>
          <w:fldChar w:fldCharType="begin"/>
        </w:r>
        <w:r w:rsidR="005B24E5">
          <w:rPr>
            <w:noProof/>
            <w:webHidden/>
          </w:rPr>
          <w:instrText xml:space="preserve"> PAGEREF _Toc381116529 \h </w:instrText>
        </w:r>
        <w:r w:rsidR="005B24E5">
          <w:rPr>
            <w:noProof/>
            <w:webHidden/>
          </w:rPr>
        </w:r>
        <w:r w:rsidR="005B24E5">
          <w:rPr>
            <w:noProof/>
            <w:webHidden/>
          </w:rPr>
          <w:fldChar w:fldCharType="separate"/>
        </w:r>
        <w:r w:rsidR="005B24E5">
          <w:rPr>
            <w:noProof/>
            <w:webHidden/>
          </w:rPr>
          <w:t>48</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30" w:history="1">
        <w:r w:rsidR="005B24E5" w:rsidRPr="00A117A5">
          <w:rPr>
            <w:rStyle w:val="a7"/>
            <w:rFonts w:asciiTheme="minorEastAsia" w:hAnsiTheme="minorEastAsia"/>
            <w:b/>
            <w:noProof/>
          </w:rPr>
          <w:t>6.2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Stun</w:t>
        </w:r>
        <w:r w:rsidR="005B24E5" w:rsidRPr="00A117A5">
          <w:rPr>
            <w:rStyle w:val="a7"/>
            <w:rFonts w:asciiTheme="minorEastAsia" w:hAnsiTheme="minorEastAsia" w:hint="eastAsia"/>
            <w:b/>
            <w:noProof/>
          </w:rPr>
          <w:t>协议</w:t>
        </w:r>
        <w:r w:rsidR="005B24E5" w:rsidRPr="00A117A5">
          <w:rPr>
            <w:rStyle w:val="a7"/>
            <w:rFonts w:asciiTheme="minorEastAsia" w:hAnsiTheme="minorEastAsia"/>
            <w:b/>
            <w:noProof/>
          </w:rPr>
          <w:t>:</w:t>
        </w:r>
        <w:r w:rsidR="005B24E5">
          <w:rPr>
            <w:noProof/>
            <w:webHidden/>
          </w:rPr>
          <w:tab/>
        </w:r>
        <w:r w:rsidR="005B24E5">
          <w:rPr>
            <w:noProof/>
            <w:webHidden/>
          </w:rPr>
          <w:fldChar w:fldCharType="begin"/>
        </w:r>
        <w:r w:rsidR="005B24E5">
          <w:rPr>
            <w:noProof/>
            <w:webHidden/>
          </w:rPr>
          <w:instrText xml:space="preserve"> PAGEREF _Toc381116530 \h </w:instrText>
        </w:r>
        <w:r w:rsidR="005B24E5">
          <w:rPr>
            <w:noProof/>
            <w:webHidden/>
          </w:rPr>
        </w:r>
        <w:r w:rsidR="005B24E5">
          <w:rPr>
            <w:noProof/>
            <w:webHidden/>
          </w:rPr>
          <w:fldChar w:fldCharType="separate"/>
        </w:r>
        <w:r w:rsidR="005B24E5">
          <w:rPr>
            <w:noProof/>
            <w:webHidden/>
          </w:rPr>
          <w:t>51</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31" w:history="1">
        <w:r w:rsidR="005B24E5" w:rsidRPr="00A117A5">
          <w:rPr>
            <w:rStyle w:val="a7"/>
            <w:rFonts w:ascii="宋体" w:eastAsia="宋体" w:hAnsi="宋体" w:cs="宋体"/>
            <w:noProof/>
            <w:kern w:val="0"/>
          </w:rPr>
          <w:t>6.2.1</w:t>
        </w:r>
        <w:r w:rsidR="005B24E5">
          <w:rPr>
            <w:rFonts w:asciiTheme="minorHAnsi" w:eastAsiaTheme="minorEastAsia" w:hAnsiTheme="minorHAnsi" w:cstheme="minorBidi"/>
            <w:noProof/>
            <w:color w:val="auto"/>
            <w:sz w:val="21"/>
            <w:szCs w:val="22"/>
            <w:lang w:bidi="ar-SA"/>
          </w:rPr>
          <w:tab/>
        </w:r>
        <w:r w:rsidR="005B24E5" w:rsidRPr="00A117A5">
          <w:rPr>
            <w:rStyle w:val="a7"/>
            <w:rFonts w:ascii="宋体" w:eastAsia="宋体" w:hAnsi="宋体" w:cs="宋体"/>
            <w:noProof/>
            <w:kern w:val="0"/>
          </w:rPr>
          <w:t>P2P</w:t>
        </w:r>
        <w:r w:rsidR="005B24E5" w:rsidRPr="00A117A5">
          <w:rPr>
            <w:rStyle w:val="a7"/>
            <w:rFonts w:ascii="宋体" w:eastAsia="宋体" w:hAnsi="宋体" w:cs="宋体" w:hint="eastAsia"/>
            <w:noProof/>
            <w:kern w:val="0"/>
          </w:rPr>
          <w:t>实现的原理</w:t>
        </w:r>
        <w:r w:rsidR="005B24E5">
          <w:rPr>
            <w:noProof/>
            <w:webHidden/>
          </w:rPr>
          <w:tab/>
        </w:r>
        <w:r w:rsidR="005B24E5">
          <w:rPr>
            <w:noProof/>
            <w:webHidden/>
          </w:rPr>
          <w:fldChar w:fldCharType="begin"/>
        </w:r>
        <w:r w:rsidR="005B24E5">
          <w:rPr>
            <w:noProof/>
            <w:webHidden/>
          </w:rPr>
          <w:instrText xml:space="preserve"> PAGEREF _Toc381116531 \h </w:instrText>
        </w:r>
        <w:r w:rsidR="005B24E5">
          <w:rPr>
            <w:noProof/>
            <w:webHidden/>
          </w:rPr>
        </w:r>
        <w:r w:rsidR="005B24E5">
          <w:rPr>
            <w:noProof/>
            <w:webHidden/>
          </w:rPr>
          <w:fldChar w:fldCharType="separate"/>
        </w:r>
        <w:r w:rsidR="005B24E5">
          <w:rPr>
            <w:noProof/>
            <w:webHidden/>
          </w:rPr>
          <w:t>52</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32" w:history="1">
        <w:r w:rsidR="005B24E5" w:rsidRPr="00A117A5">
          <w:rPr>
            <w:rStyle w:val="a7"/>
            <w:rFonts w:ascii="宋体" w:eastAsia="宋体" w:hAnsi="宋体" w:cs="宋体"/>
            <w:noProof/>
            <w:kern w:val="0"/>
          </w:rPr>
          <w:t>6.2.2</w:t>
        </w:r>
        <w:r w:rsidR="005B24E5">
          <w:rPr>
            <w:rFonts w:asciiTheme="minorHAnsi" w:eastAsiaTheme="minorEastAsia" w:hAnsiTheme="minorHAnsi" w:cstheme="minorBidi"/>
            <w:noProof/>
            <w:color w:val="auto"/>
            <w:sz w:val="21"/>
            <w:szCs w:val="22"/>
            <w:lang w:bidi="ar-SA"/>
          </w:rPr>
          <w:tab/>
        </w:r>
        <w:r w:rsidR="005B24E5" w:rsidRPr="00A117A5">
          <w:rPr>
            <w:rStyle w:val="a7"/>
            <w:rFonts w:ascii="宋体" w:eastAsia="宋体" w:hAnsi="宋体" w:cs="宋体"/>
            <w:noProof/>
            <w:kern w:val="0"/>
          </w:rPr>
          <w:t>P2P</w:t>
        </w:r>
        <w:r w:rsidR="005B24E5" w:rsidRPr="00A117A5">
          <w:rPr>
            <w:rStyle w:val="a7"/>
            <w:rFonts w:ascii="宋体" w:eastAsia="宋体" w:hAnsi="宋体" w:cs="宋体" w:hint="eastAsia"/>
            <w:noProof/>
            <w:kern w:val="0"/>
          </w:rPr>
          <w:t>的常用实现</w:t>
        </w:r>
        <w:r w:rsidR="005B24E5">
          <w:rPr>
            <w:noProof/>
            <w:webHidden/>
          </w:rPr>
          <w:tab/>
        </w:r>
        <w:r w:rsidR="005B24E5">
          <w:rPr>
            <w:noProof/>
            <w:webHidden/>
          </w:rPr>
          <w:fldChar w:fldCharType="begin"/>
        </w:r>
        <w:r w:rsidR="005B24E5">
          <w:rPr>
            <w:noProof/>
            <w:webHidden/>
          </w:rPr>
          <w:instrText xml:space="preserve"> PAGEREF _Toc381116532 \h </w:instrText>
        </w:r>
        <w:r w:rsidR="005B24E5">
          <w:rPr>
            <w:noProof/>
            <w:webHidden/>
          </w:rPr>
        </w:r>
        <w:r w:rsidR="005B24E5">
          <w:rPr>
            <w:noProof/>
            <w:webHidden/>
          </w:rPr>
          <w:fldChar w:fldCharType="separate"/>
        </w:r>
        <w:r w:rsidR="005B24E5">
          <w:rPr>
            <w:noProof/>
            <w:webHidden/>
          </w:rPr>
          <w:t>54</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33" w:history="1">
        <w:r w:rsidR="005B24E5" w:rsidRPr="00A117A5">
          <w:rPr>
            <w:rStyle w:val="a7"/>
            <w:rFonts w:ascii="宋体" w:eastAsia="宋体" w:hAnsi="宋体" w:cs="宋体"/>
            <w:noProof/>
            <w:kern w:val="0"/>
          </w:rPr>
          <w:t>6.2.3</w:t>
        </w:r>
        <w:r w:rsidR="005B24E5">
          <w:rPr>
            <w:rFonts w:asciiTheme="minorHAnsi" w:eastAsiaTheme="minorEastAsia" w:hAnsiTheme="minorHAnsi" w:cstheme="minorBidi"/>
            <w:noProof/>
            <w:color w:val="auto"/>
            <w:sz w:val="21"/>
            <w:szCs w:val="22"/>
            <w:lang w:bidi="ar-SA"/>
          </w:rPr>
          <w:tab/>
        </w:r>
        <w:r w:rsidR="005B24E5" w:rsidRPr="00A117A5">
          <w:rPr>
            <w:rStyle w:val="a7"/>
            <w:rFonts w:ascii="宋体" w:eastAsia="宋体" w:hAnsi="宋体" w:cs="宋体"/>
            <w:noProof/>
            <w:kern w:val="0"/>
          </w:rPr>
          <w:t>Stun uri</w:t>
        </w:r>
        <w:r w:rsidR="005B24E5">
          <w:rPr>
            <w:noProof/>
            <w:webHidden/>
          </w:rPr>
          <w:tab/>
        </w:r>
        <w:r w:rsidR="005B24E5">
          <w:rPr>
            <w:noProof/>
            <w:webHidden/>
          </w:rPr>
          <w:fldChar w:fldCharType="begin"/>
        </w:r>
        <w:r w:rsidR="005B24E5">
          <w:rPr>
            <w:noProof/>
            <w:webHidden/>
          </w:rPr>
          <w:instrText xml:space="preserve"> PAGEREF _Toc381116533 \h </w:instrText>
        </w:r>
        <w:r w:rsidR="005B24E5">
          <w:rPr>
            <w:noProof/>
            <w:webHidden/>
          </w:rPr>
        </w:r>
        <w:r w:rsidR="005B24E5">
          <w:rPr>
            <w:noProof/>
            <w:webHidden/>
          </w:rPr>
          <w:fldChar w:fldCharType="separate"/>
        </w:r>
        <w:r w:rsidR="005B24E5">
          <w:rPr>
            <w:noProof/>
            <w:webHidden/>
          </w:rPr>
          <w:t>57</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34" w:history="1">
        <w:r w:rsidR="005B24E5" w:rsidRPr="00A117A5">
          <w:rPr>
            <w:rStyle w:val="a7"/>
            <w:rFonts w:ascii="宋体" w:eastAsia="宋体" w:hAnsi="宋体" w:cs="宋体"/>
            <w:noProof/>
            <w:kern w:val="0"/>
          </w:rPr>
          <w:t>6.2.4</w:t>
        </w:r>
        <w:r w:rsidR="005B24E5">
          <w:rPr>
            <w:rFonts w:asciiTheme="minorHAnsi" w:eastAsiaTheme="minorEastAsia" w:hAnsiTheme="minorHAnsi" w:cstheme="minorBidi"/>
            <w:noProof/>
            <w:color w:val="auto"/>
            <w:sz w:val="21"/>
            <w:szCs w:val="22"/>
            <w:lang w:bidi="ar-SA"/>
          </w:rPr>
          <w:tab/>
        </w:r>
        <w:r w:rsidR="005B24E5" w:rsidRPr="00A117A5">
          <w:rPr>
            <w:rStyle w:val="a7"/>
            <w:rFonts w:ascii="宋体" w:eastAsia="宋体" w:hAnsi="宋体" w:cs="宋体" w:hint="eastAsia"/>
            <w:noProof/>
            <w:kern w:val="0"/>
          </w:rPr>
          <w:t>内容</w:t>
        </w:r>
        <w:r w:rsidR="005B24E5">
          <w:rPr>
            <w:noProof/>
            <w:webHidden/>
          </w:rPr>
          <w:tab/>
        </w:r>
        <w:r w:rsidR="005B24E5">
          <w:rPr>
            <w:noProof/>
            <w:webHidden/>
          </w:rPr>
          <w:fldChar w:fldCharType="begin"/>
        </w:r>
        <w:r w:rsidR="005B24E5">
          <w:rPr>
            <w:noProof/>
            <w:webHidden/>
          </w:rPr>
          <w:instrText xml:space="preserve"> PAGEREF _Toc381116534 \h </w:instrText>
        </w:r>
        <w:r w:rsidR="005B24E5">
          <w:rPr>
            <w:noProof/>
            <w:webHidden/>
          </w:rPr>
        </w:r>
        <w:r w:rsidR="005B24E5">
          <w:rPr>
            <w:noProof/>
            <w:webHidden/>
          </w:rPr>
          <w:fldChar w:fldCharType="separate"/>
        </w:r>
        <w:r w:rsidR="005B24E5">
          <w:rPr>
            <w:noProof/>
            <w:webHidden/>
          </w:rPr>
          <w:t>57</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35" w:history="1">
        <w:r w:rsidR="005B24E5" w:rsidRPr="00A117A5">
          <w:rPr>
            <w:rStyle w:val="a7"/>
            <w:noProof/>
          </w:rPr>
          <w:t>6.2.5</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中文内容</w:t>
        </w:r>
        <w:r w:rsidR="005B24E5">
          <w:rPr>
            <w:noProof/>
            <w:webHidden/>
          </w:rPr>
          <w:tab/>
        </w:r>
        <w:r w:rsidR="005B24E5">
          <w:rPr>
            <w:noProof/>
            <w:webHidden/>
          </w:rPr>
          <w:fldChar w:fldCharType="begin"/>
        </w:r>
        <w:r w:rsidR="005B24E5">
          <w:rPr>
            <w:noProof/>
            <w:webHidden/>
          </w:rPr>
          <w:instrText xml:space="preserve"> PAGEREF _Toc381116535 \h </w:instrText>
        </w:r>
        <w:r w:rsidR="005B24E5">
          <w:rPr>
            <w:noProof/>
            <w:webHidden/>
          </w:rPr>
        </w:r>
        <w:r w:rsidR="005B24E5">
          <w:rPr>
            <w:noProof/>
            <w:webHidden/>
          </w:rPr>
          <w:fldChar w:fldCharType="separate"/>
        </w:r>
        <w:r w:rsidR="005B24E5">
          <w:rPr>
            <w:noProof/>
            <w:webHidden/>
          </w:rPr>
          <w:t>58</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36" w:history="1">
        <w:r w:rsidR="005B24E5" w:rsidRPr="00A117A5">
          <w:rPr>
            <w:rStyle w:val="a7"/>
            <w:noProof/>
          </w:rPr>
          <w:t>6.2.6</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开源服务器</w:t>
        </w:r>
        <w:r w:rsidR="005B24E5">
          <w:rPr>
            <w:noProof/>
            <w:webHidden/>
          </w:rPr>
          <w:tab/>
        </w:r>
        <w:r w:rsidR="005B24E5">
          <w:rPr>
            <w:noProof/>
            <w:webHidden/>
          </w:rPr>
          <w:fldChar w:fldCharType="begin"/>
        </w:r>
        <w:r w:rsidR="005B24E5">
          <w:rPr>
            <w:noProof/>
            <w:webHidden/>
          </w:rPr>
          <w:instrText xml:space="preserve"> PAGEREF _Toc381116536 \h </w:instrText>
        </w:r>
        <w:r w:rsidR="005B24E5">
          <w:rPr>
            <w:noProof/>
            <w:webHidden/>
          </w:rPr>
        </w:r>
        <w:r w:rsidR="005B24E5">
          <w:rPr>
            <w:noProof/>
            <w:webHidden/>
          </w:rPr>
          <w:fldChar w:fldCharType="separate"/>
        </w:r>
        <w:r w:rsidR="005B24E5">
          <w:rPr>
            <w:noProof/>
            <w:webHidden/>
          </w:rPr>
          <w:t>60</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37" w:history="1">
        <w:r w:rsidR="005B24E5" w:rsidRPr="00A117A5">
          <w:rPr>
            <w:rStyle w:val="a7"/>
            <w:noProof/>
          </w:rPr>
          <w:t>6.2.7</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b/>
            <w:bCs/>
            <w:noProof/>
          </w:rPr>
          <w:t>公开的免费</w:t>
        </w:r>
        <w:r w:rsidR="005B24E5" w:rsidRPr="00A117A5">
          <w:rPr>
            <w:rStyle w:val="a7"/>
            <w:b/>
            <w:bCs/>
            <w:noProof/>
          </w:rPr>
          <w:t>STUN</w:t>
        </w:r>
        <w:r w:rsidR="005B24E5" w:rsidRPr="00A117A5">
          <w:rPr>
            <w:rStyle w:val="a7"/>
            <w:rFonts w:hint="eastAsia"/>
            <w:b/>
            <w:bCs/>
            <w:noProof/>
          </w:rPr>
          <w:t>服务器</w:t>
        </w:r>
        <w:r w:rsidR="005B24E5">
          <w:rPr>
            <w:noProof/>
            <w:webHidden/>
          </w:rPr>
          <w:tab/>
        </w:r>
        <w:r w:rsidR="005B24E5">
          <w:rPr>
            <w:noProof/>
            <w:webHidden/>
          </w:rPr>
          <w:fldChar w:fldCharType="begin"/>
        </w:r>
        <w:r w:rsidR="005B24E5">
          <w:rPr>
            <w:noProof/>
            <w:webHidden/>
          </w:rPr>
          <w:instrText xml:space="preserve"> PAGEREF _Toc381116537 \h </w:instrText>
        </w:r>
        <w:r w:rsidR="005B24E5">
          <w:rPr>
            <w:noProof/>
            <w:webHidden/>
          </w:rPr>
        </w:r>
        <w:r w:rsidR="005B24E5">
          <w:rPr>
            <w:noProof/>
            <w:webHidden/>
          </w:rPr>
          <w:fldChar w:fldCharType="separate"/>
        </w:r>
        <w:r w:rsidR="005B24E5">
          <w:rPr>
            <w:noProof/>
            <w:webHidden/>
          </w:rPr>
          <w:t>60</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38" w:history="1">
        <w:r w:rsidR="005B24E5" w:rsidRPr="00A117A5">
          <w:rPr>
            <w:rStyle w:val="a7"/>
            <w:rFonts w:asciiTheme="minorEastAsia" w:hAnsiTheme="minorEastAsia"/>
            <w:b/>
            <w:noProof/>
          </w:rPr>
          <w:t>6.3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Turn</w:t>
        </w:r>
        <w:r w:rsidR="005B24E5" w:rsidRPr="00A117A5">
          <w:rPr>
            <w:rStyle w:val="a7"/>
            <w:rFonts w:asciiTheme="minorEastAsia" w:hAnsiTheme="minorEastAsia" w:hint="eastAsia"/>
            <w:b/>
            <w:noProof/>
          </w:rPr>
          <w:t>协议</w:t>
        </w:r>
        <w:r w:rsidR="005B24E5">
          <w:rPr>
            <w:noProof/>
            <w:webHidden/>
          </w:rPr>
          <w:tab/>
        </w:r>
        <w:r w:rsidR="005B24E5">
          <w:rPr>
            <w:noProof/>
            <w:webHidden/>
          </w:rPr>
          <w:fldChar w:fldCharType="begin"/>
        </w:r>
        <w:r w:rsidR="005B24E5">
          <w:rPr>
            <w:noProof/>
            <w:webHidden/>
          </w:rPr>
          <w:instrText xml:space="preserve"> PAGEREF _Toc381116538 \h </w:instrText>
        </w:r>
        <w:r w:rsidR="005B24E5">
          <w:rPr>
            <w:noProof/>
            <w:webHidden/>
          </w:rPr>
        </w:r>
        <w:r w:rsidR="005B24E5">
          <w:rPr>
            <w:noProof/>
            <w:webHidden/>
          </w:rPr>
          <w:fldChar w:fldCharType="separate"/>
        </w:r>
        <w:r w:rsidR="005B24E5">
          <w:rPr>
            <w:noProof/>
            <w:webHidden/>
          </w:rPr>
          <w:t>61</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39" w:history="1">
        <w:r w:rsidR="005B24E5" w:rsidRPr="00A117A5">
          <w:rPr>
            <w:rStyle w:val="a7"/>
            <w:noProof/>
          </w:rPr>
          <w:t>6.3.1</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概念</w:t>
        </w:r>
        <w:r w:rsidR="005B24E5">
          <w:rPr>
            <w:noProof/>
            <w:webHidden/>
          </w:rPr>
          <w:tab/>
        </w:r>
        <w:r w:rsidR="005B24E5">
          <w:rPr>
            <w:noProof/>
            <w:webHidden/>
          </w:rPr>
          <w:fldChar w:fldCharType="begin"/>
        </w:r>
        <w:r w:rsidR="005B24E5">
          <w:rPr>
            <w:noProof/>
            <w:webHidden/>
          </w:rPr>
          <w:instrText xml:space="preserve"> PAGEREF _Toc381116539 \h </w:instrText>
        </w:r>
        <w:r w:rsidR="005B24E5">
          <w:rPr>
            <w:noProof/>
            <w:webHidden/>
          </w:rPr>
        </w:r>
        <w:r w:rsidR="005B24E5">
          <w:rPr>
            <w:noProof/>
            <w:webHidden/>
          </w:rPr>
          <w:fldChar w:fldCharType="separate"/>
        </w:r>
        <w:r w:rsidR="005B24E5">
          <w:rPr>
            <w:noProof/>
            <w:webHidden/>
          </w:rPr>
          <w:t>61</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40" w:history="1">
        <w:r w:rsidR="005B24E5" w:rsidRPr="00A117A5">
          <w:rPr>
            <w:rStyle w:val="a7"/>
            <w:noProof/>
          </w:rPr>
          <w:t>6.3.2</w:t>
        </w:r>
        <w:r w:rsidR="005B24E5">
          <w:rPr>
            <w:rFonts w:asciiTheme="minorHAnsi" w:eastAsiaTheme="minorEastAsia" w:hAnsiTheme="minorHAnsi" w:cstheme="minorBidi"/>
            <w:noProof/>
            <w:color w:val="auto"/>
            <w:sz w:val="21"/>
            <w:szCs w:val="22"/>
            <w:lang w:bidi="ar-SA"/>
          </w:rPr>
          <w:tab/>
        </w:r>
        <w:r w:rsidR="005B24E5" w:rsidRPr="00A117A5">
          <w:rPr>
            <w:rStyle w:val="a7"/>
            <w:noProof/>
          </w:rPr>
          <w:t>Turn uri</w:t>
        </w:r>
        <w:r w:rsidR="005B24E5">
          <w:rPr>
            <w:noProof/>
            <w:webHidden/>
          </w:rPr>
          <w:tab/>
        </w:r>
        <w:r w:rsidR="005B24E5">
          <w:rPr>
            <w:noProof/>
            <w:webHidden/>
          </w:rPr>
          <w:fldChar w:fldCharType="begin"/>
        </w:r>
        <w:r w:rsidR="005B24E5">
          <w:rPr>
            <w:noProof/>
            <w:webHidden/>
          </w:rPr>
          <w:instrText xml:space="preserve"> PAGEREF _Toc381116540 \h </w:instrText>
        </w:r>
        <w:r w:rsidR="005B24E5">
          <w:rPr>
            <w:noProof/>
            <w:webHidden/>
          </w:rPr>
        </w:r>
        <w:r w:rsidR="005B24E5">
          <w:rPr>
            <w:noProof/>
            <w:webHidden/>
          </w:rPr>
          <w:fldChar w:fldCharType="separate"/>
        </w:r>
        <w:r w:rsidR="005B24E5">
          <w:rPr>
            <w:noProof/>
            <w:webHidden/>
          </w:rPr>
          <w:t>62</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41" w:history="1">
        <w:r w:rsidR="005B24E5" w:rsidRPr="00A117A5">
          <w:rPr>
            <w:rStyle w:val="a7"/>
            <w:noProof/>
          </w:rPr>
          <w:t>6.3.3</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开源服务器工程</w:t>
        </w:r>
        <w:r w:rsidR="005B24E5">
          <w:rPr>
            <w:noProof/>
            <w:webHidden/>
          </w:rPr>
          <w:tab/>
        </w:r>
        <w:r w:rsidR="005B24E5">
          <w:rPr>
            <w:noProof/>
            <w:webHidden/>
          </w:rPr>
          <w:fldChar w:fldCharType="begin"/>
        </w:r>
        <w:r w:rsidR="005B24E5">
          <w:rPr>
            <w:noProof/>
            <w:webHidden/>
          </w:rPr>
          <w:instrText xml:space="preserve"> PAGEREF _Toc381116541 \h </w:instrText>
        </w:r>
        <w:r w:rsidR="005B24E5">
          <w:rPr>
            <w:noProof/>
            <w:webHidden/>
          </w:rPr>
        </w:r>
        <w:r w:rsidR="005B24E5">
          <w:rPr>
            <w:noProof/>
            <w:webHidden/>
          </w:rPr>
          <w:fldChar w:fldCharType="separate"/>
        </w:r>
        <w:r w:rsidR="005B24E5">
          <w:rPr>
            <w:noProof/>
            <w:webHidden/>
          </w:rPr>
          <w:t>62</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42" w:history="1">
        <w:r w:rsidR="005B24E5" w:rsidRPr="00A117A5">
          <w:rPr>
            <w:rStyle w:val="a7"/>
            <w:noProof/>
          </w:rPr>
          <w:t>6.3.4</w:t>
        </w:r>
        <w:r w:rsidR="005B24E5">
          <w:rPr>
            <w:rFonts w:asciiTheme="minorHAnsi" w:eastAsiaTheme="minorEastAsia" w:hAnsiTheme="minorHAnsi" w:cstheme="minorBidi"/>
            <w:noProof/>
            <w:color w:val="auto"/>
            <w:sz w:val="21"/>
            <w:szCs w:val="22"/>
            <w:lang w:bidi="ar-SA"/>
          </w:rPr>
          <w:tab/>
        </w:r>
        <w:r w:rsidR="005B24E5" w:rsidRPr="00A117A5">
          <w:rPr>
            <w:rStyle w:val="a7"/>
            <w:rFonts w:hint="eastAsia"/>
            <w:noProof/>
          </w:rPr>
          <w:t>开源库</w:t>
        </w:r>
        <w:r w:rsidR="005B24E5">
          <w:rPr>
            <w:noProof/>
            <w:webHidden/>
          </w:rPr>
          <w:tab/>
        </w:r>
        <w:r w:rsidR="005B24E5">
          <w:rPr>
            <w:noProof/>
            <w:webHidden/>
          </w:rPr>
          <w:fldChar w:fldCharType="begin"/>
        </w:r>
        <w:r w:rsidR="005B24E5">
          <w:rPr>
            <w:noProof/>
            <w:webHidden/>
          </w:rPr>
          <w:instrText xml:space="preserve"> PAGEREF _Toc381116542 \h </w:instrText>
        </w:r>
        <w:r w:rsidR="005B24E5">
          <w:rPr>
            <w:noProof/>
            <w:webHidden/>
          </w:rPr>
        </w:r>
        <w:r w:rsidR="005B24E5">
          <w:rPr>
            <w:noProof/>
            <w:webHidden/>
          </w:rPr>
          <w:fldChar w:fldCharType="separate"/>
        </w:r>
        <w:r w:rsidR="005B24E5">
          <w:rPr>
            <w:noProof/>
            <w:webHidden/>
          </w:rPr>
          <w:t>62</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43" w:history="1">
        <w:r w:rsidR="005B24E5" w:rsidRPr="00A117A5">
          <w:rPr>
            <w:rStyle w:val="a7"/>
            <w:rFonts w:asciiTheme="minorEastAsia" w:hAnsiTheme="minorEastAsia"/>
            <w:noProof/>
          </w:rPr>
          <w:t>6.4</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交互式连接建立</w:t>
        </w:r>
        <w:r w:rsidR="005B24E5" w:rsidRPr="00A117A5">
          <w:rPr>
            <w:rStyle w:val="a7"/>
            <w:rFonts w:asciiTheme="minorEastAsia" w:hAnsiTheme="minorEastAsia" w:hint="eastAsia"/>
            <w:noProof/>
          </w:rPr>
          <w:t>（</w:t>
        </w:r>
        <w:r w:rsidR="005B24E5" w:rsidRPr="00A117A5">
          <w:rPr>
            <w:rStyle w:val="a7"/>
            <w:rFonts w:asciiTheme="minorEastAsia" w:hAnsiTheme="minorEastAsia"/>
            <w:noProof/>
          </w:rPr>
          <w:t>Interactive Connectivity Establishment</w:t>
        </w:r>
        <w:r w:rsidR="005B24E5" w:rsidRPr="00A117A5">
          <w:rPr>
            <w:rStyle w:val="a7"/>
            <w:rFonts w:asciiTheme="minorEastAsia" w:hAnsiTheme="minorEastAsia" w:hint="eastAsia"/>
            <w:noProof/>
          </w:rPr>
          <w:t>），一种综合性的</w:t>
        </w:r>
        <w:r w:rsidR="005B24E5" w:rsidRPr="00A117A5">
          <w:rPr>
            <w:rStyle w:val="a7"/>
            <w:noProof/>
          </w:rPr>
          <w:lastRenderedPageBreak/>
          <w:t>NAT</w:t>
        </w:r>
        <w:r w:rsidR="005B24E5" w:rsidRPr="00A117A5">
          <w:rPr>
            <w:rStyle w:val="a7"/>
            <w:rFonts w:hint="eastAsia"/>
            <w:noProof/>
          </w:rPr>
          <w:t>穿越</w:t>
        </w:r>
        <w:r w:rsidR="005B24E5" w:rsidRPr="00A117A5">
          <w:rPr>
            <w:rStyle w:val="a7"/>
            <w:rFonts w:asciiTheme="minorEastAsia" w:hAnsiTheme="minorEastAsia" w:hint="eastAsia"/>
            <w:noProof/>
          </w:rPr>
          <w:t>的技术。</w:t>
        </w:r>
        <w:r w:rsidR="005B24E5">
          <w:rPr>
            <w:noProof/>
            <w:webHidden/>
          </w:rPr>
          <w:tab/>
        </w:r>
        <w:r w:rsidR="005B24E5">
          <w:rPr>
            <w:noProof/>
            <w:webHidden/>
          </w:rPr>
          <w:fldChar w:fldCharType="begin"/>
        </w:r>
        <w:r w:rsidR="005B24E5">
          <w:rPr>
            <w:noProof/>
            <w:webHidden/>
          </w:rPr>
          <w:instrText xml:space="preserve"> PAGEREF _Toc381116543 \h </w:instrText>
        </w:r>
        <w:r w:rsidR="005B24E5">
          <w:rPr>
            <w:noProof/>
            <w:webHidden/>
          </w:rPr>
        </w:r>
        <w:r w:rsidR="005B24E5">
          <w:rPr>
            <w:noProof/>
            <w:webHidden/>
          </w:rPr>
          <w:fldChar w:fldCharType="separate"/>
        </w:r>
        <w:r w:rsidR="005B24E5">
          <w:rPr>
            <w:noProof/>
            <w:webHidden/>
          </w:rPr>
          <w:t>62</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44" w:history="1">
        <w:r w:rsidR="005B24E5" w:rsidRPr="00A117A5">
          <w:rPr>
            <w:rStyle w:val="a7"/>
            <w:noProof/>
          </w:rPr>
          <w:t>6.4.1</w:t>
        </w:r>
        <w:r w:rsidR="005B24E5">
          <w:rPr>
            <w:rFonts w:asciiTheme="minorHAnsi" w:eastAsiaTheme="minorEastAsia" w:hAnsiTheme="minorHAnsi" w:cstheme="minorBidi"/>
            <w:noProof/>
            <w:color w:val="auto"/>
            <w:sz w:val="21"/>
            <w:szCs w:val="22"/>
            <w:lang w:bidi="ar-SA"/>
          </w:rPr>
          <w:tab/>
        </w:r>
        <w:r w:rsidR="005B24E5" w:rsidRPr="00A117A5">
          <w:rPr>
            <w:rStyle w:val="a7"/>
            <w:rFonts w:eastAsia="宋体"/>
            <w:noProof/>
          </w:rPr>
          <w:t xml:space="preserve">IETF </w:t>
        </w:r>
        <w:r w:rsidR="005B24E5" w:rsidRPr="00A117A5">
          <w:rPr>
            <w:rStyle w:val="a7"/>
            <w:rFonts w:eastAsia="宋体" w:hint="eastAsia"/>
            <w:noProof/>
          </w:rPr>
          <w:t>规格</w:t>
        </w:r>
        <w:r w:rsidR="005B24E5">
          <w:rPr>
            <w:noProof/>
            <w:webHidden/>
          </w:rPr>
          <w:tab/>
        </w:r>
        <w:r w:rsidR="005B24E5">
          <w:rPr>
            <w:noProof/>
            <w:webHidden/>
          </w:rPr>
          <w:fldChar w:fldCharType="begin"/>
        </w:r>
        <w:r w:rsidR="005B24E5">
          <w:rPr>
            <w:noProof/>
            <w:webHidden/>
          </w:rPr>
          <w:instrText xml:space="preserve"> PAGEREF _Toc381116544 \h </w:instrText>
        </w:r>
        <w:r w:rsidR="005B24E5">
          <w:rPr>
            <w:noProof/>
            <w:webHidden/>
          </w:rPr>
        </w:r>
        <w:r w:rsidR="005B24E5">
          <w:rPr>
            <w:noProof/>
            <w:webHidden/>
          </w:rPr>
          <w:fldChar w:fldCharType="separate"/>
        </w:r>
        <w:r w:rsidR="005B24E5">
          <w:rPr>
            <w:noProof/>
            <w:webHidden/>
          </w:rPr>
          <w:t>67</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45" w:history="1">
        <w:r w:rsidR="005B24E5" w:rsidRPr="00A117A5">
          <w:rPr>
            <w:rStyle w:val="a7"/>
            <w:rFonts w:eastAsia="宋体"/>
            <w:noProof/>
          </w:rPr>
          <w:t>6.4.2</w:t>
        </w:r>
        <w:r w:rsidR="005B24E5">
          <w:rPr>
            <w:rFonts w:asciiTheme="minorHAnsi" w:eastAsiaTheme="minorEastAsia" w:hAnsiTheme="minorHAnsi" w:cstheme="minorBidi"/>
            <w:noProof/>
            <w:color w:val="auto"/>
            <w:sz w:val="21"/>
            <w:szCs w:val="22"/>
            <w:lang w:bidi="ar-SA"/>
          </w:rPr>
          <w:tab/>
        </w:r>
        <w:r w:rsidR="005B24E5" w:rsidRPr="00A117A5">
          <w:rPr>
            <w:rStyle w:val="a7"/>
            <w:rFonts w:eastAsia="宋体" w:hint="eastAsia"/>
            <w:noProof/>
          </w:rPr>
          <w:t>开源工程：</w:t>
        </w:r>
        <w:r w:rsidR="005B24E5">
          <w:rPr>
            <w:noProof/>
            <w:webHidden/>
          </w:rPr>
          <w:tab/>
        </w:r>
        <w:r w:rsidR="005B24E5">
          <w:rPr>
            <w:noProof/>
            <w:webHidden/>
          </w:rPr>
          <w:fldChar w:fldCharType="begin"/>
        </w:r>
        <w:r w:rsidR="005B24E5">
          <w:rPr>
            <w:noProof/>
            <w:webHidden/>
          </w:rPr>
          <w:instrText xml:space="preserve"> PAGEREF _Toc381116545 \h </w:instrText>
        </w:r>
        <w:r w:rsidR="005B24E5">
          <w:rPr>
            <w:noProof/>
            <w:webHidden/>
          </w:rPr>
        </w:r>
        <w:r w:rsidR="005B24E5">
          <w:rPr>
            <w:noProof/>
            <w:webHidden/>
          </w:rPr>
          <w:fldChar w:fldCharType="separate"/>
        </w:r>
        <w:r w:rsidR="005B24E5">
          <w:rPr>
            <w:noProof/>
            <w:webHidden/>
          </w:rPr>
          <w:t>68</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46" w:history="1">
        <w:r w:rsidR="005B24E5" w:rsidRPr="00A117A5">
          <w:rPr>
            <w:rStyle w:val="a7"/>
            <w:rFonts w:asciiTheme="minorEastAsia" w:hAnsiTheme="minorEastAsia"/>
            <w:b/>
            <w:noProof/>
          </w:rPr>
          <w:t>6.5</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XEP-0166 Jingle</w:t>
        </w:r>
        <w:r w:rsidR="005B24E5">
          <w:rPr>
            <w:noProof/>
            <w:webHidden/>
          </w:rPr>
          <w:tab/>
        </w:r>
        <w:r w:rsidR="005B24E5">
          <w:rPr>
            <w:noProof/>
            <w:webHidden/>
          </w:rPr>
          <w:fldChar w:fldCharType="begin"/>
        </w:r>
        <w:r w:rsidR="005B24E5">
          <w:rPr>
            <w:noProof/>
            <w:webHidden/>
          </w:rPr>
          <w:instrText xml:space="preserve"> PAGEREF _Toc381116546 \h </w:instrText>
        </w:r>
        <w:r w:rsidR="005B24E5">
          <w:rPr>
            <w:noProof/>
            <w:webHidden/>
          </w:rPr>
        </w:r>
        <w:r w:rsidR="005B24E5">
          <w:rPr>
            <w:noProof/>
            <w:webHidden/>
          </w:rPr>
          <w:fldChar w:fldCharType="separate"/>
        </w:r>
        <w:r w:rsidR="005B24E5">
          <w:rPr>
            <w:noProof/>
            <w:webHidden/>
          </w:rPr>
          <w:t>69</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47" w:history="1">
        <w:r w:rsidR="005B24E5" w:rsidRPr="00A117A5">
          <w:rPr>
            <w:rStyle w:val="a7"/>
            <w:noProof/>
          </w:rPr>
          <w:t>6.5.1</w:t>
        </w:r>
        <w:r w:rsidR="005B24E5">
          <w:rPr>
            <w:rFonts w:asciiTheme="minorHAnsi" w:eastAsiaTheme="minorEastAsia" w:hAnsiTheme="minorHAnsi" w:cstheme="minorBidi"/>
            <w:noProof/>
            <w:color w:val="auto"/>
            <w:sz w:val="21"/>
            <w:szCs w:val="22"/>
            <w:lang w:bidi="ar-SA"/>
          </w:rPr>
          <w:tab/>
        </w:r>
        <w:r w:rsidR="005B24E5" w:rsidRPr="00A117A5">
          <w:rPr>
            <w:rStyle w:val="a7"/>
            <w:rFonts w:ascii="宋体" w:eastAsia="宋体" w:hAnsi="宋体" w:cs="宋体" w:hint="eastAsia"/>
            <w:noProof/>
          </w:rPr>
          <w:t>绪论</w:t>
        </w:r>
        <w:r w:rsidR="005B24E5">
          <w:rPr>
            <w:noProof/>
            <w:webHidden/>
          </w:rPr>
          <w:tab/>
        </w:r>
        <w:r w:rsidR="005B24E5">
          <w:rPr>
            <w:noProof/>
            <w:webHidden/>
          </w:rPr>
          <w:fldChar w:fldCharType="begin"/>
        </w:r>
        <w:r w:rsidR="005B24E5">
          <w:rPr>
            <w:noProof/>
            <w:webHidden/>
          </w:rPr>
          <w:instrText xml:space="preserve"> PAGEREF _Toc381116547 \h </w:instrText>
        </w:r>
        <w:r w:rsidR="005B24E5">
          <w:rPr>
            <w:noProof/>
            <w:webHidden/>
          </w:rPr>
        </w:r>
        <w:r w:rsidR="005B24E5">
          <w:rPr>
            <w:noProof/>
            <w:webHidden/>
          </w:rPr>
          <w:fldChar w:fldCharType="separate"/>
        </w:r>
        <w:r w:rsidR="005B24E5">
          <w:rPr>
            <w:noProof/>
            <w:webHidden/>
          </w:rPr>
          <w:t>70</w:t>
        </w:r>
        <w:r w:rsidR="005B24E5">
          <w:rPr>
            <w:noProof/>
            <w:webHidden/>
          </w:rPr>
          <w:fldChar w:fldCharType="end"/>
        </w:r>
      </w:hyperlink>
    </w:p>
    <w:p w:rsidR="005B24E5" w:rsidRDefault="00BE5BA6" w:rsidP="005B24E5">
      <w:pPr>
        <w:pStyle w:val="30"/>
        <w:rPr>
          <w:rFonts w:asciiTheme="minorHAnsi" w:eastAsiaTheme="minorEastAsia" w:hAnsiTheme="minorHAnsi" w:cstheme="minorBidi"/>
          <w:noProof/>
          <w:color w:val="auto"/>
          <w:sz w:val="21"/>
          <w:szCs w:val="22"/>
          <w:lang w:bidi="ar-SA"/>
        </w:rPr>
      </w:pPr>
      <w:hyperlink w:anchor="_Toc381116548" w:history="1">
        <w:r w:rsidR="005B24E5" w:rsidRPr="00A117A5">
          <w:rPr>
            <w:rStyle w:val="a7"/>
            <w:noProof/>
          </w:rPr>
          <w:t>6.5.2</w:t>
        </w:r>
        <w:r w:rsidR="005B24E5">
          <w:rPr>
            <w:rFonts w:asciiTheme="minorHAnsi" w:eastAsiaTheme="minorEastAsia" w:hAnsiTheme="minorHAnsi" w:cstheme="minorBidi"/>
            <w:noProof/>
            <w:color w:val="auto"/>
            <w:sz w:val="21"/>
            <w:szCs w:val="22"/>
            <w:lang w:bidi="ar-SA"/>
          </w:rPr>
          <w:tab/>
        </w:r>
        <w:r w:rsidR="005B24E5" w:rsidRPr="00A117A5">
          <w:rPr>
            <w:rStyle w:val="a7"/>
            <w:rFonts w:ascii="宋体" w:eastAsia="宋体" w:hAnsi="宋体" w:cs="宋体" w:hint="eastAsia"/>
            <w:noProof/>
          </w:rPr>
          <w:t>需求</w:t>
        </w:r>
        <w:r w:rsidR="005B24E5">
          <w:rPr>
            <w:noProof/>
            <w:webHidden/>
          </w:rPr>
          <w:tab/>
        </w:r>
        <w:r w:rsidR="005B24E5">
          <w:rPr>
            <w:noProof/>
            <w:webHidden/>
          </w:rPr>
          <w:fldChar w:fldCharType="begin"/>
        </w:r>
        <w:r w:rsidR="005B24E5">
          <w:rPr>
            <w:noProof/>
            <w:webHidden/>
          </w:rPr>
          <w:instrText xml:space="preserve"> PAGEREF _Toc381116548 \h </w:instrText>
        </w:r>
        <w:r w:rsidR="005B24E5">
          <w:rPr>
            <w:noProof/>
            <w:webHidden/>
          </w:rPr>
        </w:r>
        <w:r w:rsidR="005B24E5">
          <w:rPr>
            <w:noProof/>
            <w:webHidden/>
          </w:rPr>
          <w:fldChar w:fldCharType="separate"/>
        </w:r>
        <w:r w:rsidR="005B24E5">
          <w:rPr>
            <w:noProof/>
            <w:webHidden/>
          </w:rPr>
          <w:t>71</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49" w:history="1">
        <w:r w:rsidR="005B24E5" w:rsidRPr="00A117A5">
          <w:rPr>
            <w:rStyle w:val="a7"/>
            <w:rFonts w:asciiTheme="minorEastAsia" w:hAnsiTheme="minorEastAsia"/>
            <w:b/>
            <w:noProof/>
          </w:rPr>
          <w:t>6.6</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Sctp</w:t>
        </w:r>
        <w:r w:rsidR="005B24E5" w:rsidRPr="00A117A5">
          <w:rPr>
            <w:rStyle w:val="a7"/>
            <w:rFonts w:asciiTheme="minorEastAsia" w:hAnsiTheme="minorEastAsia" w:hint="eastAsia"/>
            <w:b/>
            <w:noProof/>
          </w:rPr>
          <w:t>协议</w:t>
        </w:r>
        <w:r w:rsidR="005B24E5">
          <w:rPr>
            <w:noProof/>
            <w:webHidden/>
          </w:rPr>
          <w:tab/>
        </w:r>
        <w:r w:rsidR="005B24E5">
          <w:rPr>
            <w:noProof/>
            <w:webHidden/>
          </w:rPr>
          <w:fldChar w:fldCharType="begin"/>
        </w:r>
        <w:r w:rsidR="005B24E5">
          <w:rPr>
            <w:noProof/>
            <w:webHidden/>
          </w:rPr>
          <w:instrText xml:space="preserve"> PAGEREF _Toc381116549 \h </w:instrText>
        </w:r>
        <w:r w:rsidR="005B24E5">
          <w:rPr>
            <w:noProof/>
            <w:webHidden/>
          </w:rPr>
        </w:r>
        <w:r w:rsidR="005B24E5">
          <w:rPr>
            <w:noProof/>
            <w:webHidden/>
          </w:rPr>
          <w:fldChar w:fldCharType="separate"/>
        </w:r>
        <w:r w:rsidR="005B24E5">
          <w:rPr>
            <w:noProof/>
            <w:webHidden/>
          </w:rPr>
          <w:t>95</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50" w:history="1">
        <w:r w:rsidR="005B24E5" w:rsidRPr="00A117A5">
          <w:rPr>
            <w:rStyle w:val="a7"/>
            <w:rFonts w:asciiTheme="minorEastAsia" w:hAnsiTheme="minorEastAsia"/>
            <w:b/>
            <w:noProof/>
          </w:rPr>
          <w:t>6.7</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Rtp</w:t>
        </w:r>
        <w:r w:rsidR="005B24E5" w:rsidRPr="00A117A5">
          <w:rPr>
            <w:rStyle w:val="a7"/>
            <w:rFonts w:asciiTheme="minorEastAsia" w:hAnsiTheme="minorEastAsia" w:hint="eastAsia"/>
            <w:b/>
            <w:noProof/>
          </w:rPr>
          <w:t>协议</w:t>
        </w:r>
        <w:r w:rsidR="005B24E5">
          <w:rPr>
            <w:noProof/>
            <w:webHidden/>
          </w:rPr>
          <w:tab/>
        </w:r>
        <w:r w:rsidR="005B24E5">
          <w:rPr>
            <w:noProof/>
            <w:webHidden/>
          </w:rPr>
          <w:fldChar w:fldCharType="begin"/>
        </w:r>
        <w:r w:rsidR="005B24E5">
          <w:rPr>
            <w:noProof/>
            <w:webHidden/>
          </w:rPr>
          <w:instrText xml:space="preserve"> PAGEREF _Toc381116550 \h </w:instrText>
        </w:r>
        <w:r w:rsidR="005B24E5">
          <w:rPr>
            <w:noProof/>
            <w:webHidden/>
          </w:rPr>
        </w:r>
        <w:r w:rsidR="005B24E5">
          <w:rPr>
            <w:noProof/>
            <w:webHidden/>
          </w:rPr>
          <w:fldChar w:fldCharType="separate"/>
        </w:r>
        <w:r w:rsidR="005B24E5">
          <w:rPr>
            <w:noProof/>
            <w:webHidden/>
          </w:rPr>
          <w:t>97</w:t>
        </w:r>
        <w:r w:rsidR="005B24E5">
          <w:rPr>
            <w:noProof/>
            <w:webHidden/>
          </w:rPr>
          <w:fldChar w:fldCharType="end"/>
        </w:r>
      </w:hyperlink>
    </w:p>
    <w:p w:rsidR="005B24E5" w:rsidRDefault="00BE5BA6">
      <w:pPr>
        <w:pStyle w:val="10"/>
        <w:tabs>
          <w:tab w:val="left" w:pos="420"/>
          <w:tab w:val="right" w:leader="dot" w:pos="9628"/>
        </w:tabs>
        <w:rPr>
          <w:rFonts w:asciiTheme="minorHAnsi" w:eastAsiaTheme="minorEastAsia" w:hAnsiTheme="minorHAnsi" w:cstheme="minorBidi"/>
          <w:noProof/>
          <w:color w:val="auto"/>
          <w:sz w:val="21"/>
          <w:szCs w:val="22"/>
          <w:lang w:bidi="ar-SA"/>
        </w:rPr>
      </w:pPr>
      <w:hyperlink w:anchor="_Toc381116551" w:history="1">
        <w:r w:rsidR="005B24E5" w:rsidRPr="00A117A5">
          <w:rPr>
            <w:rStyle w:val="a7"/>
            <w:rFonts w:asciiTheme="minorEastAsia" w:hAnsiTheme="minorEastAsia"/>
            <w:b/>
            <w:noProof/>
          </w:rPr>
          <w:t>7</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附件：</w:t>
        </w:r>
        <w:r w:rsidR="005B24E5">
          <w:rPr>
            <w:noProof/>
            <w:webHidden/>
          </w:rPr>
          <w:tab/>
        </w:r>
        <w:r w:rsidR="005B24E5">
          <w:rPr>
            <w:noProof/>
            <w:webHidden/>
          </w:rPr>
          <w:fldChar w:fldCharType="begin"/>
        </w:r>
        <w:r w:rsidR="005B24E5">
          <w:rPr>
            <w:noProof/>
            <w:webHidden/>
          </w:rPr>
          <w:instrText xml:space="preserve"> PAGEREF _Toc381116551 \h </w:instrText>
        </w:r>
        <w:r w:rsidR="005B24E5">
          <w:rPr>
            <w:noProof/>
            <w:webHidden/>
          </w:rPr>
        </w:r>
        <w:r w:rsidR="005B24E5">
          <w:rPr>
            <w:noProof/>
            <w:webHidden/>
          </w:rPr>
          <w:fldChar w:fldCharType="separate"/>
        </w:r>
        <w:r w:rsidR="005B24E5">
          <w:rPr>
            <w:noProof/>
            <w:webHidden/>
          </w:rPr>
          <w:t>99</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52" w:history="1">
        <w:r w:rsidR="005B24E5" w:rsidRPr="00A117A5">
          <w:rPr>
            <w:rStyle w:val="a7"/>
            <w:rFonts w:asciiTheme="minorEastAsia" w:hAnsiTheme="minorEastAsia"/>
            <w:b/>
            <w:noProof/>
          </w:rPr>
          <w:t>7.1</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Gyp</w:t>
        </w:r>
        <w:r w:rsidR="005B24E5" w:rsidRPr="00A117A5">
          <w:rPr>
            <w:rStyle w:val="a7"/>
            <w:rFonts w:asciiTheme="minorEastAsia" w:hAnsiTheme="minorEastAsia" w:hint="eastAsia"/>
            <w:b/>
            <w:noProof/>
          </w:rPr>
          <w:t>工具</w:t>
        </w:r>
        <w:r w:rsidR="005B24E5">
          <w:rPr>
            <w:noProof/>
            <w:webHidden/>
          </w:rPr>
          <w:tab/>
        </w:r>
        <w:r w:rsidR="005B24E5">
          <w:rPr>
            <w:noProof/>
            <w:webHidden/>
          </w:rPr>
          <w:fldChar w:fldCharType="begin"/>
        </w:r>
        <w:r w:rsidR="005B24E5">
          <w:rPr>
            <w:noProof/>
            <w:webHidden/>
          </w:rPr>
          <w:instrText xml:space="preserve"> PAGEREF _Toc381116552 \h </w:instrText>
        </w:r>
        <w:r w:rsidR="005B24E5">
          <w:rPr>
            <w:noProof/>
            <w:webHidden/>
          </w:rPr>
        </w:r>
        <w:r w:rsidR="005B24E5">
          <w:rPr>
            <w:noProof/>
            <w:webHidden/>
          </w:rPr>
          <w:fldChar w:fldCharType="separate"/>
        </w:r>
        <w:r w:rsidR="005B24E5">
          <w:rPr>
            <w:noProof/>
            <w:webHidden/>
          </w:rPr>
          <w:t>99</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53" w:history="1">
        <w:r w:rsidR="005B24E5" w:rsidRPr="00A117A5">
          <w:rPr>
            <w:rStyle w:val="a7"/>
            <w:rFonts w:asciiTheme="minorEastAsia" w:hAnsiTheme="minorEastAsia"/>
            <w:b/>
            <w:noProof/>
          </w:rPr>
          <w:t>7.2</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Google test</w:t>
        </w:r>
        <w:r w:rsidR="005B24E5" w:rsidRPr="00A117A5">
          <w:rPr>
            <w:rStyle w:val="a7"/>
            <w:rFonts w:asciiTheme="minorEastAsia" w:hAnsiTheme="minorEastAsia" w:hint="eastAsia"/>
            <w:b/>
            <w:noProof/>
          </w:rPr>
          <w:t>程序</w:t>
        </w:r>
        <w:r w:rsidR="005B24E5">
          <w:rPr>
            <w:noProof/>
            <w:webHidden/>
          </w:rPr>
          <w:tab/>
        </w:r>
        <w:r w:rsidR="005B24E5">
          <w:rPr>
            <w:noProof/>
            <w:webHidden/>
          </w:rPr>
          <w:fldChar w:fldCharType="begin"/>
        </w:r>
        <w:r w:rsidR="005B24E5">
          <w:rPr>
            <w:noProof/>
            <w:webHidden/>
          </w:rPr>
          <w:instrText xml:space="preserve"> PAGEREF _Toc381116553 \h </w:instrText>
        </w:r>
        <w:r w:rsidR="005B24E5">
          <w:rPr>
            <w:noProof/>
            <w:webHidden/>
          </w:rPr>
        </w:r>
        <w:r w:rsidR="005B24E5">
          <w:rPr>
            <w:noProof/>
            <w:webHidden/>
          </w:rPr>
          <w:fldChar w:fldCharType="separate"/>
        </w:r>
        <w:r w:rsidR="005B24E5">
          <w:rPr>
            <w:noProof/>
            <w:webHidden/>
          </w:rPr>
          <w:t>101</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54" w:history="1">
        <w:r w:rsidR="005B24E5" w:rsidRPr="00A117A5">
          <w:rPr>
            <w:rStyle w:val="a7"/>
            <w:rFonts w:asciiTheme="minorEastAsia" w:hAnsiTheme="minorEastAsia"/>
            <w:b/>
            <w:noProof/>
          </w:rPr>
          <w:t>7.3</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Webrtc</w:t>
        </w:r>
        <w:r w:rsidR="005B24E5" w:rsidRPr="00A117A5">
          <w:rPr>
            <w:rStyle w:val="a7"/>
            <w:rFonts w:asciiTheme="minorEastAsia" w:hAnsiTheme="minorEastAsia" w:hint="eastAsia"/>
            <w:b/>
            <w:noProof/>
          </w:rPr>
          <w:t>库介绍</w:t>
        </w:r>
        <w:r w:rsidR="005B24E5">
          <w:rPr>
            <w:noProof/>
            <w:webHidden/>
          </w:rPr>
          <w:tab/>
        </w:r>
        <w:r w:rsidR="005B24E5">
          <w:rPr>
            <w:noProof/>
            <w:webHidden/>
          </w:rPr>
          <w:fldChar w:fldCharType="begin"/>
        </w:r>
        <w:r w:rsidR="005B24E5">
          <w:rPr>
            <w:noProof/>
            <w:webHidden/>
          </w:rPr>
          <w:instrText xml:space="preserve"> PAGEREF _Toc381116554 \h </w:instrText>
        </w:r>
        <w:r w:rsidR="005B24E5">
          <w:rPr>
            <w:noProof/>
            <w:webHidden/>
          </w:rPr>
        </w:r>
        <w:r w:rsidR="005B24E5">
          <w:rPr>
            <w:noProof/>
            <w:webHidden/>
          </w:rPr>
          <w:fldChar w:fldCharType="separate"/>
        </w:r>
        <w:r w:rsidR="005B24E5">
          <w:rPr>
            <w:noProof/>
            <w:webHidden/>
          </w:rPr>
          <w:t>102</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55" w:history="1">
        <w:r w:rsidR="005B24E5" w:rsidRPr="00A117A5">
          <w:rPr>
            <w:rStyle w:val="a7"/>
            <w:rFonts w:asciiTheme="minorEastAsia" w:hAnsiTheme="minorEastAsia"/>
            <w:b/>
            <w:noProof/>
          </w:rPr>
          <w:t>7.4</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webrtc</w:t>
        </w:r>
        <w:r w:rsidR="005B24E5" w:rsidRPr="00A117A5">
          <w:rPr>
            <w:rStyle w:val="a7"/>
            <w:rFonts w:asciiTheme="minorEastAsia" w:hAnsiTheme="minorEastAsia" w:hint="eastAsia"/>
            <w:b/>
            <w:noProof/>
          </w:rPr>
          <w:t>代码相关基础知识</w:t>
        </w:r>
        <w:r w:rsidR="005B24E5">
          <w:rPr>
            <w:noProof/>
            <w:webHidden/>
          </w:rPr>
          <w:tab/>
        </w:r>
        <w:r w:rsidR="005B24E5">
          <w:rPr>
            <w:noProof/>
            <w:webHidden/>
          </w:rPr>
          <w:fldChar w:fldCharType="begin"/>
        </w:r>
        <w:r w:rsidR="005B24E5">
          <w:rPr>
            <w:noProof/>
            <w:webHidden/>
          </w:rPr>
          <w:instrText xml:space="preserve"> PAGEREF _Toc381116555 \h </w:instrText>
        </w:r>
        <w:r w:rsidR="005B24E5">
          <w:rPr>
            <w:noProof/>
            <w:webHidden/>
          </w:rPr>
        </w:r>
        <w:r w:rsidR="005B24E5">
          <w:rPr>
            <w:noProof/>
            <w:webHidden/>
          </w:rPr>
          <w:fldChar w:fldCharType="separate"/>
        </w:r>
        <w:r w:rsidR="005B24E5">
          <w:rPr>
            <w:noProof/>
            <w:webHidden/>
          </w:rPr>
          <w:t>103</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56" w:history="1">
        <w:r w:rsidR="005B24E5" w:rsidRPr="00A117A5">
          <w:rPr>
            <w:rStyle w:val="a7"/>
            <w:rFonts w:asciiTheme="minorEastAsia" w:hAnsiTheme="minorEastAsia"/>
            <w:b/>
            <w:noProof/>
          </w:rPr>
          <w:t>7.5</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STUN</w:t>
        </w:r>
        <w:r w:rsidR="005B24E5" w:rsidRPr="00A117A5">
          <w:rPr>
            <w:rStyle w:val="a7"/>
            <w:rFonts w:asciiTheme="minorEastAsia" w:hAnsiTheme="minorEastAsia" w:hint="eastAsia"/>
            <w:b/>
            <w:noProof/>
          </w:rPr>
          <w:t>和</w:t>
        </w:r>
        <w:r w:rsidR="005B24E5" w:rsidRPr="00A117A5">
          <w:rPr>
            <w:rStyle w:val="a7"/>
            <w:rFonts w:asciiTheme="minorEastAsia" w:hAnsiTheme="minorEastAsia"/>
            <w:b/>
            <w:noProof/>
          </w:rPr>
          <w:t>TURN</w:t>
        </w:r>
        <w:r w:rsidR="005B24E5" w:rsidRPr="00A117A5">
          <w:rPr>
            <w:rStyle w:val="a7"/>
            <w:rFonts w:asciiTheme="minorEastAsia" w:hAnsiTheme="minorEastAsia" w:hint="eastAsia"/>
            <w:b/>
            <w:noProof/>
          </w:rPr>
          <w:t>技术浅析</w:t>
        </w:r>
        <w:r w:rsidR="005B24E5">
          <w:rPr>
            <w:noProof/>
            <w:webHidden/>
          </w:rPr>
          <w:tab/>
        </w:r>
        <w:r w:rsidR="005B24E5">
          <w:rPr>
            <w:noProof/>
            <w:webHidden/>
          </w:rPr>
          <w:fldChar w:fldCharType="begin"/>
        </w:r>
        <w:r w:rsidR="005B24E5">
          <w:rPr>
            <w:noProof/>
            <w:webHidden/>
          </w:rPr>
          <w:instrText xml:space="preserve"> PAGEREF _Toc381116556 \h </w:instrText>
        </w:r>
        <w:r w:rsidR="005B24E5">
          <w:rPr>
            <w:noProof/>
            <w:webHidden/>
          </w:rPr>
        </w:r>
        <w:r w:rsidR="005B24E5">
          <w:rPr>
            <w:noProof/>
            <w:webHidden/>
          </w:rPr>
          <w:fldChar w:fldCharType="separate"/>
        </w:r>
        <w:r w:rsidR="005B24E5">
          <w:rPr>
            <w:noProof/>
            <w:webHidden/>
          </w:rPr>
          <w:t>105</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57" w:history="1">
        <w:r w:rsidR="005B24E5" w:rsidRPr="00A117A5">
          <w:rPr>
            <w:rStyle w:val="a7"/>
            <w:rFonts w:asciiTheme="minorEastAsia" w:hAnsiTheme="minorEastAsia"/>
            <w:b/>
            <w:noProof/>
          </w:rPr>
          <w:t>7.6</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基于</w:t>
        </w:r>
        <w:r w:rsidR="005B24E5" w:rsidRPr="00A117A5">
          <w:rPr>
            <w:rStyle w:val="a7"/>
            <w:rFonts w:asciiTheme="minorEastAsia" w:hAnsiTheme="minorEastAsia"/>
            <w:b/>
            <w:noProof/>
          </w:rPr>
          <w:t>ICE</w:t>
        </w:r>
        <w:r w:rsidR="005B24E5" w:rsidRPr="00A117A5">
          <w:rPr>
            <w:rStyle w:val="a7"/>
            <w:rFonts w:asciiTheme="minorEastAsia" w:hAnsiTheme="minorEastAsia" w:hint="eastAsia"/>
            <w:b/>
            <w:noProof/>
          </w:rPr>
          <w:t>的</w:t>
        </w:r>
        <w:r w:rsidR="005B24E5" w:rsidRPr="00A117A5">
          <w:rPr>
            <w:rStyle w:val="a7"/>
            <w:rFonts w:asciiTheme="minorEastAsia" w:hAnsiTheme="minorEastAsia"/>
            <w:b/>
            <w:noProof/>
          </w:rPr>
          <w:t>VoIP</w:t>
        </w:r>
        <w:r w:rsidR="005B24E5" w:rsidRPr="00A117A5">
          <w:rPr>
            <w:rStyle w:val="a7"/>
            <w:rFonts w:asciiTheme="minorEastAsia" w:hAnsiTheme="minorEastAsia" w:hint="eastAsia"/>
            <w:b/>
            <w:noProof/>
          </w:rPr>
          <w:t>穿越</w:t>
        </w:r>
        <w:r w:rsidR="005B24E5" w:rsidRPr="00A117A5">
          <w:rPr>
            <w:rStyle w:val="a7"/>
            <w:rFonts w:asciiTheme="minorEastAsia" w:hAnsiTheme="minorEastAsia"/>
            <w:b/>
            <w:noProof/>
          </w:rPr>
          <w:t>NAT</w:t>
        </w:r>
        <w:r w:rsidR="005B24E5" w:rsidRPr="00A117A5">
          <w:rPr>
            <w:rStyle w:val="a7"/>
            <w:rFonts w:asciiTheme="minorEastAsia" w:hAnsiTheme="minorEastAsia" w:hint="eastAsia"/>
            <w:b/>
            <w:noProof/>
          </w:rPr>
          <w:t>改进方案</w:t>
        </w:r>
        <w:r w:rsidR="005B24E5">
          <w:rPr>
            <w:noProof/>
            <w:webHidden/>
          </w:rPr>
          <w:tab/>
        </w:r>
        <w:r w:rsidR="005B24E5">
          <w:rPr>
            <w:noProof/>
            <w:webHidden/>
          </w:rPr>
          <w:fldChar w:fldCharType="begin"/>
        </w:r>
        <w:r w:rsidR="005B24E5">
          <w:rPr>
            <w:noProof/>
            <w:webHidden/>
          </w:rPr>
          <w:instrText xml:space="preserve"> PAGEREF _Toc381116557 \h </w:instrText>
        </w:r>
        <w:r w:rsidR="005B24E5">
          <w:rPr>
            <w:noProof/>
            <w:webHidden/>
          </w:rPr>
        </w:r>
        <w:r w:rsidR="005B24E5">
          <w:rPr>
            <w:noProof/>
            <w:webHidden/>
          </w:rPr>
          <w:fldChar w:fldCharType="separate"/>
        </w:r>
        <w:r w:rsidR="005B24E5">
          <w:rPr>
            <w:noProof/>
            <w:webHidden/>
          </w:rPr>
          <w:t>106</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58" w:history="1">
        <w:r w:rsidR="005B24E5" w:rsidRPr="00A117A5">
          <w:rPr>
            <w:rStyle w:val="a7"/>
            <w:rFonts w:asciiTheme="minorEastAsia" w:hAnsiTheme="minorEastAsia"/>
            <w:b/>
            <w:noProof/>
          </w:rPr>
          <w:t>7.7</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ubuntu</w:t>
        </w:r>
        <w:r w:rsidR="005B24E5" w:rsidRPr="00A117A5">
          <w:rPr>
            <w:rStyle w:val="a7"/>
            <w:rFonts w:asciiTheme="minorEastAsia" w:hAnsiTheme="minorEastAsia" w:hint="eastAsia"/>
            <w:b/>
            <w:noProof/>
          </w:rPr>
          <w:t>安装使用</w:t>
        </w:r>
        <w:r w:rsidR="005B24E5" w:rsidRPr="00A117A5">
          <w:rPr>
            <w:rStyle w:val="a7"/>
            <w:rFonts w:asciiTheme="minorEastAsia" w:hAnsiTheme="minorEastAsia"/>
            <w:b/>
            <w:noProof/>
          </w:rPr>
          <w:t>stuntman</w:t>
        </w:r>
        <w:r w:rsidR="005B24E5">
          <w:rPr>
            <w:noProof/>
            <w:webHidden/>
          </w:rPr>
          <w:tab/>
        </w:r>
        <w:r w:rsidR="005B24E5">
          <w:rPr>
            <w:noProof/>
            <w:webHidden/>
          </w:rPr>
          <w:fldChar w:fldCharType="begin"/>
        </w:r>
        <w:r w:rsidR="005B24E5">
          <w:rPr>
            <w:noProof/>
            <w:webHidden/>
          </w:rPr>
          <w:instrText xml:space="preserve"> PAGEREF _Toc381116558 \h </w:instrText>
        </w:r>
        <w:r w:rsidR="005B24E5">
          <w:rPr>
            <w:noProof/>
            <w:webHidden/>
          </w:rPr>
        </w:r>
        <w:r w:rsidR="005B24E5">
          <w:rPr>
            <w:noProof/>
            <w:webHidden/>
          </w:rPr>
          <w:fldChar w:fldCharType="separate"/>
        </w:r>
        <w:r w:rsidR="005B24E5">
          <w:rPr>
            <w:noProof/>
            <w:webHidden/>
          </w:rPr>
          <w:t>111</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59" w:history="1">
        <w:r w:rsidR="005B24E5" w:rsidRPr="00A117A5">
          <w:rPr>
            <w:rStyle w:val="a7"/>
            <w:rFonts w:asciiTheme="minorEastAsia" w:hAnsiTheme="minorEastAsia"/>
            <w:b/>
            <w:noProof/>
          </w:rPr>
          <w:t>7.8</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一个开源的</w:t>
        </w:r>
        <w:r w:rsidR="005B24E5" w:rsidRPr="00A117A5">
          <w:rPr>
            <w:rStyle w:val="a7"/>
            <w:rFonts w:asciiTheme="minorEastAsia" w:hAnsiTheme="minorEastAsia"/>
            <w:b/>
            <w:noProof/>
          </w:rPr>
          <w:t>ICE</w:t>
        </w:r>
        <w:r w:rsidR="005B24E5" w:rsidRPr="00A117A5">
          <w:rPr>
            <w:rStyle w:val="a7"/>
            <w:rFonts w:asciiTheme="minorEastAsia" w:hAnsiTheme="minorEastAsia" w:hint="eastAsia"/>
            <w:b/>
            <w:noProof/>
          </w:rPr>
          <w:t>库——</w:t>
        </w:r>
        <w:r w:rsidR="005B24E5" w:rsidRPr="00A117A5">
          <w:rPr>
            <w:rStyle w:val="a7"/>
            <w:rFonts w:asciiTheme="minorEastAsia" w:hAnsiTheme="minorEastAsia"/>
            <w:b/>
            <w:noProof/>
          </w:rPr>
          <w:t>libnice</w:t>
        </w:r>
        <w:r w:rsidR="005B24E5" w:rsidRPr="00A117A5">
          <w:rPr>
            <w:rStyle w:val="a7"/>
            <w:rFonts w:asciiTheme="minorEastAsia" w:hAnsiTheme="minorEastAsia" w:hint="eastAsia"/>
            <w:b/>
            <w:noProof/>
          </w:rPr>
          <w:t>介绍</w:t>
        </w:r>
        <w:r w:rsidR="005B24E5">
          <w:rPr>
            <w:noProof/>
            <w:webHidden/>
          </w:rPr>
          <w:tab/>
        </w:r>
        <w:r w:rsidR="005B24E5">
          <w:rPr>
            <w:noProof/>
            <w:webHidden/>
          </w:rPr>
          <w:fldChar w:fldCharType="begin"/>
        </w:r>
        <w:r w:rsidR="005B24E5">
          <w:rPr>
            <w:noProof/>
            <w:webHidden/>
          </w:rPr>
          <w:instrText xml:space="preserve"> PAGEREF _Toc381116559 \h </w:instrText>
        </w:r>
        <w:r w:rsidR="005B24E5">
          <w:rPr>
            <w:noProof/>
            <w:webHidden/>
          </w:rPr>
        </w:r>
        <w:r w:rsidR="005B24E5">
          <w:rPr>
            <w:noProof/>
            <w:webHidden/>
          </w:rPr>
          <w:fldChar w:fldCharType="separate"/>
        </w:r>
        <w:r w:rsidR="005B24E5">
          <w:rPr>
            <w:noProof/>
            <w:webHidden/>
          </w:rPr>
          <w:t>111</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60" w:history="1">
        <w:r w:rsidR="005B24E5" w:rsidRPr="00A117A5">
          <w:rPr>
            <w:rStyle w:val="a7"/>
            <w:rFonts w:asciiTheme="minorEastAsia" w:hAnsiTheme="minorEastAsia"/>
            <w:b/>
            <w:noProof/>
          </w:rPr>
          <w:t>7.9</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b/>
            <w:noProof/>
          </w:rPr>
          <w:t>4</w:t>
        </w:r>
        <w:r w:rsidR="005B24E5" w:rsidRPr="00A117A5">
          <w:rPr>
            <w:rStyle w:val="a7"/>
            <w:rFonts w:asciiTheme="minorEastAsia" w:hAnsiTheme="minorEastAsia" w:hint="eastAsia"/>
            <w:b/>
            <w:noProof/>
          </w:rPr>
          <w:t>种利用</w:t>
        </w:r>
        <w:r w:rsidR="005B24E5" w:rsidRPr="00A117A5">
          <w:rPr>
            <w:rStyle w:val="a7"/>
            <w:rFonts w:asciiTheme="minorEastAsia" w:hAnsiTheme="minorEastAsia"/>
            <w:b/>
            <w:noProof/>
          </w:rPr>
          <w:t>TURN</w:t>
        </w:r>
        <w:r w:rsidR="005B24E5" w:rsidRPr="00A117A5">
          <w:rPr>
            <w:rStyle w:val="a7"/>
            <w:rFonts w:asciiTheme="minorEastAsia" w:hAnsiTheme="minorEastAsia" w:hint="eastAsia"/>
            <w:b/>
            <w:noProof/>
          </w:rPr>
          <w:t>穿越对称型</w:t>
        </w:r>
        <w:r w:rsidR="005B24E5" w:rsidRPr="00A117A5">
          <w:rPr>
            <w:rStyle w:val="a7"/>
            <w:rFonts w:asciiTheme="minorEastAsia" w:hAnsiTheme="minorEastAsia"/>
            <w:b/>
            <w:noProof/>
          </w:rPr>
          <w:t>NAT</w:t>
        </w:r>
        <w:r w:rsidR="005B24E5" w:rsidRPr="00A117A5">
          <w:rPr>
            <w:rStyle w:val="a7"/>
            <w:rFonts w:asciiTheme="minorEastAsia" w:hAnsiTheme="minorEastAsia" w:hint="eastAsia"/>
            <w:b/>
            <w:noProof/>
          </w:rPr>
          <w:t>方案的设计与实现</w:t>
        </w:r>
        <w:r w:rsidR="005B24E5">
          <w:rPr>
            <w:noProof/>
            <w:webHidden/>
          </w:rPr>
          <w:tab/>
        </w:r>
        <w:r w:rsidR="005B24E5">
          <w:rPr>
            <w:noProof/>
            <w:webHidden/>
          </w:rPr>
          <w:fldChar w:fldCharType="begin"/>
        </w:r>
        <w:r w:rsidR="005B24E5">
          <w:rPr>
            <w:noProof/>
            <w:webHidden/>
          </w:rPr>
          <w:instrText xml:space="preserve"> PAGEREF _Toc381116560 \h </w:instrText>
        </w:r>
        <w:r w:rsidR="005B24E5">
          <w:rPr>
            <w:noProof/>
            <w:webHidden/>
          </w:rPr>
        </w:r>
        <w:r w:rsidR="005B24E5">
          <w:rPr>
            <w:noProof/>
            <w:webHidden/>
          </w:rPr>
          <w:fldChar w:fldCharType="separate"/>
        </w:r>
        <w:r w:rsidR="005B24E5">
          <w:rPr>
            <w:noProof/>
            <w:webHidden/>
          </w:rPr>
          <w:t>113</w:t>
        </w:r>
        <w:r w:rsidR="005B24E5">
          <w:rPr>
            <w:noProof/>
            <w:webHidden/>
          </w:rPr>
          <w:fldChar w:fldCharType="end"/>
        </w:r>
      </w:hyperlink>
    </w:p>
    <w:p w:rsidR="005B24E5" w:rsidRDefault="00BE5BA6" w:rsidP="005B24E5">
      <w:pPr>
        <w:pStyle w:val="20"/>
        <w:tabs>
          <w:tab w:val="left" w:pos="1260"/>
          <w:tab w:val="right" w:leader="dot" w:pos="9628"/>
        </w:tabs>
        <w:ind w:left="480"/>
        <w:rPr>
          <w:rFonts w:asciiTheme="minorHAnsi" w:eastAsiaTheme="minorEastAsia" w:hAnsiTheme="minorHAnsi" w:cstheme="minorBidi"/>
          <w:noProof/>
          <w:color w:val="auto"/>
          <w:sz w:val="21"/>
          <w:szCs w:val="22"/>
          <w:lang w:bidi="ar-SA"/>
        </w:rPr>
      </w:pPr>
      <w:hyperlink w:anchor="_Toc381116561" w:history="1">
        <w:r w:rsidR="005B24E5" w:rsidRPr="00A117A5">
          <w:rPr>
            <w:rStyle w:val="a7"/>
            <w:rFonts w:asciiTheme="minorEastAsia" w:hAnsiTheme="minorEastAsia"/>
            <w:b/>
            <w:noProof/>
          </w:rPr>
          <w:t>7.10</w:t>
        </w:r>
        <w:r w:rsidR="005B24E5">
          <w:rPr>
            <w:rFonts w:asciiTheme="minorHAnsi" w:eastAsiaTheme="minorEastAsia" w:hAnsiTheme="minorHAnsi" w:cstheme="minorBidi"/>
            <w:noProof/>
            <w:color w:val="auto"/>
            <w:sz w:val="21"/>
            <w:szCs w:val="22"/>
            <w:lang w:bidi="ar-SA"/>
          </w:rPr>
          <w:tab/>
        </w:r>
        <w:r w:rsidR="005B24E5" w:rsidRPr="00A117A5">
          <w:rPr>
            <w:rStyle w:val="a7"/>
            <w:rFonts w:asciiTheme="minorEastAsia" w:hAnsiTheme="minorEastAsia" w:hint="eastAsia"/>
            <w:b/>
            <w:noProof/>
          </w:rPr>
          <w:t>基于</w:t>
        </w:r>
        <w:r w:rsidR="005B24E5" w:rsidRPr="00A117A5">
          <w:rPr>
            <w:rStyle w:val="a7"/>
            <w:rFonts w:asciiTheme="minorEastAsia" w:hAnsiTheme="minorEastAsia"/>
            <w:b/>
            <w:noProof/>
          </w:rPr>
          <w:t>ICE</w:t>
        </w:r>
        <w:r w:rsidR="005B24E5" w:rsidRPr="00A117A5">
          <w:rPr>
            <w:rStyle w:val="a7"/>
            <w:rFonts w:asciiTheme="minorEastAsia" w:hAnsiTheme="minorEastAsia" w:hint="eastAsia"/>
            <w:b/>
            <w:noProof/>
          </w:rPr>
          <w:t>方式</w:t>
        </w:r>
        <w:r w:rsidR="005B24E5" w:rsidRPr="00A117A5">
          <w:rPr>
            <w:rStyle w:val="a7"/>
            <w:rFonts w:asciiTheme="minorEastAsia" w:hAnsiTheme="minorEastAsia"/>
            <w:b/>
            <w:noProof/>
          </w:rPr>
          <w:t>SIP</w:t>
        </w:r>
        <w:r w:rsidR="005B24E5" w:rsidRPr="00A117A5">
          <w:rPr>
            <w:rStyle w:val="a7"/>
            <w:rFonts w:asciiTheme="minorEastAsia" w:hAnsiTheme="minorEastAsia" w:hint="eastAsia"/>
            <w:b/>
            <w:noProof/>
          </w:rPr>
          <w:t>信令穿透</w:t>
        </w:r>
        <w:r w:rsidR="005B24E5" w:rsidRPr="00A117A5">
          <w:rPr>
            <w:rStyle w:val="a7"/>
            <w:rFonts w:asciiTheme="minorEastAsia" w:hAnsiTheme="minorEastAsia"/>
            <w:b/>
            <w:noProof/>
          </w:rPr>
          <w:t>Symmetric_NAT</w:t>
        </w:r>
        <w:r w:rsidR="005B24E5" w:rsidRPr="00A117A5">
          <w:rPr>
            <w:rStyle w:val="a7"/>
            <w:rFonts w:asciiTheme="minorEastAsia" w:hAnsiTheme="minorEastAsia" w:hint="eastAsia"/>
            <w:b/>
            <w:noProof/>
          </w:rPr>
          <w:t>技术研究</w:t>
        </w:r>
        <w:r w:rsidR="005B24E5">
          <w:rPr>
            <w:noProof/>
            <w:webHidden/>
          </w:rPr>
          <w:tab/>
        </w:r>
        <w:r w:rsidR="005B24E5">
          <w:rPr>
            <w:noProof/>
            <w:webHidden/>
          </w:rPr>
          <w:fldChar w:fldCharType="begin"/>
        </w:r>
        <w:r w:rsidR="005B24E5">
          <w:rPr>
            <w:noProof/>
            <w:webHidden/>
          </w:rPr>
          <w:instrText xml:space="preserve"> PAGEREF _Toc381116561 \h </w:instrText>
        </w:r>
        <w:r w:rsidR="005B24E5">
          <w:rPr>
            <w:noProof/>
            <w:webHidden/>
          </w:rPr>
        </w:r>
        <w:r w:rsidR="005B24E5">
          <w:rPr>
            <w:noProof/>
            <w:webHidden/>
          </w:rPr>
          <w:fldChar w:fldCharType="separate"/>
        </w:r>
        <w:r w:rsidR="005B24E5">
          <w:rPr>
            <w:noProof/>
            <w:webHidden/>
          </w:rPr>
          <w:t>114</w:t>
        </w:r>
        <w:r w:rsidR="005B24E5">
          <w:rPr>
            <w:noProof/>
            <w:webHidden/>
          </w:rPr>
          <w:fldChar w:fldCharType="end"/>
        </w:r>
      </w:hyperlink>
    </w:p>
    <w:p w:rsidR="00163C41" w:rsidRPr="003C161F" w:rsidRDefault="00985A00">
      <w:pPr>
        <w:rPr>
          <w:rFonts w:asciiTheme="minorEastAsia" w:eastAsiaTheme="minorEastAsia" w:hAnsiTheme="minorEastAsia"/>
          <w:sz w:val="21"/>
          <w:szCs w:val="21"/>
        </w:rPr>
      </w:pPr>
      <w:r>
        <w:rPr>
          <w:rFonts w:asciiTheme="minorEastAsia" w:eastAsiaTheme="minorEastAsia" w:hAnsiTheme="minorEastAsia"/>
          <w:sz w:val="21"/>
          <w:szCs w:val="21"/>
        </w:rPr>
        <w:fldChar w:fldCharType="end"/>
      </w:r>
    </w:p>
    <w:p w:rsidR="00163C41" w:rsidRPr="003C161F" w:rsidRDefault="00163C41">
      <w:pPr>
        <w:rPr>
          <w:rFonts w:asciiTheme="minorEastAsia" w:eastAsiaTheme="minorEastAsia" w:hAnsiTheme="minorEastAsia"/>
          <w:sz w:val="21"/>
          <w:szCs w:val="21"/>
        </w:rPr>
      </w:pPr>
    </w:p>
    <w:p w:rsidR="00163C41" w:rsidRPr="003C161F" w:rsidRDefault="00163C41">
      <w:pPr>
        <w:rPr>
          <w:rFonts w:asciiTheme="minorEastAsia" w:eastAsiaTheme="minorEastAsia" w:hAnsiTheme="minorEastAsia"/>
          <w:sz w:val="21"/>
          <w:szCs w:val="21"/>
        </w:rPr>
      </w:pPr>
    </w:p>
    <w:p w:rsidR="00A879A7" w:rsidRPr="00114F9A" w:rsidRDefault="00901F88" w:rsidP="0014432E">
      <w:pPr>
        <w:pStyle w:val="ab"/>
        <w:numPr>
          <w:ilvl w:val="0"/>
          <w:numId w:val="5"/>
        </w:numPr>
        <w:ind w:firstLineChars="0"/>
        <w:outlineLvl w:val="0"/>
        <w:rPr>
          <w:rFonts w:asciiTheme="minorEastAsia" w:eastAsiaTheme="minorEastAsia" w:hAnsiTheme="minorEastAsia"/>
          <w:b/>
          <w:sz w:val="28"/>
          <w:szCs w:val="28"/>
        </w:rPr>
      </w:pPr>
      <w:bookmarkStart w:id="0" w:name="_Toc381081800"/>
      <w:bookmarkStart w:id="1" w:name="_Toc381116451"/>
      <w:r w:rsidRPr="00114F9A">
        <w:rPr>
          <w:rFonts w:asciiTheme="minorEastAsia" w:eastAsiaTheme="minorEastAsia" w:hAnsiTheme="minorEastAsia"/>
          <w:b/>
          <w:sz w:val="28"/>
          <w:szCs w:val="28"/>
        </w:rPr>
        <w:t>工具：</w:t>
      </w:r>
      <w:bookmarkEnd w:id="0"/>
      <w:bookmarkEnd w:id="1"/>
    </w:p>
    <w:p w:rsidR="00A879A7" w:rsidRPr="00D768C0" w:rsidRDefault="00901F88" w:rsidP="0014432E">
      <w:pPr>
        <w:pStyle w:val="ab"/>
        <w:numPr>
          <w:ilvl w:val="1"/>
          <w:numId w:val="5"/>
        </w:numPr>
        <w:ind w:firstLineChars="0"/>
        <w:outlineLvl w:val="1"/>
        <w:rPr>
          <w:rFonts w:asciiTheme="minorEastAsia" w:eastAsiaTheme="minorEastAsia" w:hAnsiTheme="minorEastAsia"/>
          <w:b/>
          <w:sz w:val="21"/>
        </w:rPr>
      </w:pPr>
      <w:bookmarkStart w:id="2" w:name="_Toc381081801"/>
      <w:bookmarkStart w:id="3" w:name="_Toc381116452"/>
      <w:r w:rsidRPr="00D768C0">
        <w:rPr>
          <w:rFonts w:asciiTheme="minorEastAsia" w:eastAsiaTheme="minorEastAsia" w:hAnsiTheme="minorEastAsia"/>
          <w:b/>
          <w:sz w:val="21"/>
        </w:rPr>
        <w:t>depot_tools:</w:t>
      </w:r>
      <w:bookmarkEnd w:id="2"/>
      <w:bookmarkEnd w:id="3"/>
    </w:p>
    <w:p w:rsidR="00A879A7" w:rsidRPr="003C161F" w:rsidRDefault="004228B1">
      <w:pPr>
        <w:rPr>
          <w:rFonts w:asciiTheme="minorEastAsia" w:eastAsiaTheme="minorEastAsia" w:hAnsiTheme="minorEastAsia"/>
          <w:sz w:val="21"/>
          <w:szCs w:val="21"/>
        </w:rPr>
      </w:pPr>
      <w:r w:rsidRPr="003C161F">
        <w:rPr>
          <w:rFonts w:asciiTheme="minorEastAsia" w:eastAsiaTheme="minorEastAsia" w:hAnsiTheme="minorEastAsia"/>
          <w:sz w:val="21"/>
          <w:szCs w:val="21"/>
        </w:rPr>
        <w:t>chromium</w:t>
      </w:r>
      <w:r w:rsidR="00901F88" w:rsidRPr="003C161F">
        <w:rPr>
          <w:rFonts w:asciiTheme="minorEastAsia" w:eastAsiaTheme="minorEastAsia" w:hAnsiTheme="minorEastAsia"/>
          <w:sz w:val="21"/>
          <w:szCs w:val="21"/>
        </w:rPr>
        <w:t>自己整了一套</w:t>
      </w:r>
      <w:r w:rsidR="006F2A8D" w:rsidRPr="003C161F">
        <w:rPr>
          <w:rFonts w:asciiTheme="minorEastAsia" w:eastAsiaTheme="minorEastAsia" w:hAnsiTheme="minorEastAsia" w:hint="eastAsia"/>
          <w:sz w:val="21"/>
          <w:szCs w:val="21"/>
        </w:rPr>
        <w:t>开发工具</w:t>
      </w:r>
      <w:r w:rsidR="00901F88" w:rsidRPr="003C161F">
        <w:rPr>
          <w:rFonts w:asciiTheme="minorEastAsia" w:eastAsiaTheme="minorEastAsia" w:hAnsiTheme="minorEastAsia"/>
          <w:sz w:val="21"/>
          <w:szCs w:val="21"/>
        </w:rPr>
        <w:t>系统，原来叫gclient（名字好像让位给google桌面客户端了） ，现在改名depot_tools。</w:t>
      </w:r>
    </w:p>
    <w:p w:rsidR="00A879A7" w:rsidRPr="003C161F" w:rsidRDefault="00901F88" w:rsidP="0014432E">
      <w:pPr>
        <w:pStyle w:val="ab"/>
        <w:numPr>
          <w:ilvl w:val="2"/>
          <w:numId w:val="5"/>
        </w:numPr>
        <w:ind w:firstLineChars="0"/>
        <w:outlineLvl w:val="2"/>
        <w:rPr>
          <w:rFonts w:asciiTheme="minorEastAsia" w:eastAsiaTheme="minorEastAsia" w:hAnsiTheme="minorEastAsia"/>
          <w:sz w:val="21"/>
        </w:rPr>
      </w:pPr>
      <w:bookmarkStart w:id="4" w:name="_Toc381081802"/>
      <w:bookmarkStart w:id="5" w:name="_Toc381116453"/>
      <w:r w:rsidRPr="003C161F">
        <w:rPr>
          <w:rFonts w:asciiTheme="minorEastAsia" w:eastAsiaTheme="minorEastAsia" w:hAnsiTheme="minorEastAsia"/>
          <w:sz w:val="21"/>
        </w:rPr>
        <w:t>目标：</w:t>
      </w:r>
      <w:bookmarkEnd w:id="4"/>
      <w:bookmarkEnd w:id="5"/>
    </w:p>
    <w:p w:rsidR="00A879A7" w:rsidRPr="003C161F" w:rsidRDefault="00BE5BA6">
      <w:pPr>
        <w:pStyle w:val="TextBody"/>
        <w:rPr>
          <w:rStyle w:val="InternetLink"/>
          <w:rFonts w:asciiTheme="minorEastAsia" w:eastAsiaTheme="minorEastAsia" w:hAnsiTheme="minorEastAsia"/>
          <w:color w:val="444444"/>
          <w:sz w:val="21"/>
          <w:szCs w:val="21"/>
          <w:u w:val="none"/>
        </w:rPr>
      </w:pPr>
      <w:hyperlink r:id="rId10">
        <w:bookmarkStart w:id="6" w:name="project_summary_link"/>
        <w:bookmarkEnd w:id="6"/>
        <w:proofErr w:type="gramStart"/>
        <w:r w:rsidR="00901F88" w:rsidRPr="003C161F">
          <w:rPr>
            <w:rStyle w:val="InternetLink"/>
            <w:rFonts w:asciiTheme="minorEastAsia" w:eastAsiaTheme="minorEastAsia" w:hAnsiTheme="minorEastAsia"/>
            <w:color w:val="444444"/>
            <w:sz w:val="21"/>
            <w:szCs w:val="21"/>
            <w:u w:val="none"/>
          </w:rPr>
          <w:t>Wrapper script for checking out and updating source code from multiple SCM repository locations.</w:t>
        </w:r>
        <w:proofErr w:type="gramEnd"/>
      </w:hyperlink>
    </w:p>
    <w:p w:rsidR="00A879A7" w:rsidRPr="003C161F" w:rsidRDefault="00901F88">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chromium使用了（目前 @159834）107个代码仓库的代码，这些分散在多个代码仓库，chromiun不需要某些仓库的东西，google就封装个工具，这个工具既支持svn，也支持git，</w:t>
      </w:r>
      <w:proofErr w:type="gramStart"/>
      <w:r w:rsidRPr="003C161F">
        <w:rPr>
          <w:rFonts w:asciiTheme="minorEastAsia" w:eastAsiaTheme="minorEastAsia" w:hAnsiTheme="minorEastAsia"/>
          <w:sz w:val="21"/>
          <w:szCs w:val="21"/>
        </w:rPr>
        <w:t>不</w:t>
      </w:r>
      <w:proofErr w:type="gramEnd"/>
      <w:r w:rsidRPr="003C161F">
        <w:rPr>
          <w:rFonts w:asciiTheme="minorEastAsia" w:eastAsiaTheme="minorEastAsia" w:hAnsiTheme="minorEastAsia"/>
          <w:sz w:val="21"/>
          <w:szCs w:val="21"/>
        </w:rPr>
        <w:t>光能down代码，也支持了</w:t>
      </w:r>
    </w:p>
    <w:p w:rsidR="00A879A7" w:rsidRPr="003C161F" w:rsidRDefault="00901F88">
      <w:pPr>
        <w:pStyle w:val="TextBody"/>
        <w:numPr>
          <w:ilvl w:val="0"/>
          <w:numId w:val="1"/>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 patch</w:t>
      </w:r>
    </w:p>
    <w:p w:rsidR="00A879A7" w:rsidRPr="003C161F" w:rsidRDefault="00901F88">
      <w:pPr>
        <w:pStyle w:val="TextBody"/>
        <w:numPr>
          <w:ilvl w:val="0"/>
          <w:numId w:val="1"/>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 cpplint，pylint</w:t>
      </w:r>
    </w:p>
    <w:p w:rsidR="00A879A7" w:rsidRPr="003C161F" w:rsidRDefault="00901F88">
      <w:pPr>
        <w:pStyle w:val="TextBody"/>
        <w:numPr>
          <w:ilvl w:val="0"/>
          <w:numId w:val="1"/>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apply_issue</w:t>
      </w:r>
    </w:p>
    <w:p w:rsidR="00A879A7" w:rsidRPr="003C161F" w:rsidRDefault="00901F88">
      <w:pPr>
        <w:pStyle w:val="TextBody"/>
        <w:numPr>
          <w:ilvl w:val="0"/>
          <w:numId w:val="1"/>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junction</w:t>
      </w:r>
    </w:p>
    <w:p w:rsidR="00A879A7" w:rsidRPr="003C161F" w:rsidRDefault="00901F88">
      <w:pPr>
        <w:pStyle w:val="TextBody"/>
        <w:numPr>
          <w:ilvl w:val="0"/>
          <w:numId w:val="1"/>
        </w:numPr>
        <w:tabs>
          <w:tab w:val="left" w:pos="0"/>
        </w:tabs>
        <w:rPr>
          <w:rFonts w:asciiTheme="minorEastAsia" w:eastAsiaTheme="minorEastAsia" w:hAnsiTheme="minorEastAsia"/>
          <w:sz w:val="21"/>
          <w:szCs w:val="21"/>
        </w:rPr>
      </w:pPr>
      <w:r w:rsidRPr="003C161F">
        <w:rPr>
          <w:rFonts w:asciiTheme="minorEastAsia" w:eastAsiaTheme="minorEastAsia" w:hAnsiTheme="minorEastAsia"/>
          <w:sz w:val="21"/>
          <w:szCs w:val="21"/>
        </w:rPr>
        <w:t>codereview</w:t>
      </w:r>
    </w:p>
    <w:p w:rsidR="00A879A7" w:rsidRPr="003C161F" w:rsidRDefault="005B24E5" w:rsidP="0014432E">
      <w:pPr>
        <w:pStyle w:val="ab"/>
        <w:numPr>
          <w:ilvl w:val="2"/>
          <w:numId w:val="5"/>
        </w:numPr>
        <w:ind w:firstLineChars="0"/>
        <w:outlineLvl w:val="2"/>
        <w:rPr>
          <w:rFonts w:asciiTheme="minorEastAsia" w:eastAsiaTheme="minorEastAsia" w:hAnsiTheme="minorEastAsia"/>
          <w:sz w:val="21"/>
        </w:rPr>
      </w:pPr>
      <w:bookmarkStart w:id="7" w:name="t1"/>
      <w:bookmarkStart w:id="8" w:name="_Toc381081803"/>
      <w:bookmarkStart w:id="9" w:name="_Toc381116454"/>
      <w:bookmarkEnd w:id="7"/>
      <w:r>
        <w:rPr>
          <w:rFonts w:asciiTheme="minorEastAsia" w:eastAsiaTheme="minorEastAsia" w:hAnsiTheme="minorEastAsia"/>
          <w:sz w:val="21"/>
        </w:rPr>
        <w:t>chromium</w:t>
      </w:r>
      <w:r w:rsidR="00901F88" w:rsidRPr="003C161F">
        <w:rPr>
          <w:rFonts w:asciiTheme="minorEastAsia" w:eastAsiaTheme="minorEastAsia" w:hAnsiTheme="minorEastAsia"/>
          <w:sz w:val="21"/>
        </w:rPr>
        <w:t>使用它来</w:t>
      </w:r>
      <w:bookmarkEnd w:id="8"/>
      <w:bookmarkEnd w:id="9"/>
    </w:p>
    <w:p w:rsidR="00A879A7" w:rsidRPr="003C161F" w:rsidRDefault="00901F88">
      <w:pPr>
        <w:pStyle w:val="TextBody"/>
        <w:numPr>
          <w:ilvl w:val="0"/>
          <w:numId w:val="2"/>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更新</w:t>
      </w:r>
      <w:r w:rsidR="005B24E5">
        <w:rPr>
          <w:rFonts w:asciiTheme="minorEastAsia" w:eastAsiaTheme="minorEastAsia" w:hAnsiTheme="minorEastAsia"/>
          <w:sz w:val="21"/>
          <w:szCs w:val="21"/>
        </w:rPr>
        <w:t>chromium</w:t>
      </w:r>
      <w:r w:rsidRPr="003C161F">
        <w:rPr>
          <w:rFonts w:asciiTheme="minorEastAsia" w:eastAsiaTheme="minorEastAsia" w:hAnsiTheme="minorEastAsia"/>
          <w:sz w:val="21"/>
          <w:szCs w:val="21"/>
        </w:rPr>
        <w:t>代码</w:t>
      </w:r>
    </w:p>
    <w:p w:rsidR="00A879A7" w:rsidRPr="003C161F" w:rsidRDefault="00901F88">
      <w:pPr>
        <w:pStyle w:val="TextBody"/>
        <w:numPr>
          <w:ilvl w:val="0"/>
          <w:numId w:val="2"/>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生成工程文件，windows上生产sln，mac生产xcode工程，linux生成scons或者makefile</w:t>
      </w:r>
    </w:p>
    <w:p w:rsidR="00A879A7" w:rsidRPr="003C161F" w:rsidRDefault="00901F88">
      <w:pPr>
        <w:pStyle w:val="TextBody"/>
        <w:numPr>
          <w:ilvl w:val="0"/>
          <w:numId w:val="2"/>
        </w:numPr>
        <w:tabs>
          <w:tab w:val="left" w:pos="0"/>
        </w:tabs>
        <w:rPr>
          <w:rFonts w:asciiTheme="minorEastAsia" w:eastAsiaTheme="minorEastAsia" w:hAnsiTheme="minorEastAsia"/>
          <w:sz w:val="21"/>
          <w:szCs w:val="21"/>
        </w:rPr>
      </w:pPr>
      <w:r w:rsidRPr="003C161F">
        <w:rPr>
          <w:rFonts w:asciiTheme="minorEastAsia" w:eastAsiaTheme="minorEastAsia" w:hAnsiTheme="minorEastAsia"/>
          <w:sz w:val="21"/>
          <w:szCs w:val="21"/>
        </w:rPr>
        <w:t>其他的patch，codereview，管理分散开发人员的修改</w:t>
      </w:r>
    </w:p>
    <w:p w:rsidR="00A879A7" w:rsidRPr="003C161F" w:rsidRDefault="00901F88" w:rsidP="0014432E">
      <w:pPr>
        <w:pStyle w:val="ab"/>
        <w:numPr>
          <w:ilvl w:val="2"/>
          <w:numId w:val="5"/>
        </w:numPr>
        <w:ind w:firstLineChars="0"/>
        <w:outlineLvl w:val="2"/>
        <w:rPr>
          <w:rFonts w:asciiTheme="minorEastAsia" w:eastAsiaTheme="minorEastAsia" w:hAnsiTheme="minorEastAsia"/>
          <w:sz w:val="21"/>
        </w:rPr>
      </w:pPr>
      <w:bookmarkStart w:id="10" w:name="t2"/>
      <w:bookmarkStart w:id="11" w:name="_Toc381081804"/>
      <w:bookmarkStart w:id="12" w:name="_Toc381116455"/>
      <w:bookmarkEnd w:id="10"/>
      <w:r w:rsidRPr="003C161F">
        <w:rPr>
          <w:rFonts w:asciiTheme="minorEastAsia" w:eastAsiaTheme="minorEastAsia" w:hAnsiTheme="minorEastAsia"/>
          <w:sz w:val="21"/>
        </w:rPr>
        <w:t>使用说明在这儿</w:t>
      </w:r>
      <w:bookmarkEnd w:id="11"/>
      <w:bookmarkEnd w:id="12"/>
    </w:p>
    <w:p w:rsidR="00A879A7" w:rsidRPr="003C161F" w:rsidRDefault="00BE5BA6">
      <w:pPr>
        <w:pStyle w:val="TextBody"/>
        <w:rPr>
          <w:rStyle w:val="InternetLink"/>
          <w:rFonts w:asciiTheme="minorEastAsia" w:eastAsiaTheme="minorEastAsia" w:hAnsiTheme="minorEastAsia"/>
          <w:sz w:val="21"/>
          <w:szCs w:val="21"/>
        </w:rPr>
      </w:pPr>
      <w:hyperlink r:id="rId11">
        <w:r w:rsidR="00901F88" w:rsidRPr="003C161F">
          <w:rPr>
            <w:rStyle w:val="InternetLink"/>
            <w:rFonts w:asciiTheme="minorEastAsia" w:eastAsiaTheme="minorEastAsia" w:hAnsiTheme="minorEastAsia"/>
            <w:sz w:val="21"/>
            <w:szCs w:val="21"/>
          </w:rPr>
          <w:t>http://www.chromium.org/developers/how-tos/depottools</w:t>
        </w:r>
      </w:hyperlink>
    </w:p>
    <w:p w:rsidR="00163C41" w:rsidRPr="003C161F" w:rsidRDefault="00163C41" w:rsidP="0014432E">
      <w:pPr>
        <w:pStyle w:val="ab"/>
        <w:numPr>
          <w:ilvl w:val="2"/>
          <w:numId w:val="5"/>
        </w:numPr>
        <w:ind w:firstLineChars="0"/>
        <w:outlineLvl w:val="2"/>
        <w:rPr>
          <w:rFonts w:asciiTheme="minorEastAsia" w:eastAsiaTheme="minorEastAsia" w:hAnsiTheme="minorEastAsia"/>
          <w:sz w:val="21"/>
        </w:rPr>
      </w:pPr>
      <w:bookmarkStart w:id="13" w:name="_Toc381081805"/>
      <w:bookmarkStart w:id="14" w:name="_Toc381116456"/>
      <w:r w:rsidRPr="003C161F">
        <w:rPr>
          <w:rFonts w:asciiTheme="minorEastAsia" w:eastAsiaTheme="minorEastAsia" w:hAnsiTheme="minorEastAsia" w:hint="eastAsia"/>
          <w:sz w:val="21"/>
        </w:rPr>
        <w:t>下载：</w:t>
      </w:r>
      <w:bookmarkEnd w:id="13"/>
      <w:bookmarkEnd w:id="14"/>
    </w:p>
    <w:p w:rsidR="00345507" w:rsidRPr="003C161F" w:rsidRDefault="00345507" w:rsidP="0014432E">
      <w:pPr>
        <w:pStyle w:val="ab"/>
        <w:numPr>
          <w:ilvl w:val="3"/>
          <w:numId w:val="5"/>
        </w:numPr>
        <w:ind w:firstLineChars="0"/>
        <w:outlineLvl w:val="3"/>
        <w:rPr>
          <w:rStyle w:val="InternetLink"/>
          <w:rFonts w:asciiTheme="minorEastAsia" w:eastAsiaTheme="minorEastAsia" w:hAnsiTheme="minorEastAsia"/>
          <w:color w:val="auto"/>
          <w:sz w:val="21"/>
          <w:u w:val="none"/>
        </w:rPr>
      </w:pPr>
      <w:bookmarkStart w:id="15" w:name="_Toc381081806"/>
      <w:bookmarkStart w:id="16" w:name="_Toc381116457"/>
      <w:r w:rsidRPr="003C161F">
        <w:rPr>
          <w:rStyle w:val="InternetLink"/>
          <w:rFonts w:asciiTheme="minorEastAsia" w:eastAsiaTheme="minorEastAsia" w:hAnsiTheme="minorEastAsia" w:hint="eastAsia"/>
          <w:color w:val="auto"/>
          <w:sz w:val="21"/>
          <w:u w:val="none"/>
        </w:rPr>
        <w:t>linux下：</w:t>
      </w:r>
      <w:bookmarkEnd w:id="15"/>
      <w:bookmarkEnd w:id="16"/>
    </w:p>
    <w:p w:rsidR="00345507" w:rsidRPr="003C161F" w:rsidRDefault="00345507">
      <w:pPr>
        <w:pStyle w:val="TextBody"/>
        <w:rPr>
          <w:rStyle w:val="InternetLink"/>
          <w:rFonts w:asciiTheme="minorEastAsia" w:eastAsiaTheme="minorEastAsia" w:hAnsiTheme="minorEastAsia"/>
          <w:color w:val="auto"/>
          <w:sz w:val="21"/>
          <w:szCs w:val="21"/>
          <w:u w:val="none"/>
        </w:rPr>
      </w:pPr>
      <w:proofErr w:type="gramStart"/>
      <w:r w:rsidRPr="003C161F">
        <w:rPr>
          <w:rStyle w:val="InternetLink"/>
          <w:rFonts w:asciiTheme="minorEastAsia" w:eastAsiaTheme="minorEastAsia" w:hAnsiTheme="minorEastAsia" w:hint="eastAsia"/>
          <w:color w:val="auto"/>
          <w:sz w:val="21"/>
          <w:szCs w:val="21"/>
          <w:u w:val="none"/>
        </w:rPr>
        <w:t>sudo</w:t>
      </w:r>
      <w:proofErr w:type="gramEnd"/>
      <w:r w:rsidRPr="003C161F">
        <w:rPr>
          <w:rStyle w:val="InternetLink"/>
          <w:rFonts w:asciiTheme="minorEastAsia" w:eastAsiaTheme="minorEastAsia" w:hAnsiTheme="minorEastAsia" w:hint="eastAsia"/>
          <w:color w:val="auto"/>
          <w:sz w:val="21"/>
          <w:szCs w:val="21"/>
          <w:u w:val="none"/>
        </w:rPr>
        <w:t xml:space="preserve"> apt-get install git</w:t>
      </w:r>
    </w:p>
    <w:p w:rsidR="00345507" w:rsidRPr="003C161F" w:rsidRDefault="00345507">
      <w:pPr>
        <w:pStyle w:val="TextBody"/>
        <w:rPr>
          <w:rFonts w:asciiTheme="minorEastAsia" w:eastAsiaTheme="minorEastAsia" w:hAnsiTheme="minorEastAsia" w:cs="Courier New"/>
          <w:color w:val="006000"/>
          <w:sz w:val="21"/>
          <w:szCs w:val="21"/>
        </w:rPr>
      </w:pPr>
      <w:proofErr w:type="gramStart"/>
      <w:r w:rsidRPr="003C161F">
        <w:rPr>
          <w:rFonts w:asciiTheme="minorEastAsia" w:eastAsiaTheme="minorEastAsia" w:hAnsiTheme="minorEastAsia" w:cs="Courier New"/>
          <w:color w:val="006000"/>
          <w:sz w:val="21"/>
          <w:szCs w:val="21"/>
        </w:rPr>
        <w:t>git</w:t>
      </w:r>
      <w:proofErr w:type="gramEnd"/>
      <w:r w:rsidRPr="003C161F">
        <w:rPr>
          <w:rFonts w:asciiTheme="minorEastAsia" w:eastAsiaTheme="minorEastAsia" w:hAnsiTheme="minorEastAsia" w:cs="Courier New"/>
          <w:color w:val="006000"/>
          <w:sz w:val="21"/>
          <w:szCs w:val="21"/>
        </w:rPr>
        <w:t xml:space="preserve"> clone </w:t>
      </w:r>
      <w:hyperlink r:id="rId12" w:history="1">
        <w:r w:rsidRPr="003C161F">
          <w:rPr>
            <w:rStyle w:val="a7"/>
            <w:rFonts w:asciiTheme="minorEastAsia" w:eastAsiaTheme="minorEastAsia" w:hAnsiTheme="minorEastAsia" w:cs="Courier New"/>
            <w:sz w:val="21"/>
            <w:szCs w:val="21"/>
          </w:rPr>
          <w:t>https://chromium.googlesource.com/chromium/tools/depot_tools.git</w:t>
        </w:r>
      </w:hyperlink>
    </w:p>
    <w:p w:rsidR="00345507" w:rsidRPr="003C161F" w:rsidRDefault="00345507">
      <w:pPr>
        <w:pStyle w:val="TextBody"/>
        <w:rPr>
          <w:rFonts w:asciiTheme="minorEastAsia" w:eastAsiaTheme="minorEastAsia" w:hAnsiTheme="minorEastAsia" w:cs="Courier New"/>
          <w:color w:val="006000"/>
          <w:sz w:val="21"/>
          <w:szCs w:val="21"/>
        </w:rPr>
      </w:pPr>
    </w:p>
    <w:p w:rsidR="00345507" w:rsidRPr="003C161F" w:rsidRDefault="00345507" w:rsidP="0014432E">
      <w:pPr>
        <w:pStyle w:val="ab"/>
        <w:numPr>
          <w:ilvl w:val="3"/>
          <w:numId w:val="5"/>
        </w:numPr>
        <w:ind w:firstLineChars="0"/>
        <w:outlineLvl w:val="3"/>
        <w:rPr>
          <w:rStyle w:val="InternetLink"/>
          <w:rFonts w:asciiTheme="minorEastAsia" w:eastAsiaTheme="minorEastAsia" w:hAnsiTheme="minorEastAsia" w:cs="Lohit Hindi"/>
          <w:color w:val="auto"/>
          <w:sz w:val="21"/>
          <w:u w:val="none"/>
        </w:rPr>
      </w:pPr>
      <w:bookmarkStart w:id="17" w:name="_Toc381081807"/>
      <w:bookmarkStart w:id="18" w:name="_Toc381116458"/>
      <w:r w:rsidRPr="003C161F">
        <w:rPr>
          <w:rStyle w:val="InternetLink"/>
          <w:rFonts w:asciiTheme="minorEastAsia" w:eastAsiaTheme="minorEastAsia" w:hAnsiTheme="minorEastAsia" w:cs="Lohit Hindi" w:hint="eastAsia"/>
          <w:color w:val="auto"/>
          <w:sz w:val="21"/>
          <w:u w:val="none"/>
        </w:rPr>
        <w:t>window下：</w:t>
      </w:r>
      <w:bookmarkEnd w:id="17"/>
      <w:bookmarkEnd w:id="18"/>
    </w:p>
    <w:p w:rsidR="00345507" w:rsidRPr="003C161F" w:rsidRDefault="00163C41" w:rsidP="0014432E">
      <w:pPr>
        <w:pStyle w:val="TextBody"/>
        <w:numPr>
          <w:ilvl w:val="0"/>
          <w:numId w:val="6"/>
        </w:numPr>
        <w:rPr>
          <w:rFonts w:asciiTheme="minorEastAsia" w:eastAsiaTheme="minorEastAsia" w:hAnsiTheme="minorEastAsia" w:cs="Courier New"/>
          <w:color w:val="auto"/>
          <w:sz w:val="21"/>
          <w:szCs w:val="21"/>
        </w:rPr>
      </w:pPr>
      <w:r w:rsidRPr="003C161F">
        <w:rPr>
          <w:rFonts w:asciiTheme="minorEastAsia" w:eastAsiaTheme="minorEastAsia" w:hAnsiTheme="minorEastAsia" w:cs="Courier New" w:hint="eastAsia"/>
          <w:color w:val="auto"/>
          <w:sz w:val="21"/>
          <w:szCs w:val="21"/>
        </w:rPr>
        <w:t>已</w:t>
      </w:r>
      <w:r w:rsidR="00345507" w:rsidRPr="003C161F">
        <w:rPr>
          <w:rFonts w:asciiTheme="minorEastAsia" w:eastAsiaTheme="minorEastAsia" w:hAnsiTheme="minorEastAsia" w:cs="Courier New" w:hint="eastAsia"/>
          <w:color w:val="auto"/>
          <w:sz w:val="21"/>
          <w:szCs w:val="21"/>
        </w:rPr>
        <w:t>装cygwin：</w:t>
      </w:r>
    </w:p>
    <w:p w:rsidR="00345507" w:rsidRPr="003C161F" w:rsidRDefault="00345507">
      <w:pPr>
        <w:pStyle w:val="TextBody"/>
        <w:rPr>
          <w:rFonts w:asciiTheme="minorEastAsia" w:eastAsiaTheme="minorEastAsia" w:hAnsiTheme="minorEastAsia" w:cs="Courier New"/>
          <w:color w:val="006000"/>
          <w:sz w:val="21"/>
          <w:szCs w:val="21"/>
        </w:rPr>
      </w:pPr>
      <w:proofErr w:type="gramStart"/>
      <w:r w:rsidRPr="003C161F">
        <w:rPr>
          <w:rFonts w:asciiTheme="minorEastAsia" w:eastAsiaTheme="minorEastAsia" w:hAnsiTheme="minorEastAsia" w:cs="Courier New"/>
          <w:color w:val="006000"/>
          <w:sz w:val="21"/>
          <w:szCs w:val="21"/>
        </w:rPr>
        <w:t>git</w:t>
      </w:r>
      <w:proofErr w:type="gramEnd"/>
      <w:r w:rsidRPr="003C161F">
        <w:rPr>
          <w:rFonts w:asciiTheme="minorEastAsia" w:eastAsiaTheme="minorEastAsia" w:hAnsiTheme="minorEastAsia" w:cs="Courier New"/>
          <w:color w:val="006000"/>
          <w:sz w:val="21"/>
          <w:szCs w:val="21"/>
        </w:rPr>
        <w:t xml:space="preserve"> clone </w:t>
      </w:r>
      <w:hyperlink r:id="rId13" w:history="1">
        <w:r w:rsidRPr="003C161F">
          <w:rPr>
            <w:rStyle w:val="a7"/>
            <w:rFonts w:asciiTheme="minorEastAsia" w:eastAsiaTheme="minorEastAsia" w:hAnsiTheme="minorEastAsia" w:cs="Courier New"/>
            <w:sz w:val="21"/>
            <w:szCs w:val="21"/>
          </w:rPr>
          <w:t>https://chromium.googlesource.com/chromium/tools/depot_tools.git</w:t>
        </w:r>
      </w:hyperlink>
    </w:p>
    <w:p w:rsidR="00345507" w:rsidRPr="003C161F" w:rsidRDefault="00345507" w:rsidP="0014432E">
      <w:pPr>
        <w:pStyle w:val="TextBody"/>
        <w:numPr>
          <w:ilvl w:val="0"/>
          <w:numId w:val="6"/>
        </w:numPr>
        <w:rPr>
          <w:rFonts w:asciiTheme="minorEastAsia" w:eastAsiaTheme="minorEastAsia" w:hAnsiTheme="minorEastAsia" w:cs="Courier New"/>
          <w:color w:val="auto"/>
          <w:sz w:val="21"/>
          <w:szCs w:val="21"/>
        </w:rPr>
      </w:pPr>
      <w:r w:rsidRPr="003C161F">
        <w:rPr>
          <w:rFonts w:asciiTheme="minorEastAsia" w:eastAsiaTheme="minorEastAsia" w:hAnsiTheme="minorEastAsia" w:cs="Courier New" w:hint="eastAsia"/>
          <w:color w:val="auto"/>
          <w:sz w:val="21"/>
          <w:szCs w:val="21"/>
        </w:rPr>
        <w:t>无cygwin：</w:t>
      </w:r>
    </w:p>
    <w:p w:rsidR="00345507" w:rsidRPr="003C161F" w:rsidRDefault="00BE5BA6">
      <w:pPr>
        <w:pStyle w:val="TextBody"/>
        <w:rPr>
          <w:rStyle w:val="InternetLink"/>
          <w:rFonts w:asciiTheme="minorEastAsia" w:eastAsiaTheme="minorEastAsia" w:hAnsiTheme="minorEastAsia"/>
          <w:color w:val="auto"/>
          <w:sz w:val="21"/>
          <w:szCs w:val="21"/>
          <w:u w:val="none"/>
        </w:rPr>
      </w:pPr>
      <w:hyperlink r:id="rId14" w:history="1">
        <w:r w:rsidR="00B02045" w:rsidRPr="003C161F">
          <w:rPr>
            <w:rStyle w:val="a7"/>
            <w:rFonts w:asciiTheme="minorEastAsia" w:eastAsiaTheme="minorEastAsia" w:hAnsiTheme="minorEastAsia"/>
            <w:sz w:val="21"/>
            <w:szCs w:val="21"/>
          </w:rPr>
          <w:t>https://src.chromium.org/svn/trunk/tools/depot_tools.zip</w:t>
        </w:r>
      </w:hyperlink>
    </w:p>
    <w:p w:rsidR="00B02045" w:rsidRPr="003C161F" w:rsidRDefault="009A69A4" w:rsidP="0014432E">
      <w:pPr>
        <w:pStyle w:val="ab"/>
        <w:numPr>
          <w:ilvl w:val="2"/>
          <w:numId w:val="5"/>
        </w:numPr>
        <w:ind w:firstLineChars="0"/>
        <w:outlineLvl w:val="2"/>
        <w:rPr>
          <w:rFonts w:asciiTheme="minorEastAsia" w:eastAsiaTheme="minorEastAsia" w:hAnsiTheme="minorEastAsia"/>
          <w:sz w:val="21"/>
        </w:rPr>
      </w:pPr>
      <w:bookmarkStart w:id="19" w:name="_Toc381081808"/>
      <w:bookmarkStart w:id="20" w:name="_Toc381116459"/>
      <w:r w:rsidRPr="003C161F">
        <w:rPr>
          <w:rFonts w:asciiTheme="minorEastAsia" w:eastAsiaTheme="minorEastAsia" w:hAnsiTheme="minorEastAsia" w:hint="eastAsia"/>
          <w:sz w:val="21"/>
        </w:rPr>
        <w:t>使用：</w:t>
      </w:r>
      <w:bookmarkEnd w:id="19"/>
      <w:bookmarkEnd w:id="20"/>
    </w:p>
    <w:p w:rsidR="00A879A7" w:rsidRPr="003C161F" w:rsidRDefault="00901F88" w:rsidP="0014432E">
      <w:pPr>
        <w:pStyle w:val="ab"/>
        <w:numPr>
          <w:ilvl w:val="3"/>
          <w:numId w:val="5"/>
        </w:numPr>
        <w:ind w:firstLineChars="0"/>
        <w:outlineLvl w:val="3"/>
        <w:rPr>
          <w:rStyle w:val="InternetLink"/>
          <w:rFonts w:asciiTheme="minorEastAsia" w:eastAsiaTheme="minorEastAsia" w:hAnsiTheme="minorEastAsia" w:cs="Lohit Hindi"/>
          <w:color w:val="auto"/>
          <w:sz w:val="21"/>
          <w:u w:val="none"/>
        </w:rPr>
      </w:pPr>
      <w:bookmarkStart w:id="21" w:name="t3"/>
      <w:bookmarkStart w:id="22" w:name="_Toc381081809"/>
      <w:bookmarkStart w:id="23" w:name="_Toc381116460"/>
      <w:bookmarkEnd w:id="21"/>
      <w:r w:rsidRPr="003C161F">
        <w:rPr>
          <w:rStyle w:val="InternetLink"/>
          <w:rFonts w:asciiTheme="minorEastAsia" w:eastAsiaTheme="minorEastAsia" w:hAnsiTheme="minorEastAsia" w:cs="Lohit Hindi"/>
          <w:color w:val="auto"/>
          <w:sz w:val="21"/>
          <w:u w:val="none"/>
        </w:rPr>
        <w:t>用gclient 获取代码</w:t>
      </w:r>
      <w:bookmarkEnd w:id="22"/>
      <w:bookmarkEnd w:id="23"/>
    </w:p>
    <w:p w:rsidR="00A879A7" w:rsidRPr="003C161F" w:rsidRDefault="00901F88">
      <w:pPr>
        <w:pStyle w:val="TextBody"/>
        <w:numPr>
          <w:ilvl w:val="0"/>
          <w:numId w:val="3"/>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首先会更新 depot_tools，有两种 bat和sh，目的都一样</w:t>
      </w:r>
      <w:r w:rsidRPr="003C161F">
        <w:rPr>
          <w:rFonts w:asciiTheme="minorEastAsia" w:eastAsiaTheme="minorEastAsia" w:hAnsiTheme="minorEastAsia"/>
          <w:sz w:val="21"/>
          <w:szCs w:val="21"/>
        </w:rPr>
        <w:br/>
        <w:t>更新depot_tools，然后运行python版gclient.py,参数都传给gclient.py</w:t>
      </w:r>
      <w:r w:rsidRPr="003C161F">
        <w:rPr>
          <w:rFonts w:asciiTheme="minorEastAsia" w:eastAsiaTheme="minorEastAsia" w:hAnsiTheme="minorEastAsia"/>
          <w:sz w:val="21"/>
          <w:szCs w:val="21"/>
        </w:rPr>
        <w:br/>
        <w:t> 这里解决了鸡生蛋还是蛋生鸡的问题，更新了gclient.py</w:t>
      </w:r>
    </w:p>
    <w:p w:rsidR="00A879A7" w:rsidRPr="003C161F" w:rsidRDefault="00901F88">
      <w:pPr>
        <w:pStyle w:val="TextBody"/>
        <w:numPr>
          <w:ilvl w:val="0"/>
          <w:numId w:val="3"/>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生成.gclient文件，gclient指定了某个版本的chromium·代码</w:t>
      </w:r>
    </w:p>
    <w:p w:rsidR="00A879A7" w:rsidRPr="003C161F" w:rsidRDefault="00901F88">
      <w:pPr>
        <w:pStyle w:val="TextBody"/>
        <w:numPr>
          <w:ilvl w:val="0"/>
          <w:numId w:val="3"/>
        </w:numPr>
        <w:tabs>
          <w:tab w:val="left" w:pos="0"/>
        </w:tabs>
        <w:rPr>
          <w:rFonts w:asciiTheme="minorEastAsia" w:eastAsiaTheme="minorEastAsia" w:hAnsiTheme="minorEastAsia"/>
          <w:sz w:val="21"/>
          <w:szCs w:val="21"/>
        </w:rPr>
      </w:pPr>
      <w:r w:rsidRPr="003C161F">
        <w:rPr>
          <w:rFonts w:asciiTheme="minorEastAsia" w:eastAsiaTheme="minorEastAsia" w:hAnsiTheme="minorEastAsia"/>
          <w:sz w:val="21"/>
          <w:szCs w:val="21"/>
        </w:rPr>
        <w:t>执行gclient sync，更新代码，生成工程文件，这里使用了另一个工具 GYP</w:t>
      </w:r>
    </w:p>
    <w:p w:rsidR="00A879A7" w:rsidRPr="003C161F" w:rsidRDefault="00901F88" w:rsidP="0014432E">
      <w:pPr>
        <w:pStyle w:val="ab"/>
        <w:numPr>
          <w:ilvl w:val="3"/>
          <w:numId w:val="5"/>
        </w:numPr>
        <w:ind w:firstLineChars="0"/>
        <w:outlineLvl w:val="3"/>
        <w:rPr>
          <w:rStyle w:val="InternetLink"/>
          <w:rFonts w:asciiTheme="minorEastAsia" w:eastAsiaTheme="minorEastAsia" w:hAnsiTheme="minorEastAsia" w:cs="Lohit Hindi"/>
          <w:color w:val="auto"/>
          <w:sz w:val="21"/>
          <w:u w:val="none"/>
        </w:rPr>
      </w:pPr>
      <w:bookmarkStart w:id="24" w:name="t4"/>
      <w:bookmarkStart w:id="25" w:name="_Toc381081810"/>
      <w:bookmarkStart w:id="26" w:name="_Toc381116461"/>
      <w:bookmarkEnd w:id="24"/>
      <w:r w:rsidRPr="003C161F">
        <w:rPr>
          <w:rStyle w:val="InternetLink"/>
          <w:rFonts w:asciiTheme="minorEastAsia" w:eastAsiaTheme="minorEastAsia" w:hAnsiTheme="minorEastAsia" w:cs="Lohit Hindi"/>
          <w:color w:val="auto"/>
          <w:sz w:val="21"/>
          <w:u w:val="none"/>
        </w:rPr>
        <w:t xml:space="preserve">gclient </w:t>
      </w:r>
      <w:r w:rsidR="009A69A4" w:rsidRPr="003C161F">
        <w:rPr>
          <w:rStyle w:val="InternetLink"/>
          <w:rFonts w:asciiTheme="minorEastAsia" w:eastAsiaTheme="minorEastAsia" w:hAnsiTheme="minorEastAsia" w:cs="Lohit Hindi"/>
          <w:color w:val="auto"/>
          <w:sz w:val="21"/>
          <w:u w:val="none"/>
        </w:rPr>
        <w:t>命令</w:t>
      </w:r>
      <w:r w:rsidRPr="003C161F">
        <w:rPr>
          <w:rStyle w:val="InternetLink"/>
          <w:rFonts w:asciiTheme="minorEastAsia" w:eastAsiaTheme="minorEastAsia" w:hAnsiTheme="minorEastAsia" w:cs="Lohit Hindi"/>
          <w:color w:val="auto"/>
          <w:sz w:val="21"/>
          <w:u w:val="none"/>
        </w:rPr>
        <w:t>：</w:t>
      </w:r>
      <w:bookmarkEnd w:id="25"/>
      <w:bookmarkEnd w:id="26"/>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Commands are:</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cleanup</w:t>
      </w:r>
      <w:proofErr w:type="gramEnd"/>
      <w:r w:rsidRPr="003C161F">
        <w:rPr>
          <w:rFonts w:asciiTheme="minorEastAsia" w:eastAsiaTheme="minorEastAsia" w:hAnsiTheme="minorEastAsia"/>
          <w:sz w:val="21"/>
          <w:szCs w:val="21"/>
        </w:rPr>
        <w:t xml:space="preserve">    Cleans up all working copies.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config</w:t>
      </w:r>
      <w:proofErr w:type="gramEnd"/>
      <w:r w:rsidRPr="003C161F">
        <w:rPr>
          <w:rFonts w:asciiTheme="minorEastAsia" w:eastAsiaTheme="minorEastAsia" w:hAnsiTheme="minorEastAsia"/>
          <w:sz w:val="21"/>
          <w:szCs w:val="21"/>
        </w:rPr>
        <w:t xml:space="preserve">     Create a .gclient file in the current directory.</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diff</w:t>
      </w:r>
      <w:proofErr w:type="gramEnd"/>
      <w:r w:rsidRPr="003C161F">
        <w:rPr>
          <w:rFonts w:asciiTheme="minorEastAsia" w:eastAsiaTheme="minorEastAsia" w:hAnsiTheme="minorEastAsia"/>
          <w:sz w:val="21"/>
          <w:szCs w:val="21"/>
        </w:rPr>
        <w:t xml:space="preserve">       Displays local diff for every dependencies.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fetch</w:t>
      </w:r>
      <w:proofErr w:type="gramEnd"/>
      <w:r w:rsidRPr="003C161F">
        <w:rPr>
          <w:rFonts w:asciiTheme="minorEastAsia" w:eastAsiaTheme="minorEastAsia" w:hAnsiTheme="minorEastAsia"/>
          <w:sz w:val="21"/>
          <w:szCs w:val="21"/>
        </w:rPr>
        <w:t xml:space="preserve">      Fetches upstream commits for all modules.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help</w:t>
      </w:r>
      <w:proofErr w:type="gramEnd"/>
      <w:r w:rsidRPr="003C161F">
        <w:rPr>
          <w:rFonts w:asciiTheme="minorEastAsia" w:eastAsiaTheme="minorEastAsia" w:hAnsiTheme="minorEastAsia"/>
          <w:sz w:val="21"/>
          <w:szCs w:val="21"/>
        </w:rPr>
        <w:t xml:space="preserve">       Prints list of commands or help for a specific command.</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hookinfo</w:t>
      </w:r>
      <w:proofErr w:type="gramEnd"/>
      <w:r w:rsidRPr="003C161F">
        <w:rPr>
          <w:rFonts w:asciiTheme="minorEastAsia" w:eastAsiaTheme="minorEastAsia" w:hAnsiTheme="minorEastAsia"/>
          <w:sz w:val="21"/>
          <w:szCs w:val="21"/>
        </w:rPr>
        <w:t xml:space="preserve">   Output the hooks that would be run by `gclient runhooks`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pack</w:t>
      </w:r>
      <w:proofErr w:type="gramEnd"/>
      <w:r w:rsidRPr="003C161F">
        <w:rPr>
          <w:rFonts w:asciiTheme="minorEastAsia" w:eastAsiaTheme="minorEastAsia" w:hAnsiTheme="minorEastAsia"/>
          <w:sz w:val="21"/>
          <w:szCs w:val="21"/>
        </w:rPr>
        <w:t xml:space="preserve">       Generate a patch which can be applied at the root of the tree.</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recurse</w:t>
      </w:r>
      <w:proofErr w:type="gramEnd"/>
      <w:r w:rsidRPr="003C161F">
        <w:rPr>
          <w:rFonts w:asciiTheme="minorEastAsia" w:eastAsiaTheme="minorEastAsia" w:hAnsiTheme="minorEastAsia"/>
          <w:sz w:val="21"/>
          <w:szCs w:val="21"/>
        </w:rPr>
        <w:t xml:space="preserve">    Operates on all the entries.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revert</w:t>
      </w:r>
      <w:proofErr w:type="gramEnd"/>
      <w:r w:rsidRPr="003C161F">
        <w:rPr>
          <w:rFonts w:asciiTheme="minorEastAsia" w:eastAsiaTheme="minorEastAsia" w:hAnsiTheme="minorEastAsia"/>
          <w:sz w:val="21"/>
          <w:szCs w:val="21"/>
        </w:rPr>
        <w:t xml:space="preserve">     Revert all modifications in every dependencies.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revinfo</w:t>
      </w:r>
      <w:proofErr w:type="gramEnd"/>
      <w:r w:rsidRPr="003C161F">
        <w:rPr>
          <w:rFonts w:asciiTheme="minorEastAsia" w:eastAsiaTheme="minorEastAsia" w:hAnsiTheme="minorEastAsia"/>
          <w:sz w:val="21"/>
          <w:szCs w:val="21"/>
        </w:rPr>
        <w:t xml:space="preserve">    Output revision info mapping for the client and its dependencies.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runhooks</w:t>
      </w:r>
      <w:proofErr w:type="gramEnd"/>
      <w:r w:rsidRPr="003C161F">
        <w:rPr>
          <w:rFonts w:asciiTheme="minorEastAsia" w:eastAsiaTheme="minorEastAsia" w:hAnsiTheme="minorEastAsia"/>
          <w:sz w:val="21"/>
          <w:szCs w:val="21"/>
        </w:rPr>
        <w:t xml:space="preserve">   Runs hooks for files that have been modified in the local working copy.</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status</w:t>
      </w:r>
      <w:proofErr w:type="gramEnd"/>
      <w:r w:rsidRPr="003C161F">
        <w:rPr>
          <w:rFonts w:asciiTheme="minorEastAsia" w:eastAsiaTheme="minorEastAsia" w:hAnsiTheme="minorEastAsia"/>
          <w:sz w:val="21"/>
          <w:szCs w:val="21"/>
        </w:rPr>
        <w:t xml:space="preserve">     Show modification status for every dependencies.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sync</w:t>
      </w:r>
      <w:proofErr w:type="gramEnd"/>
      <w:r w:rsidRPr="003C161F">
        <w:rPr>
          <w:rFonts w:asciiTheme="minorEastAsia" w:eastAsiaTheme="minorEastAsia" w:hAnsiTheme="minorEastAsia"/>
          <w:sz w:val="21"/>
          <w:szCs w:val="21"/>
        </w:rPr>
        <w:t xml:space="preserve">       Checkout/update all modules.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update</w:t>
      </w:r>
      <w:proofErr w:type="gramEnd"/>
      <w:r w:rsidRPr="003C161F">
        <w:rPr>
          <w:rFonts w:asciiTheme="minorEastAsia" w:eastAsiaTheme="minorEastAsia" w:hAnsiTheme="minorEastAsia"/>
          <w:sz w:val="21"/>
          <w:szCs w:val="21"/>
        </w:rPr>
        <w:t xml:space="preserve">     Alias for the sync command. </w:t>
      </w:r>
      <w:proofErr w:type="gramStart"/>
      <w:r w:rsidRPr="003C161F">
        <w:rPr>
          <w:rFonts w:asciiTheme="minorEastAsia" w:eastAsiaTheme="minorEastAsia" w:hAnsiTheme="minorEastAsia"/>
          <w:sz w:val="21"/>
          <w:szCs w:val="21"/>
        </w:rPr>
        <w:t>Deprecated.</w:t>
      </w:r>
      <w:proofErr w:type="gramEnd"/>
    </w:p>
    <w:p w:rsidR="00A879A7" w:rsidRPr="003C161F" w:rsidRDefault="00A879A7" w:rsidP="009A69A4">
      <w:pPr>
        <w:rPr>
          <w:rFonts w:asciiTheme="minorEastAsia" w:eastAsiaTheme="minorEastAsia" w:hAnsiTheme="minorEastAsia"/>
          <w:sz w:val="21"/>
          <w:szCs w:val="21"/>
        </w:rPr>
      </w:pPr>
    </w:p>
    <w:p w:rsidR="00A879A7" w:rsidRPr="003C161F" w:rsidRDefault="00A879A7" w:rsidP="009A69A4">
      <w:pPr>
        <w:rPr>
          <w:rFonts w:asciiTheme="minorEastAsia" w:eastAsiaTheme="minorEastAsia" w:hAnsiTheme="minorEastAsia"/>
          <w:sz w:val="21"/>
          <w:szCs w:val="21"/>
        </w:rPr>
      </w:pP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Prints list of commands or help for a specific command.</w:t>
      </w:r>
    </w:p>
    <w:p w:rsidR="00A879A7" w:rsidRPr="003C161F" w:rsidRDefault="00A879A7" w:rsidP="009A69A4">
      <w:pPr>
        <w:rPr>
          <w:rFonts w:asciiTheme="minorEastAsia" w:eastAsiaTheme="minorEastAsia" w:hAnsiTheme="minorEastAsia"/>
          <w:sz w:val="21"/>
          <w:szCs w:val="21"/>
        </w:rPr>
      </w:pPr>
    </w:p>
    <w:p w:rsidR="00A879A7" w:rsidRPr="003C161F" w:rsidRDefault="00A879A7" w:rsidP="009A69A4">
      <w:pPr>
        <w:rPr>
          <w:rFonts w:asciiTheme="minorEastAsia" w:eastAsiaTheme="minorEastAsia" w:hAnsiTheme="minorEastAsia"/>
          <w:sz w:val="21"/>
          <w:szCs w:val="21"/>
        </w:rPr>
      </w:pP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Options:</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--version             show program's version number and exit</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w:t>
      </w:r>
      <w:proofErr w:type="gramStart"/>
      <w:r w:rsidRPr="003C161F">
        <w:rPr>
          <w:rFonts w:asciiTheme="minorEastAsia" w:eastAsiaTheme="minorEastAsia" w:hAnsiTheme="minorEastAsia"/>
          <w:sz w:val="21"/>
          <w:szCs w:val="21"/>
        </w:rPr>
        <w:t>h</w:t>
      </w:r>
      <w:proofErr w:type="gramEnd"/>
      <w:r w:rsidRPr="003C161F">
        <w:rPr>
          <w:rFonts w:asciiTheme="minorEastAsia" w:eastAsiaTheme="minorEastAsia" w:hAnsiTheme="minorEastAsia"/>
          <w:sz w:val="21"/>
          <w:szCs w:val="21"/>
        </w:rPr>
        <w:t>, --help            show this help message and exit</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-j JOBS, --jobs=</w:t>
      </w:r>
      <w:proofErr w:type="gramStart"/>
      <w:r w:rsidRPr="003C161F">
        <w:rPr>
          <w:rFonts w:asciiTheme="minorEastAsia" w:eastAsiaTheme="minorEastAsia" w:hAnsiTheme="minorEastAsia"/>
          <w:sz w:val="21"/>
          <w:szCs w:val="21"/>
        </w:rPr>
        <w:t>JOBS  Specify</w:t>
      </w:r>
      <w:proofErr w:type="gramEnd"/>
      <w:r w:rsidRPr="003C161F">
        <w:rPr>
          <w:rFonts w:asciiTheme="minorEastAsia" w:eastAsiaTheme="minorEastAsia" w:hAnsiTheme="minorEastAsia"/>
          <w:sz w:val="21"/>
          <w:szCs w:val="21"/>
        </w:rPr>
        <w:t xml:space="preserve"> how many SCM commands can run in parallel;</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default=</w:t>
      </w:r>
      <w:proofErr w:type="gramEnd"/>
      <w:r w:rsidRPr="003C161F">
        <w:rPr>
          <w:rFonts w:asciiTheme="minorEastAsia" w:eastAsiaTheme="minorEastAsia" w:hAnsiTheme="minorEastAsia"/>
          <w:sz w:val="21"/>
          <w:szCs w:val="21"/>
        </w:rPr>
        <w:t>8</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w:t>
      </w:r>
      <w:proofErr w:type="gramStart"/>
      <w:r w:rsidRPr="003C161F">
        <w:rPr>
          <w:rFonts w:asciiTheme="minorEastAsia" w:eastAsiaTheme="minorEastAsia" w:hAnsiTheme="minorEastAsia"/>
          <w:sz w:val="21"/>
          <w:szCs w:val="21"/>
        </w:rPr>
        <w:t>v</w:t>
      </w:r>
      <w:proofErr w:type="gramEnd"/>
      <w:r w:rsidRPr="003C161F">
        <w:rPr>
          <w:rFonts w:asciiTheme="minorEastAsia" w:eastAsiaTheme="minorEastAsia" w:hAnsiTheme="minorEastAsia"/>
          <w:sz w:val="21"/>
          <w:szCs w:val="21"/>
        </w:rPr>
        <w:t>, --verbose         Produces additional output for diagnostics. Can be</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used</w:t>
      </w:r>
      <w:proofErr w:type="gramEnd"/>
      <w:r w:rsidRPr="003C161F">
        <w:rPr>
          <w:rFonts w:asciiTheme="minorEastAsia" w:eastAsiaTheme="minorEastAsia" w:hAnsiTheme="minorEastAsia"/>
          <w:sz w:val="21"/>
          <w:szCs w:val="21"/>
        </w:rPr>
        <w:t xml:space="preserve"> up to three times for more logging info.</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--gclientfile=CONFIG_FILENAME</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Specify an alternate .gclient file</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--spec=SPEC           create a gclient file containing the provided string.</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Due to Cygwin/Python brokenness, it probably can't</w:t>
      </w:r>
    </w:p>
    <w:p w:rsidR="00A879A7" w:rsidRPr="003C161F" w:rsidRDefault="00901F88" w:rsidP="009A69A4">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contain</w:t>
      </w:r>
      <w:proofErr w:type="gramEnd"/>
      <w:r w:rsidRPr="003C161F">
        <w:rPr>
          <w:rFonts w:asciiTheme="minorEastAsia" w:eastAsiaTheme="minorEastAsia" w:hAnsiTheme="minorEastAsia"/>
          <w:sz w:val="21"/>
          <w:szCs w:val="21"/>
        </w:rPr>
        <w:t xml:space="preserve"> any newlines.</w:t>
      </w:r>
    </w:p>
    <w:p w:rsidR="00A879A7" w:rsidRPr="003C161F" w:rsidRDefault="00A879A7">
      <w:pPr>
        <w:pStyle w:val="TextBody"/>
        <w:rPr>
          <w:rFonts w:asciiTheme="minorEastAsia" w:eastAsiaTheme="minorEastAsia" w:hAnsiTheme="minorEastAsia"/>
          <w:sz w:val="21"/>
          <w:szCs w:val="21"/>
        </w:rPr>
      </w:pPr>
    </w:p>
    <w:p w:rsidR="00A879A7" w:rsidRPr="003C161F" w:rsidRDefault="00901F88" w:rsidP="0014432E">
      <w:pPr>
        <w:pStyle w:val="ab"/>
        <w:numPr>
          <w:ilvl w:val="2"/>
          <w:numId w:val="5"/>
        </w:numPr>
        <w:ind w:firstLineChars="0"/>
        <w:outlineLvl w:val="2"/>
        <w:rPr>
          <w:rFonts w:asciiTheme="minorEastAsia" w:eastAsiaTheme="minorEastAsia" w:hAnsiTheme="minorEastAsia"/>
          <w:sz w:val="21"/>
        </w:rPr>
      </w:pPr>
      <w:bookmarkStart w:id="27" w:name="t5"/>
      <w:bookmarkStart w:id="28" w:name="_Toc381081811"/>
      <w:bookmarkStart w:id="29" w:name="_Toc381116462"/>
      <w:bookmarkEnd w:id="27"/>
      <w:r w:rsidRPr="003C161F">
        <w:rPr>
          <w:rFonts w:asciiTheme="minorEastAsia" w:eastAsiaTheme="minorEastAsia" w:hAnsiTheme="minorEastAsia"/>
          <w:sz w:val="21"/>
        </w:rPr>
        <w:t>具体</w:t>
      </w:r>
      <w:r w:rsidR="00817723" w:rsidRPr="003C161F">
        <w:rPr>
          <w:rFonts w:asciiTheme="minorEastAsia" w:eastAsiaTheme="minorEastAsia" w:hAnsiTheme="minorEastAsia" w:hint="eastAsia"/>
          <w:sz w:val="21"/>
        </w:rPr>
        <w:t>使用</w:t>
      </w:r>
      <w:r w:rsidRPr="003C161F">
        <w:rPr>
          <w:rFonts w:asciiTheme="minorEastAsia" w:eastAsiaTheme="minorEastAsia" w:hAnsiTheme="minorEastAsia"/>
          <w:sz w:val="21"/>
        </w:rPr>
        <w:t>例子:</w:t>
      </w:r>
      <w:bookmarkEnd w:id="28"/>
      <w:bookmarkEnd w:id="29"/>
    </w:p>
    <w:p w:rsidR="00A879A7" w:rsidRPr="003C161F" w:rsidRDefault="00901F88" w:rsidP="0014432E">
      <w:pPr>
        <w:pStyle w:val="ab"/>
        <w:numPr>
          <w:ilvl w:val="3"/>
          <w:numId w:val="5"/>
        </w:numPr>
        <w:ind w:firstLineChars="0"/>
        <w:outlineLvl w:val="3"/>
        <w:rPr>
          <w:rStyle w:val="InternetLink"/>
          <w:rFonts w:cs="Lohit Hindi"/>
          <w:color w:val="auto"/>
          <w:sz w:val="21"/>
          <w:u w:val="none"/>
        </w:rPr>
      </w:pPr>
      <w:bookmarkStart w:id="30" w:name="t6"/>
      <w:bookmarkStart w:id="31" w:name="_Toc381081812"/>
      <w:bookmarkStart w:id="32" w:name="_Toc381116463"/>
      <w:bookmarkEnd w:id="30"/>
      <w:r w:rsidRPr="003C161F">
        <w:rPr>
          <w:rStyle w:val="InternetLink"/>
          <w:rFonts w:cs="Lohit Hindi"/>
          <w:color w:val="auto"/>
          <w:sz w:val="21"/>
          <w:u w:val="none"/>
        </w:rPr>
        <w:t>安装工具</w:t>
      </w:r>
      <w:bookmarkEnd w:id="31"/>
      <w:bookmarkEnd w:id="32"/>
    </w:p>
    <w:p w:rsidR="00A879A7" w:rsidRPr="003C161F" w:rsidRDefault="00BE5BA6">
      <w:pPr>
        <w:pStyle w:val="PreformattedText"/>
        <w:spacing w:after="283"/>
        <w:rPr>
          <w:rStyle w:val="InternetLink"/>
          <w:rFonts w:asciiTheme="minorEastAsia" w:eastAsiaTheme="minorEastAsia" w:hAnsiTheme="minorEastAsia"/>
          <w:sz w:val="21"/>
          <w:szCs w:val="21"/>
        </w:rPr>
      </w:pPr>
      <w:hyperlink r:id="rId15">
        <w:r w:rsidR="00901F88" w:rsidRPr="003C161F">
          <w:rPr>
            <w:rStyle w:val="InternetLink"/>
            <w:rFonts w:asciiTheme="minorEastAsia" w:eastAsiaTheme="minorEastAsia" w:hAnsiTheme="minorEastAsia"/>
            <w:sz w:val="21"/>
            <w:szCs w:val="21"/>
          </w:rPr>
          <w:t>http://www.chromium.org/developers/how-tos/install-depot-tools</w:t>
        </w:r>
      </w:hyperlink>
    </w:p>
    <w:p w:rsidR="00A879A7" w:rsidRPr="003C161F" w:rsidRDefault="00901F88" w:rsidP="0014432E">
      <w:pPr>
        <w:pStyle w:val="ab"/>
        <w:numPr>
          <w:ilvl w:val="3"/>
          <w:numId w:val="5"/>
        </w:numPr>
        <w:ind w:firstLineChars="0"/>
        <w:outlineLvl w:val="3"/>
        <w:rPr>
          <w:rStyle w:val="InternetLink"/>
          <w:rFonts w:cs="Lohit Hindi"/>
          <w:color w:val="auto"/>
          <w:sz w:val="21"/>
          <w:u w:val="none"/>
        </w:rPr>
      </w:pPr>
      <w:bookmarkStart w:id="33" w:name="_Toc381081813"/>
      <w:bookmarkStart w:id="34" w:name="_Toc381116464"/>
      <w:r w:rsidRPr="003C161F">
        <w:rPr>
          <w:rStyle w:val="InternetLink"/>
          <w:rFonts w:cs="Lohit Hindi"/>
          <w:color w:val="auto"/>
          <w:sz w:val="21"/>
          <w:u w:val="none"/>
        </w:rPr>
        <w:lastRenderedPageBreak/>
        <w:t>.</w:t>
      </w:r>
      <w:r w:rsidRPr="003C161F">
        <w:rPr>
          <w:rStyle w:val="InternetLink"/>
          <w:rFonts w:cs="Lohit Hindi"/>
          <w:color w:val="auto"/>
          <w:sz w:val="21"/>
          <w:u w:val="none"/>
        </w:rPr>
        <w:t>配置</w:t>
      </w:r>
      <w:bookmarkEnd w:id="33"/>
      <w:bookmarkEnd w:id="34"/>
    </w:p>
    <w:p w:rsidR="00A879A7" w:rsidRPr="003C161F" w:rsidRDefault="00901F88">
      <w:pPr>
        <w:pStyle w:val="PreformattedText"/>
        <w:spacing w:after="283"/>
        <w:rPr>
          <w:rFonts w:asciiTheme="minorEastAsia" w:eastAsiaTheme="minorEastAsia" w:hAnsiTheme="minorEastAsia"/>
          <w:sz w:val="21"/>
          <w:szCs w:val="21"/>
        </w:rPr>
      </w:pPr>
      <w:r w:rsidRPr="003C161F">
        <w:rPr>
          <w:rFonts w:asciiTheme="minorEastAsia" w:eastAsiaTheme="minorEastAsia" w:hAnsiTheme="minorEastAsia"/>
          <w:sz w:val="21"/>
          <w:szCs w:val="21"/>
        </w:rPr>
        <w:t>主要是写</w:t>
      </w:r>
    </w:p>
    <w:p w:rsidR="00A879A7" w:rsidRPr="003C161F" w:rsidRDefault="00901F88">
      <w:pPr>
        <w:pStyle w:val="PreformattedText"/>
        <w:spacing w:after="283"/>
        <w:rPr>
          <w:rFonts w:asciiTheme="minorEastAsia" w:eastAsiaTheme="minorEastAsia" w:hAnsiTheme="minorEastAsia"/>
          <w:sz w:val="21"/>
          <w:szCs w:val="21"/>
        </w:rPr>
      </w:pPr>
      <w:r w:rsidRPr="003C161F">
        <w:rPr>
          <w:rFonts w:asciiTheme="minorEastAsia" w:eastAsiaTheme="minorEastAsia" w:hAnsiTheme="minorEastAsia"/>
          <w:sz w:val="21"/>
          <w:szCs w:val="21"/>
        </w:rPr>
        <w:t>.gclient和DEPS python语法(</w:t>
      </w:r>
      <w:proofErr w:type="gramStart"/>
      <w:r w:rsidRPr="003C161F">
        <w:rPr>
          <w:rFonts w:asciiTheme="minorEastAsia" w:eastAsiaTheme="minorEastAsia" w:hAnsiTheme="minorEastAsia"/>
          <w:sz w:val="21"/>
          <w:szCs w:val="21"/>
        </w:rPr>
        <w:t>精确点</w:t>
      </w:r>
      <w:proofErr w:type="gramEnd"/>
      <w:r w:rsidRPr="003C161F">
        <w:rPr>
          <w:rFonts w:asciiTheme="minorEastAsia" w:eastAsiaTheme="minorEastAsia" w:hAnsiTheme="minorEastAsia"/>
          <w:sz w:val="21"/>
          <w:szCs w:val="21"/>
        </w:rPr>
        <w:t>就是json语法+“#”型注释，list最末元素可以有，执行时使用python的eval来解释的)</w:t>
      </w: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.gclient</w:t>
      </w:r>
    </w:p>
    <w:p w:rsidR="00A879A7" w:rsidRPr="003C161F" w:rsidRDefault="00A879A7">
      <w:pPr>
        <w:rPr>
          <w:rFonts w:asciiTheme="minorEastAsia" w:eastAsiaTheme="minorEastAsia" w:hAnsiTheme="minorEastAsia"/>
          <w:sz w:val="21"/>
          <w:szCs w:val="21"/>
        </w:rPr>
      </w:pPr>
    </w:p>
    <w:p w:rsidR="009B3BCD" w:rsidRPr="00D768C0" w:rsidRDefault="009B3BCD" w:rsidP="0014432E">
      <w:pPr>
        <w:pStyle w:val="ab"/>
        <w:numPr>
          <w:ilvl w:val="1"/>
          <w:numId w:val="5"/>
        </w:numPr>
        <w:ind w:firstLineChars="0"/>
        <w:outlineLvl w:val="1"/>
        <w:rPr>
          <w:rFonts w:asciiTheme="minorEastAsia" w:eastAsiaTheme="minorEastAsia" w:hAnsiTheme="minorEastAsia"/>
          <w:b/>
          <w:sz w:val="21"/>
        </w:rPr>
      </w:pPr>
      <w:bookmarkStart w:id="35" w:name="_Toc381081814"/>
      <w:bookmarkStart w:id="36" w:name="_Toc381116465"/>
      <w:r w:rsidRPr="00D768C0">
        <w:rPr>
          <w:rFonts w:asciiTheme="minorEastAsia" w:eastAsiaTheme="minorEastAsia" w:hAnsiTheme="minorEastAsia"/>
          <w:b/>
          <w:sz w:val="21"/>
        </w:rPr>
        <w:t>G</w:t>
      </w:r>
      <w:r w:rsidRPr="00D768C0">
        <w:rPr>
          <w:rFonts w:asciiTheme="minorEastAsia" w:eastAsiaTheme="minorEastAsia" w:hAnsiTheme="minorEastAsia" w:hint="eastAsia"/>
          <w:b/>
          <w:sz w:val="21"/>
        </w:rPr>
        <w:t>yp工具</w:t>
      </w:r>
      <w:bookmarkEnd w:id="35"/>
      <w:bookmarkEnd w:id="36"/>
    </w:p>
    <w:p w:rsidR="002332D7" w:rsidRPr="003C161F" w:rsidRDefault="002332D7" w:rsidP="002332D7">
      <w:pPr>
        <w:rPr>
          <w:rFonts w:eastAsiaTheme="minorEastAsia" w:hint="eastAsia"/>
          <w:sz w:val="21"/>
          <w:szCs w:val="21"/>
        </w:rPr>
      </w:pPr>
      <w:r w:rsidRPr="003C161F">
        <w:rPr>
          <w:rFonts w:eastAsiaTheme="minorEastAsia" w:hint="eastAsia"/>
          <w:sz w:val="21"/>
          <w:szCs w:val="21"/>
        </w:rPr>
        <w:t>Gyp</w:t>
      </w:r>
      <w:r w:rsidRPr="003C161F">
        <w:rPr>
          <w:rFonts w:eastAsiaTheme="minorEastAsia" w:hint="eastAsia"/>
          <w:sz w:val="21"/>
          <w:szCs w:val="21"/>
        </w:rPr>
        <w:t>工具简介见附件。</w:t>
      </w:r>
      <w:r w:rsidRPr="003C161F">
        <w:rPr>
          <w:rFonts w:eastAsiaTheme="minorEastAsia" w:hint="eastAsia"/>
          <w:sz w:val="21"/>
          <w:szCs w:val="21"/>
        </w:rPr>
        <w:t>Google</w:t>
      </w:r>
      <w:r w:rsidRPr="003C161F">
        <w:rPr>
          <w:rFonts w:eastAsiaTheme="minorEastAsia" w:hint="eastAsia"/>
          <w:sz w:val="21"/>
          <w:szCs w:val="21"/>
        </w:rPr>
        <w:t>自己搞的玩意。</w:t>
      </w:r>
      <w:r w:rsidRPr="003C161F">
        <w:rPr>
          <w:rFonts w:eastAsiaTheme="minorEastAsia" w:hint="eastAsia"/>
          <w:sz w:val="21"/>
          <w:szCs w:val="21"/>
        </w:rPr>
        <w:t>Webrtc</w:t>
      </w:r>
      <w:r w:rsidRPr="003C161F">
        <w:rPr>
          <w:rFonts w:eastAsiaTheme="minorEastAsia" w:hint="eastAsia"/>
          <w:sz w:val="21"/>
          <w:szCs w:val="21"/>
        </w:rPr>
        <w:t>不是直接用的</w:t>
      </w:r>
      <w:r w:rsidRPr="003C161F">
        <w:rPr>
          <w:rFonts w:eastAsiaTheme="minorEastAsia" w:hint="eastAsia"/>
          <w:sz w:val="21"/>
          <w:szCs w:val="21"/>
        </w:rPr>
        <w:t>gyp</w:t>
      </w:r>
      <w:r w:rsidRPr="003C161F">
        <w:rPr>
          <w:rFonts w:eastAsiaTheme="minorEastAsia" w:hint="eastAsia"/>
          <w:sz w:val="21"/>
          <w:szCs w:val="21"/>
        </w:rPr>
        <w:t>，而是又封装了一下。</w:t>
      </w:r>
    </w:p>
    <w:p w:rsidR="002332D7" w:rsidRPr="003C161F" w:rsidRDefault="002332D7" w:rsidP="002332D7">
      <w:pPr>
        <w:rPr>
          <w:rFonts w:eastAsiaTheme="minorEastAsia" w:hint="eastAsia"/>
          <w:sz w:val="21"/>
          <w:szCs w:val="21"/>
        </w:rPr>
      </w:pPr>
      <w:r w:rsidRPr="003C161F">
        <w:rPr>
          <w:rFonts w:eastAsiaTheme="minorEastAsia" w:hint="eastAsia"/>
          <w:sz w:val="21"/>
          <w:szCs w:val="21"/>
        </w:rPr>
        <w:t>Webrtc</w:t>
      </w:r>
      <w:r w:rsidRPr="003C161F">
        <w:rPr>
          <w:rFonts w:eastAsiaTheme="minorEastAsia" w:hint="eastAsia"/>
          <w:sz w:val="21"/>
          <w:szCs w:val="21"/>
        </w:rPr>
        <w:t>中的</w:t>
      </w:r>
      <w:r w:rsidRPr="003C161F">
        <w:rPr>
          <w:rFonts w:eastAsiaTheme="minorEastAsia" w:hint="eastAsia"/>
          <w:sz w:val="21"/>
          <w:szCs w:val="21"/>
        </w:rPr>
        <w:t>gyp</w:t>
      </w:r>
      <w:r w:rsidRPr="003C161F">
        <w:rPr>
          <w:rFonts w:eastAsiaTheme="minorEastAsia" w:hint="eastAsia"/>
          <w:sz w:val="21"/>
          <w:szCs w:val="21"/>
        </w:rPr>
        <w:t>工具是</w:t>
      </w:r>
      <w:r w:rsidRPr="003C161F">
        <w:rPr>
          <w:rFonts w:eastAsiaTheme="minorEastAsia" w:hint="eastAsia"/>
          <w:sz w:val="21"/>
          <w:szCs w:val="21"/>
        </w:rPr>
        <w:t xml:space="preserve"> build/</w:t>
      </w:r>
      <w:r w:rsidRPr="003C161F">
        <w:rPr>
          <w:sz w:val="21"/>
          <w:szCs w:val="21"/>
        </w:rPr>
        <w:t xml:space="preserve"> </w:t>
      </w:r>
      <w:r w:rsidRPr="003C161F">
        <w:rPr>
          <w:rFonts w:eastAsiaTheme="minorEastAsia"/>
          <w:sz w:val="21"/>
          <w:szCs w:val="21"/>
        </w:rPr>
        <w:t>gyp_chromium</w:t>
      </w:r>
    </w:p>
    <w:p w:rsidR="002332D7" w:rsidRPr="00D768C0" w:rsidRDefault="00252C2B" w:rsidP="00252C2B">
      <w:pPr>
        <w:pStyle w:val="ab"/>
        <w:numPr>
          <w:ilvl w:val="1"/>
          <w:numId w:val="5"/>
        </w:numPr>
        <w:ind w:firstLineChars="0"/>
        <w:outlineLvl w:val="1"/>
        <w:rPr>
          <w:rFonts w:asciiTheme="minorEastAsia" w:eastAsiaTheme="minorEastAsia" w:hAnsiTheme="minorEastAsia"/>
          <w:b/>
          <w:sz w:val="21"/>
        </w:rPr>
      </w:pPr>
      <w:bookmarkStart w:id="37" w:name="_Toc381081815"/>
      <w:bookmarkStart w:id="38" w:name="_Toc381116466"/>
      <w:r w:rsidRPr="00D768C0">
        <w:rPr>
          <w:rFonts w:asciiTheme="minorEastAsia" w:eastAsiaTheme="minorEastAsia" w:hAnsiTheme="minorEastAsia" w:hint="eastAsia"/>
          <w:b/>
          <w:sz w:val="21"/>
        </w:rPr>
        <w:t>Python工具</w:t>
      </w:r>
      <w:bookmarkEnd w:id="37"/>
      <w:bookmarkEnd w:id="38"/>
    </w:p>
    <w:p w:rsidR="00252C2B" w:rsidRDefault="00252C2B" w:rsidP="002332D7">
      <w:pPr>
        <w:rPr>
          <w:rFonts w:eastAsiaTheme="minorEastAsia" w:hint="eastAsia"/>
          <w:sz w:val="21"/>
          <w:szCs w:val="21"/>
        </w:rPr>
      </w:pPr>
      <w:r>
        <w:rPr>
          <w:rFonts w:eastAsiaTheme="minorEastAsia" w:hint="eastAsia"/>
          <w:sz w:val="21"/>
          <w:szCs w:val="21"/>
        </w:rPr>
        <w:t>整个</w:t>
      </w:r>
      <w:r>
        <w:rPr>
          <w:rFonts w:eastAsiaTheme="minorEastAsia" w:hint="eastAsia"/>
          <w:sz w:val="21"/>
          <w:szCs w:val="21"/>
        </w:rPr>
        <w:t>webrtc</w:t>
      </w:r>
      <w:r>
        <w:rPr>
          <w:rFonts w:eastAsiaTheme="minorEastAsia" w:hint="eastAsia"/>
          <w:sz w:val="21"/>
          <w:szCs w:val="21"/>
        </w:rPr>
        <w:t>工程是由</w:t>
      </w:r>
      <w:r>
        <w:rPr>
          <w:rFonts w:eastAsiaTheme="minorEastAsia" w:hint="eastAsia"/>
          <w:sz w:val="21"/>
          <w:szCs w:val="21"/>
        </w:rPr>
        <w:t>python</w:t>
      </w:r>
      <w:r>
        <w:rPr>
          <w:rFonts w:eastAsiaTheme="minorEastAsia" w:hint="eastAsia"/>
          <w:sz w:val="21"/>
          <w:szCs w:val="21"/>
        </w:rPr>
        <w:t>程序进行维护。而整个</w:t>
      </w:r>
      <w:r>
        <w:rPr>
          <w:rFonts w:eastAsiaTheme="minorEastAsia" w:hint="eastAsia"/>
          <w:sz w:val="21"/>
          <w:szCs w:val="21"/>
        </w:rPr>
        <w:t>webrtc</w:t>
      </w:r>
      <w:r>
        <w:rPr>
          <w:rFonts w:eastAsiaTheme="minorEastAsia" w:hint="eastAsia"/>
          <w:sz w:val="21"/>
          <w:szCs w:val="21"/>
        </w:rPr>
        <w:t>工程现在处理一个完全不稳定的阶段。所以需要了解一些基本的</w:t>
      </w:r>
      <w:r>
        <w:rPr>
          <w:rFonts w:eastAsiaTheme="minorEastAsia" w:hint="eastAsia"/>
          <w:sz w:val="21"/>
          <w:szCs w:val="21"/>
        </w:rPr>
        <w:t>python</w:t>
      </w:r>
      <w:r>
        <w:rPr>
          <w:rFonts w:eastAsiaTheme="minorEastAsia" w:hint="eastAsia"/>
          <w:sz w:val="21"/>
          <w:szCs w:val="21"/>
        </w:rPr>
        <w:t>语法知识。</w:t>
      </w:r>
    </w:p>
    <w:p w:rsidR="0087103A" w:rsidRPr="00D768C0" w:rsidRDefault="0087103A" w:rsidP="0087103A">
      <w:pPr>
        <w:pStyle w:val="ab"/>
        <w:numPr>
          <w:ilvl w:val="1"/>
          <w:numId w:val="5"/>
        </w:numPr>
        <w:ind w:firstLineChars="0"/>
        <w:outlineLvl w:val="1"/>
        <w:rPr>
          <w:rFonts w:asciiTheme="minorEastAsia" w:eastAsiaTheme="minorEastAsia" w:hAnsiTheme="minorEastAsia"/>
          <w:b/>
          <w:sz w:val="21"/>
        </w:rPr>
      </w:pPr>
      <w:bookmarkStart w:id="39" w:name="_Toc381081816"/>
      <w:bookmarkStart w:id="40" w:name="_Toc381116467"/>
      <w:r w:rsidRPr="00D768C0">
        <w:rPr>
          <w:rFonts w:asciiTheme="minorEastAsia" w:eastAsiaTheme="minorEastAsia" w:hAnsiTheme="minorEastAsia" w:hint="eastAsia"/>
          <w:b/>
          <w:sz w:val="21"/>
        </w:rPr>
        <w:t>本地</w:t>
      </w:r>
      <w:r w:rsidR="00BA5455" w:rsidRPr="00D768C0">
        <w:rPr>
          <w:rFonts w:asciiTheme="minorEastAsia" w:eastAsiaTheme="minorEastAsia" w:hAnsiTheme="minorEastAsia" w:hint="eastAsia"/>
          <w:b/>
          <w:sz w:val="21"/>
        </w:rPr>
        <w:t>集成</w:t>
      </w:r>
      <w:r w:rsidRPr="00D768C0">
        <w:rPr>
          <w:rFonts w:asciiTheme="minorEastAsia" w:eastAsiaTheme="minorEastAsia" w:hAnsiTheme="minorEastAsia" w:hint="eastAsia"/>
          <w:b/>
          <w:sz w:val="21"/>
        </w:rPr>
        <w:t>开发环境（IDE）</w:t>
      </w:r>
      <w:bookmarkEnd w:id="39"/>
      <w:bookmarkEnd w:id="40"/>
    </w:p>
    <w:p w:rsidR="00BA5455" w:rsidRPr="00BA5455" w:rsidRDefault="00BA5455" w:rsidP="00BA5455">
      <w:pPr>
        <w:ind w:firstLine="425"/>
        <w:rPr>
          <w:rFonts w:eastAsiaTheme="minorEastAsia" w:hint="eastAsia"/>
        </w:rPr>
      </w:pPr>
      <w:r w:rsidRPr="00BA5455">
        <w:t>工欲善其事</w:t>
      </w:r>
      <w:r>
        <w:rPr>
          <w:rFonts w:eastAsiaTheme="minorEastAsia" w:hint="eastAsia"/>
        </w:rPr>
        <w:t>，</w:t>
      </w:r>
      <w:r w:rsidRPr="00BA5455">
        <w:t>必先利其器</w:t>
      </w:r>
      <w:r>
        <w:rPr>
          <w:rFonts w:eastAsiaTheme="minorEastAsia" w:hint="eastAsia"/>
        </w:rPr>
        <w:t>。所以下面介绍下本地集成开发环境。</w:t>
      </w:r>
    </w:p>
    <w:p w:rsidR="0087103A" w:rsidRDefault="0087103A" w:rsidP="0087103A">
      <w:pPr>
        <w:pStyle w:val="ab"/>
        <w:numPr>
          <w:ilvl w:val="2"/>
          <w:numId w:val="5"/>
        </w:numPr>
        <w:ind w:firstLineChars="0"/>
        <w:outlineLvl w:val="2"/>
        <w:rPr>
          <w:rFonts w:eastAsiaTheme="minorEastAsia" w:hint="eastAsia"/>
          <w:sz w:val="21"/>
        </w:rPr>
      </w:pPr>
      <w:bookmarkStart w:id="41" w:name="_Toc381081817"/>
      <w:bookmarkStart w:id="42" w:name="_Toc381116468"/>
      <w:r>
        <w:rPr>
          <w:rFonts w:eastAsiaTheme="minorEastAsia" w:hint="eastAsia"/>
          <w:sz w:val="21"/>
        </w:rPr>
        <w:t>Visual studio</w:t>
      </w:r>
      <w:bookmarkEnd w:id="41"/>
      <w:bookmarkEnd w:id="42"/>
    </w:p>
    <w:p w:rsidR="0087103A" w:rsidRDefault="0087103A" w:rsidP="00CC0986">
      <w:pPr>
        <w:ind w:firstLineChars="200" w:firstLine="480"/>
        <w:rPr>
          <w:rFonts w:eastAsiaTheme="minorEastAsia" w:hint="eastAsia"/>
        </w:rPr>
      </w:pPr>
      <w:r>
        <w:rPr>
          <w:rFonts w:eastAsiaTheme="minorEastAsia" w:hint="eastAsia"/>
        </w:rPr>
        <w:t>一般的在</w:t>
      </w:r>
      <w:r>
        <w:rPr>
          <w:rFonts w:eastAsiaTheme="minorEastAsia" w:hint="eastAsia"/>
        </w:rPr>
        <w:t>windows</w:t>
      </w:r>
      <w:r>
        <w:rPr>
          <w:rFonts w:eastAsiaTheme="minorEastAsia" w:hint="eastAsia"/>
        </w:rPr>
        <w:t>本地开发环境（</w:t>
      </w:r>
      <w:r>
        <w:rPr>
          <w:rFonts w:eastAsiaTheme="minorEastAsia" w:hint="eastAsia"/>
        </w:rPr>
        <w:t>IDE</w:t>
      </w:r>
      <w:r>
        <w:rPr>
          <w:rFonts w:eastAsiaTheme="minorEastAsia" w:hint="eastAsia"/>
        </w:rPr>
        <w:t>）是</w:t>
      </w:r>
      <w:r>
        <w:rPr>
          <w:rFonts w:eastAsiaTheme="minorEastAsia" w:hint="eastAsia"/>
        </w:rPr>
        <w:t>visual studio</w:t>
      </w:r>
      <w:r>
        <w:rPr>
          <w:rFonts w:eastAsiaTheme="minorEastAsia" w:hint="eastAsia"/>
        </w:rPr>
        <w:t>。然而</w:t>
      </w:r>
      <w:r>
        <w:rPr>
          <w:rFonts w:eastAsiaTheme="minorEastAsia" w:hint="eastAsia"/>
        </w:rPr>
        <w:t>webrtc</w:t>
      </w:r>
      <w:r>
        <w:rPr>
          <w:rFonts w:eastAsiaTheme="minorEastAsia" w:hint="eastAsia"/>
        </w:rPr>
        <w:t>默认的是</w:t>
      </w:r>
      <w:r>
        <w:rPr>
          <w:rFonts w:eastAsiaTheme="minorEastAsia" w:hint="eastAsia"/>
        </w:rPr>
        <w:t>ninja</w:t>
      </w:r>
      <w:r>
        <w:rPr>
          <w:rFonts w:eastAsiaTheme="minorEastAsia" w:hint="eastAsia"/>
        </w:rPr>
        <w:t>。虽然可以手工生成</w:t>
      </w:r>
      <w:r>
        <w:rPr>
          <w:rFonts w:eastAsiaTheme="minorEastAsia" w:hint="eastAsia"/>
        </w:rPr>
        <w:t>vs</w:t>
      </w:r>
      <w:r>
        <w:rPr>
          <w:rFonts w:eastAsiaTheme="minorEastAsia" w:hint="eastAsia"/>
        </w:rPr>
        <w:t>工程，但是经常出现兼容性问题。所以下面介绍下</w:t>
      </w:r>
      <w:r>
        <w:rPr>
          <w:rFonts w:eastAsiaTheme="minorEastAsia" w:hint="eastAsia"/>
        </w:rPr>
        <w:t>vs</w:t>
      </w:r>
      <w:r>
        <w:rPr>
          <w:rFonts w:eastAsiaTheme="minorEastAsia" w:hint="eastAsia"/>
        </w:rPr>
        <w:t>加</w:t>
      </w:r>
      <w:r>
        <w:rPr>
          <w:rFonts w:eastAsiaTheme="minorEastAsia" w:hint="eastAsia"/>
        </w:rPr>
        <w:t>ninja</w:t>
      </w:r>
      <w:r>
        <w:rPr>
          <w:rFonts w:eastAsiaTheme="minorEastAsia" w:hint="eastAsia"/>
        </w:rPr>
        <w:t>开发环境。</w:t>
      </w:r>
    </w:p>
    <w:p w:rsidR="00A778F6" w:rsidRDefault="00A778F6" w:rsidP="0087103A">
      <w:pPr>
        <w:rPr>
          <w:rFonts w:eastAsiaTheme="minorEastAsia" w:hint="eastAsia"/>
        </w:rPr>
      </w:pPr>
      <w:r>
        <w:rPr>
          <w:rFonts w:eastAsiaTheme="minorEastAsia" w:hint="eastAsia"/>
        </w:rPr>
        <w:t>Webrtc</w:t>
      </w:r>
      <w:r>
        <w:rPr>
          <w:rFonts w:eastAsiaTheme="minorEastAsia" w:hint="eastAsia"/>
        </w:rPr>
        <w:t>默认生成的工程位于源码根目录下的</w:t>
      </w:r>
      <w:r>
        <w:rPr>
          <w:rFonts w:eastAsiaTheme="minorEastAsia" w:hint="eastAsia"/>
        </w:rPr>
        <w:t>out</w:t>
      </w:r>
      <w:r>
        <w:rPr>
          <w:rFonts w:eastAsiaTheme="minorEastAsia" w:hint="eastAsia"/>
        </w:rPr>
        <w:t>目录中。</w:t>
      </w:r>
    </w:p>
    <w:p w:rsidR="00A778F6" w:rsidRDefault="00E61AA8" w:rsidP="0087103A">
      <w:pPr>
        <w:rPr>
          <w:rFonts w:eastAsiaTheme="minorEastAsia" w:hint="eastAsia"/>
        </w:rPr>
      </w:pPr>
      <w:r>
        <w:rPr>
          <w:rFonts w:eastAsiaTheme="minorEastAsia" w:hint="eastAsia"/>
        </w:rPr>
        <w:t>打开</w:t>
      </w:r>
      <w:r>
        <w:rPr>
          <w:rFonts w:eastAsiaTheme="minorEastAsia" w:hint="eastAsia"/>
        </w:rPr>
        <w:t>vs2012</w:t>
      </w:r>
      <w:r>
        <w:rPr>
          <w:rFonts w:eastAsiaTheme="minorEastAsia" w:hint="eastAsia"/>
        </w:rPr>
        <w:t>：</w:t>
      </w:r>
    </w:p>
    <w:p w:rsidR="00E61AA8" w:rsidRDefault="00E61AA8" w:rsidP="0087103A">
      <w:pPr>
        <w:rPr>
          <w:rFonts w:eastAsiaTheme="minorEastAsia" w:hint="eastAsia"/>
          <w:noProof/>
          <w:lang w:bidi="ar-SA"/>
        </w:rPr>
      </w:pPr>
      <w:r>
        <w:rPr>
          <w:noProof/>
          <w:lang w:bidi="ar-SA"/>
        </w:rPr>
        <w:drawing>
          <wp:inline distT="0" distB="0" distL="0" distR="0" wp14:anchorId="463C3A19" wp14:editId="301BD6A3">
            <wp:extent cx="5486400" cy="287083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70835"/>
                    </a:xfrm>
                    <a:prstGeom prst="rect">
                      <a:avLst/>
                    </a:prstGeom>
                  </pic:spPr>
                </pic:pic>
              </a:graphicData>
            </a:graphic>
          </wp:inline>
        </w:drawing>
      </w:r>
    </w:p>
    <w:p w:rsidR="00E61AA8" w:rsidRDefault="00E61AA8" w:rsidP="0087103A">
      <w:pPr>
        <w:rPr>
          <w:rFonts w:eastAsiaTheme="minorEastAsia" w:hint="eastAsia"/>
          <w:noProof/>
          <w:lang w:bidi="ar-SA"/>
        </w:rPr>
      </w:pPr>
    </w:p>
    <w:p w:rsidR="00EB0448" w:rsidRDefault="00EB0448" w:rsidP="0087103A">
      <w:pPr>
        <w:rPr>
          <w:rFonts w:eastAsiaTheme="minorEastAsia" w:hint="eastAsia"/>
        </w:rPr>
      </w:pPr>
      <w:r>
        <w:rPr>
          <w:noProof/>
          <w:lang w:bidi="ar-SA"/>
        </w:rPr>
        <w:lastRenderedPageBreak/>
        <w:drawing>
          <wp:inline distT="0" distB="0" distL="0" distR="0" wp14:anchorId="470A83D8" wp14:editId="7A0FA160">
            <wp:extent cx="5391150" cy="46577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91150" cy="4657725"/>
                    </a:xfrm>
                    <a:prstGeom prst="rect">
                      <a:avLst/>
                    </a:prstGeom>
                  </pic:spPr>
                </pic:pic>
              </a:graphicData>
            </a:graphic>
          </wp:inline>
        </w:drawing>
      </w:r>
    </w:p>
    <w:p w:rsidR="00EB0448" w:rsidRDefault="00EB0448" w:rsidP="0087103A">
      <w:pPr>
        <w:rPr>
          <w:rFonts w:eastAsiaTheme="minorEastAsia" w:hint="eastAsia"/>
        </w:rPr>
      </w:pPr>
    </w:p>
    <w:p w:rsidR="00EB0448" w:rsidRDefault="00EB0448" w:rsidP="0087103A">
      <w:pPr>
        <w:rPr>
          <w:rFonts w:eastAsiaTheme="minorEastAsia" w:hint="eastAsia"/>
        </w:rPr>
      </w:pPr>
      <w:r>
        <w:rPr>
          <w:noProof/>
          <w:lang w:bidi="ar-SA"/>
        </w:rPr>
        <w:lastRenderedPageBreak/>
        <w:drawing>
          <wp:inline distT="0" distB="0" distL="0" distR="0" wp14:anchorId="6399276E" wp14:editId="2F2856E0">
            <wp:extent cx="5391150" cy="46577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91150" cy="4657725"/>
                    </a:xfrm>
                    <a:prstGeom prst="rect">
                      <a:avLst/>
                    </a:prstGeom>
                  </pic:spPr>
                </pic:pic>
              </a:graphicData>
            </a:graphic>
          </wp:inline>
        </w:drawing>
      </w:r>
    </w:p>
    <w:p w:rsidR="00EB0448" w:rsidRDefault="00EB0448" w:rsidP="0087103A">
      <w:pPr>
        <w:rPr>
          <w:rFonts w:eastAsiaTheme="minorEastAsia" w:hint="eastAsia"/>
        </w:rPr>
      </w:pPr>
    </w:p>
    <w:p w:rsidR="00EB0448" w:rsidRDefault="00EB0448" w:rsidP="0087103A">
      <w:pPr>
        <w:rPr>
          <w:rFonts w:eastAsiaTheme="minorEastAsia" w:hint="eastAsia"/>
        </w:rPr>
      </w:pPr>
      <w:r>
        <w:rPr>
          <w:noProof/>
          <w:lang w:bidi="ar-SA"/>
        </w:rPr>
        <w:lastRenderedPageBreak/>
        <w:drawing>
          <wp:inline distT="0" distB="0" distL="0" distR="0" wp14:anchorId="7106AFD9" wp14:editId="77AE86B5">
            <wp:extent cx="5391150" cy="46577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4657725"/>
                    </a:xfrm>
                    <a:prstGeom prst="rect">
                      <a:avLst/>
                    </a:prstGeom>
                  </pic:spPr>
                </pic:pic>
              </a:graphicData>
            </a:graphic>
          </wp:inline>
        </w:drawing>
      </w:r>
    </w:p>
    <w:p w:rsidR="00EB0448" w:rsidRDefault="00EB0448" w:rsidP="0087103A">
      <w:pPr>
        <w:rPr>
          <w:rFonts w:eastAsiaTheme="minorEastAsia" w:hint="eastAsia"/>
        </w:rPr>
      </w:pPr>
    </w:p>
    <w:p w:rsidR="00EB0448" w:rsidRDefault="00EB0448" w:rsidP="0087103A">
      <w:pPr>
        <w:rPr>
          <w:rFonts w:eastAsiaTheme="minorEastAsia" w:hint="eastAsia"/>
        </w:rPr>
      </w:pPr>
      <w:r>
        <w:rPr>
          <w:noProof/>
          <w:lang w:bidi="ar-SA"/>
        </w:rPr>
        <w:lastRenderedPageBreak/>
        <w:drawing>
          <wp:inline distT="0" distB="0" distL="0" distR="0" wp14:anchorId="3BF3C204" wp14:editId="333478BB">
            <wp:extent cx="5391150" cy="46577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1150" cy="4657725"/>
                    </a:xfrm>
                    <a:prstGeom prst="rect">
                      <a:avLst/>
                    </a:prstGeom>
                  </pic:spPr>
                </pic:pic>
              </a:graphicData>
            </a:graphic>
          </wp:inline>
        </w:drawing>
      </w:r>
    </w:p>
    <w:p w:rsidR="00EB0448" w:rsidRDefault="00EB0448" w:rsidP="0087103A">
      <w:pPr>
        <w:rPr>
          <w:rFonts w:eastAsiaTheme="minorEastAsia" w:hint="eastAsia"/>
        </w:rPr>
      </w:pPr>
    </w:p>
    <w:p w:rsidR="00EB0448" w:rsidRDefault="00EB0448" w:rsidP="0087103A">
      <w:pPr>
        <w:rPr>
          <w:rFonts w:eastAsiaTheme="minorEastAsia" w:hint="eastAsia"/>
        </w:rPr>
      </w:pPr>
      <w:r>
        <w:rPr>
          <w:noProof/>
          <w:lang w:bidi="ar-SA"/>
        </w:rPr>
        <w:lastRenderedPageBreak/>
        <w:drawing>
          <wp:inline distT="0" distB="0" distL="0" distR="0" wp14:anchorId="42677139" wp14:editId="6FCE34BE">
            <wp:extent cx="5391150" cy="46577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1150" cy="4657725"/>
                    </a:xfrm>
                    <a:prstGeom prst="rect">
                      <a:avLst/>
                    </a:prstGeom>
                  </pic:spPr>
                </pic:pic>
              </a:graphicData>
            </a:graphic>
          </wp:inline>
        </w:drawing>
      </w:r>
    </w:p>
    <w:p w:rsidR="00EB0448" w:rsidRDefault="00EB0448" w:rsidP="0087103A">
      <w:pPr>
        <w:rPr>
          <w:rFonts w:eastAsiaTheme="minorEastAsia" w:hint="eastAsia"/>
        </w:rPr>
      </w:pPr>
    </w:p>
    <w:p w:rsidR="00EB0448" w:rsidRDefault="002A6DC3" w:rsidP="0087103A">
      <w:pPr>
        <w:rPr>
          <w:rFonts w:eastAsiaTheme="minorEastAsia" w:hint="eastAsia"/>
          <w:noProof/>
          <w:lang w:bidi="ar-SA"/>
        </w:rPr>
      </w:pPr>
      <w:r>
        <w:rPr>
          <w:noProof/>
          <w:lang w:bidi="ar-SA"/>
        </w:rPr>
        <w:lastRenderedPageBreak/>
        <w:drawing>
          <wp:inline distT="0" distB="0" distL="0" distR="0" wp14:anchorId="6464680E" wp14:editId="36CB3DDE">
            <wp:extent cx="2762250" cy="44862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62250" cy="4486275"/>
                    </a:xfrm>
                    <a:prstGeom prst="rect">
                      <a:avLst/>
                    </a:prstGeom>
                  </pic:spPr>
                </pic:pic>
              </a:graphicData>
            </a:graphic>
          </wp:inline>
        </w:drawing>
      </w:r>
    </w:p>
    <w:p w:rsidR="002A6DC3" w:rsidRDefault="002A6DC3" w:rsidP="0087103A">
      <w:pPr>
        <w:rPr>
          <w:rFonts w:eastAsiaTheme="minorEastAsia" w:hint="eastAsia"/>
          <w:noProof/>
          <w:lang w:bidi="ar-SA"/>
        </w:rPr>
      </w:pPr>
    </w:p>
    <w:p w:rsidR="002A6DC3" w:rsidRDefault="002A6DC3" w:rsidP="0087103A">
      <w:pPr>
        <w:rPr>
          <w:rFonts w:eastAsiaTheme="minorEastAsia" w:hint="eastAsia"/>
        </w:rPr>
      </w:pPr>
      <w:r>
        <w:rPr>
          <w:noProof/>
          <w:lang w:bidi="ar-SA"/>
        </w:rPr>
        <w:drawing>
          <wp:inline distT="0" distB="0" distL="0" distR="0" wp14:anchorId="7815FB3D" wp14:editId="014BC85A">
            <wp:extent cx="5486400" cy="39700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970020"/>
                    </a:xfrm>
                    <a:prstGeom prst="rect">
                      <a:avLst/>
                    </a:prstGeom>
                  </pic:spPr>
                </pic:pic>
              </a:graphicData>
            </a:graphic>
          </wp:inline>
        </w:drawing>
      </w:r>
    </w:p>
    <w:p w:rsidR="002A6DC3" w:rsidRDefault="002A6DC3" w:rsidP="0087103A">
      <w:pPr>
        <w:rPr>
          <w:rFonts w:eastAsiaTheme="minorEastAsia" w:hint="eastAsia"/>
        </w:rPr>
      </w:pPr>
    </w:p>
    <w:p w:rsidR="002A6DC3" w:rsidRPr="002A6DC3" w:rsidRDefault="002A6DC3" w:rsidP="0087103A">
      <w:pPr>
        <w:rPr>
          <w:rFonts w:eastAsiaTheme="minorEastAsia" w:hint="eastAsia"/>
        </w:rPr>
      </w:pPr>
    </w:p>
    <w:p w:rsidR="0087103A" w:rsidRDefault="0087103A" w:rsidP="0087103A">
      <w:pPr>
        <w:pStyle w:val="ab"/>
        <w:numPr>
          <w:ilvl w:val="2"/>
          <w:numId w:val="5"/>
        </w:numPr>
        <w:ind w:firstLineChars="0"/>
        <w:outlineLvl w:val="2"/>
        <w:rPr>
          <w:rFonts w:eastAsiaTheme="minorEastAsia" w:hint="eastAsia"/>
          <w:sz w:val="21"/>
        </w:rPr>
      </w:pPr>
      <w:bookmarkStart w:id="43" w:name="_Toc381081818"/>
      <w:bookmarkStart w:id="44" w:name="_Toc381116469"/>
      <w:r>
        <w:rPr>
          <w:rFonts w:eastAsiaTheme="minorEastAsia" w:hint="eastAsia"/>
          <w:sz w:val="21"/>
        </w:rPr>
        <w:t>Kdevelop</w:t>
      </w:r>
      <w:bookmarkEnd w:id="43"/>
      <w:bookmarkEnd w:id="44"/>
    </w:p>
    <w:p w:rsidR="0087103A" w:rsidRDefault="00A25888" w:rsidP="00C348A9">
      <w:pPr>
        <w:ind w:firstLineChars="200" w:firstLine="480"/>
        <w:rPr>
          <w:rFonts w:eastAsiaTheme="minorEastAsia" w:hint="eastAsia"/>
        </w:rPr>
      </w:pPr>
      <w:proofErr w:type="gramStart"/>
      <w:r>
        <w:rPr>
          <w:rFonts w:eastAsiaTheme="minorEastAsia" w:hint="eastAsia"/>
        </w:rPr>
        <w:lastRenderedPageBreak/>
        <w:t>官网地址</w:t>
      </w:r>
      <w:proofErr w:type="gramEnd"/>
      <w:r>
        <w:rPr>
          <w:rFonts w:eastAsiaTheme="minorEastAsia" w:hint="eastAsia"/>
        </w:rPr>
        <w:t>：</w:t>
      </w:r>
      <w:hyperlink r:id="rId24" w:history="1">
        <w:r w:rsidRPr="00BB02EB">
          <w:rPr>
            <w:rStyle w:val="a7"/>
            <w:rFonts w:eastAsiaTheme="minorEastAsia"/>
          </w:rPr>
          <w:t>http://kdevelop.org/</w:t>
        </w:r>
      </w:hyperlink>
    </w:p>
    <w:p w:rsidR="00A25888" w:rsidRDefault="00A25888" w:rsidP="00C348A9">
      <w:pPr>
        <w:ind w:firstLineChars="200" w:firstLine="480"/>
        <w:rPr>
          <w:rFonts w:eastAsiaTheme="minorEastAsia" w:hint="eastAsia"/>
        </w:rPr>
      </w:pPr>
      <w:r>
        <w:rPr>
          <w:rFonts w:eastAsiaTheme="minorEastAsia" w:hint="eastAsia"/>
        </w:rPr>
        <w:t>它是一个跨平台开源的集成开发环境。用</w:t>
      </w:r>
      <w:r>
        <w:rPr>
          <w:rFonts w:eastAsiaTheme="minorEastAsia" w:hint="eastAsia"/>
        </w:rPr>
        <w:t>c++</w:t>
      </w:r>
      <w:r>
        <w:rPr>
          <w:rFonts w:eastAsiaTheme="minorEastAsia" w:hint="eastAsia"/>
        </w:rPr>
        <w:t>开发。所以效率比较高。本人比较喜欢用它在</w:t>
      </w:r>
      <w:r>
        <w:rPr>
          <w:rFonts w:eastAsiaTheme="minorEastAsia" w:hint="eastAsia"/>
        </w:rPr>
        <w:t>linux</w:t>
      </w:r>
      <w:r>
        <w:rPr>
          <w:rFonts w:eastAsiaTheme="minorEastAsia" w:hint="eastAsia"/>
        </w:rPr>
        <w:t>下开发，或用它开发跨平台程序。</w:t>
      </w:r>
      <w:r w:rsidR="00707C75">
        <w:rPr>
          <w:rFonts w:eastAsiaTheme="minorEastAsia" w:hint="eastAsia"/>
        </w:rPr>
        <w:t>它默认支持</w:t>
      </w:r>
      <w:r w:rsidR="00707C75">
        <w:rPr>
          <w:rFonts w:eastAsiaTheme="minorEastAsia" w:hint="eastAsia"/>
        </w:rPr>
        <w:t xml:space="preserve">ninja </w:t>
      </w:r>
      <w:r w:rsidR="00707C75">
        <w:rPr>
          <w:rFonts w:eastAsiaTheme="minorEastAsia" w:hint="eastAsia"/>
        </w:rPr>
        <w:t>。</w:t>
      </w:r>
    </w:p>
    <w:p w:rsidR="00A25888" w:rsidRPr="00A25888" w:rsidRDefault="00A25888" w:rsidP="0087103A">
      <w:pPr>
        <w:rPr>
          <w:rFonts w:eastAsiaTheme="minorEastAsia" w:hint="eastAsia"/>
        </w:rPr>
      </w:pPr>
    </w:p>
    <w:p w:rsidR="0087103A" w:rsidRDefault="0087103A" w:rsidP="0087103A">
      <w:pPr>
        <w:pStyle w:val="ab"/>
        <w:numPr>
          <w:ilvl w:val="2"/>
          <w:numId w:val="5"/>
        </w:numPr>
        <w:ind w:firstLineChars="0"/>
        <w:outlineLvl w:val="2"/>
        <w:rPr>
          <w:rFonts w:eastAsiaTheme="minorEastAsia" w:hint="eastAsia"/>
          <w:sz w:val="21"/>
        </w:rPr>
      </w:pPr>
      <w:bookmarkStart w:id="45" w:name="_Toc381081819"/>
      <w:bookmarkStart w:id="46" w:name="_Toc381116470"/>
      <w:r>
        <w:rPr>
          <w:rFonts w:eastAsiaTheme="minorEastAsia" w:hint="eastAsia"/>
          <w:sz w:val="21"/>
        </w:rPr>
        <w:t>Eclipse</w:t>
      </w:r>
      <w:bookmarkEnd w:id="45"/>
      <w:bookmarkEnd w:id="46"/>
    </w:p>
    <w:p w:rsidR="00C417E7" w:rsidRDefault="00B20B62" w:rsidP="002332D7">
      <w:pPr>
        <w:rPr>
          <w:rFonts w:eastAsiaTheme="minorEastAsia" w:hint="eastAsia"/>
          <w:sz w:val="21"/>
          <w:szCs w:val="21"/>
        </w:rPr>
      </w:pPr>
      <w:r>
        <w:rPr>
          <w:rFonts w:eastAsiaTheme="minorEastAsia" w:hint="eastAsia"/>
          <w:sz w:val="21"/>
          <w:szCs w:val="21"/>
        </w:rPr>
        <w:t xml:space="preserve">        </w:t>
      </w:r>
      <w:proofErr w:type="gramStart"/>
      <w:r w:rsidR="00C417E7">
        <w:rPr>
          <w:rFonts w:eastAsiaTheme="minorEastAsia" w:hint="eastAsia"/>
          <w:sz w:val="21"/>
          <w:szCs w:val="21"/>
        </w:rPr>
        <w:t>官网地址</w:t>
      </w:r>
      <w:proofErr w:type="gramEnd"/>
      <w:r w:rsidR="00C417E7">
        <w:rPr>
          <w:rFonts w:eastAsiaTheme="minorEastAsia" w:hint="eastAsia"/>
          <w:sz w:val="21"/>
          <w:szCs w:val="21"/>
        </w:rPr>
        <w:t>：</w:t>
      </w:r>
      <w:hyperlink r:id="rId25" w:history="1">
        <w:r w:rsidR="00C417E7" w:rsidRPr="001B0DA5">
          <w:rPr>
            <w:rStyle w:val="a7"/>
            <w:rFonts w:eastAsiaTheme="minorEastAsia"/>
            <w:sz w:val="21"/>
            <w:szCs w:val="21"/>
          </w:rPr>
          <w:t>http://eclipse.org/</w:t>
        </w:r>
      </w:hyperlink>
      <w:r w:rsidR="00C417E7">
        <w:rPr>
          <w:rFonts w:eastAsiaTheme="minorEastAsia" w:hint="eastAsia"/>
          <w:sz w:val="21"/>
          <w:szCs w:val="21"/>
        </w:rPr>
        <w:t xml:space="preserve"> </w:t>
      </w:r>
    </w:p>
    <w:p w:rsidR="00A706EE" w:rsidRDefault="00B20B62" w:rsidP="00B355D9">
      <w:pPr>
        <w:ind w:firstLineChars="200" w:firstLine="420"/>
        <w:rPr>
          <w:rFonts w:eastAsiaTheme="minorEastAsia" w:hint="eastAsia"/>
          <w:sz w:val="21"/>
          <w:szCs w:val="21"/>
        </w:rPr>
      </w:pPr>
      <w:r>
        <w:rPr>
          <w:rFonts w:eastAsiaTheme="minorEastAsia" w:hint="eastAsia"/>
          <w:sz w:val="21"/>
          <w:szCs w:val="21"/>
        </w:rPr>
        <w:t>Eclipse</w:t>
      </w:r>
      <w:r>
        <w:rPr>
          <w:rFonts w:eastAsiaTheme="minorEastAsia" w:hint="eastAsia"/>
          <w:sz w:val="21"/>
          <w:szCs w:val="21"/>
        </w:rPr>
        <w:t>是一个用</w:t>
      </w:r>
      <w:r>
        <w:rPr>
          <w:rFonts w:eastAsiaTheme="minorEastAsia" w:hint="eastAsia"/>
          <w:sz w:val="21"/>
          <w:szCs w:val="21"/>
        </w:rPr>
        <w:t>java</w:t>
      </w:r>
      <w:r>
        <w:rPr>
          <w:rFonts w:eastAsiaTheme="minorEastAsia" w:hint="eastAsia"/>
          <w:sz w:val="21"/>
          <w:szCs w:val="21"/>
        </w:rPr>
        <w:t>写的</w:t>
      </w:r>
      <w:r w:rsidR="00A25888">
        <w:rPr>
          <w:rFonts w:eastAsiaTheme="minorEastAsia" w:hint="eastAsia"/>
          <w:sz w:val="21"/>
          <w:szCs w:val="21"/>
        </w:rPr>
        <w:t>跨平台</w:t>
      </w:r>
      <w:r>
        <w:rPr>
          <w:rFonts w:eastAsiaTheme="minorEastAsia" w:hint="eastAsia"/>
          <w:sz w:val="21"/>
          <w:szCs w:val="21"/>
        </w:rPr>
        <w:t>集成开发环境。支持</w:t>
      </w:r>
      <w:r>
        <w:rPr>
          <w:rFonts w:eastAsiaTheme="minorEastAsia" w:hint="eastAsia"/>
          <w:sz w:val="21"/>
          <w:szCs w:val="21"/>
        </w:rPr>
        <w:t>java</w:t>
      </w:r>
      <w:r>
        <w:rPr>
          <w:rFonts w:eastAsiaTheme="minorEastAsia" w:hint="eastAsia"/>
          <w:sz w:val="21"/>
          <w:szCs w:val="21"/>
        </w:rPr>
        <w:t>、</w:t>
      </w:r>
      <w:r>
        <w:rPr>
          <w:rFonts w:eastAsiaTheme="minorEastAsia" w:hint="eastAsia"/>
          <w:sz w:val="21"/>
          <w:szCs w:val="21"/>
        </w:rPr>
        <w:t>c</w:t>
      </w:r>
      <w:r>
        <w:rPr>
          <w:rFonts w:eastAsiaTheme="minorEastAsia" w:hint="eastAsia"/>
          <w:sz w:val="21"/>
          <w:szCs w:val="21"/>
        </w:rPr>
        <w:t>、</w:t>
      </w:r>
      <w:r>
        <w:rPr>
          <w:rFonts w:eastAsiaTheme="minorEastAsia" w:hint="eastAsia"/>
          <w:sz w:val="21"/>
          <w:szCs w:val="21"/>
        </w:rPr>
        <w:t>c++</w:t>
      </w:r>
      <w:r>
        <w:rPr>
          <w:rFonts w:eastAsiaTheme="minorEastAsia" w:hint="eastAsia"/>
          <w:sz w:val="21"/>
          <w:szCs w:val="21"/>
        </w:rPr>
        <w:t>等。它由于是用</w:t>
      </w:r>
      <w:r>
        <w:rPr>
          <w:rFonts w:eastAsiaTheme="minorEastAsia" w:hint="eastAsia"/>
          <w:sz w:val="21"/>
          <w:szCs w:val="21"/>
        </w:rPr>
        <w:t>java</w:t>
      </w:r>
      <w:r>
        <w:rPr>
          <w:rFonts w:eastAsiaTheme="minorEastAsia" w:hint="eastAsia"/>
          <w:sz w:val="21"/>
          <w:szCs w:val="21"/>
        </w:rPr>
        <w:t>开发的，所以效率比用</w:t>
      </w:r>
      <w:r>
        <w:rPr>
          <w:rFonts w:eastAsiaTheme="minorEastAsia" w:hint="eastAsia"/>
          <w:sz w:val="21"/>
          <w:szCs w:val="21"/>
        </w:rPr>
        <w:t>c</w:t>
      </w:r>
      <w:r>
        <w:rPr>
          <w:rFonts w:eastAsiaTheme="minorEastAsia" w:hint="eastAsia"/>
          <w:sz w:val="21"/>
          <w:szCs w:val="21"/>
        </w:rPr>
        <w:t>、</w:t>
      </w:r>
      <w:r>
        <w:rPr>
          <w:rFonts w:eastAsiaTheme="minorEastAsia" w:hint="eastAsia"/>
          <w:sz w:val="21"/>
          <w:szCs w:val="21"/>
        </w:rPr>
        <w:t>c++</w:t>
      </w:r>
      <w:r>
        <w:rPr>
          <w:rFonts w:eastAsiaTheme="minorEastAsia" w:hint="eastAsia"/>
          <w:sz w:val="21"/>
          <w:szCs w:val="21"/>
        </w:rPr>
        <w:t>开发的低。如果你的机器比较好，用这个也</w:t>
      </w:r>
      <w:proofErr w:type="gramStart"/>
      <w:r>
        <w:rPr>
          <w:rFonts w:eastAsiaTheme="minorEastAsia" w:hint="eastAsia"/>
          <w:sz w:val="21"/>
          <w:szCs w:val="21"/>
        </w:rPr>
        <w:t>挻</w:t>
      </w:r>
      <w:proofErr w:type="gramEnd"/>
      <w:r>
        <w:rPr>
          <w:rFonts w:eastAsiaTheme="minorEastAsia" w:hint="eastAsia"/>
          <w:sz w:val="21"/>
          <w:szCs w:val="21"/>
        </w:rPr>
        <w:t>文便的。用于</w:t>
      </w:r>
      <w:r>
        <w:rPr>
          <w:rFonts w:eastAsiaTheme="minorEastAsia" w:hint="eastAsia"/>
          <w:sz w:val="21"/>
          <w:szCs w:val="21"/>
        </w:rPr>
        <w:t>android</w:t>
      </w:r>
      <w:r>
        <w:rPr>
          <w:rFonts w:eastAsiaTheme="minorEastAsia" w:hint="eastAsia"/>
          <w:sz w:val="21"/>
          <w:szCs w:val="21"/>
        </w:rPr>
        <w:t>开发。</w:t>
      </w:r>
    </w:p>
    <w:p w:rsidR="00B20B62" w:rsidRPr="003C161F" w:rsidRDefault="00B20B62" w:rsidP="002332D7">
      <w:pPr>
        <w:rPr>
          <w:rFonts w:eastAsiaTheme="minorEastAsia" w:hint="eastAsia"/>
          <w:sz w:val="21"/>
          <w:szCs w:val="21"/>
        </w:rPr>
      </w:pPr>
    </w:p>
    <w:p w:rsidR="00A879A7" w:rsidRPr="00114F9A" w:rsidRDefault="00817723" w:rsidP="0014432E">
      <w:pPr>
        <w:pStyle w:val="ab"/>
        <w:numPr>
          <w:ilvl w:val="0"/>
          <w:numId w:val="5"/>
        </w:numPr>
        <w:ind w:firstLineChars="0"/>
        <w:outlineLvl w:val="0"/>
        <w:rPr>
          <w:rFonts w:asciiTheme="minorEastAsia" w:eastAsiaTheme="minorEastAsia" w:hAnsiTheme="minorEastAsia"/>
          <w:b/>
          <w:sz w:val="28"/>
          <w:szCs w:val="28"/>
        </w:rPr>
      </w:pPr>
      <w:bookmarkStart w:id="47" w:name="_Toc381081820"/>
      <w:bookmarkStart w:id="48" w:name="_Toc381116471"/>
      <w:r w:rsidRPr="00114F9A">
        <w:rPr>
          <w:rFonts w:asciiTheme="minorEastAsia" w:eastAsiaTheme="minorEastAsia" w:hAnsiTheme="minorEastAsia"/>
          <w:b/>
          <w:sz w:val="28"/>
          <w:szCs w:val="28"/>
        </w:rPr>
        <w:t>W</w:t>
      </w:r>
      <w:r w:rsidRPr="00114F9A">
        <w:rPr>
          <w:rFonts w:asciiTheme="minorEastAsia" w:eastAsiaTheme="minorEastAsia" w:hAnsiTheme="minorEastAsia" w:hint="eastAsia"/>
          <w:b/>
          <w:sz w:val="28"/>
          <w:szCs w:val="28"/>
        </w:rPr>
        <w:t>ebrtc</w:t>
      </w:r>
      <w:bookmarkEnd w:id="47"/>
      <w:bookmarkEnd w:id="48"/>
    </w:p>
    <w:p w:rsidR="004D60D2" w:rsidRPr="003C161F" w:rsidRDefault="004D60D2" w:rsidP="004D4136">
      <w:pPr>
        <w:ind w:firstLineChars="200" w:firstLine="420"/>
        <w:rPr>
          <w:sz w:val="21"/>
          <w:szCs w:val="21"/>
        </w:rPr>
      </w:pPr>
      <w:r w:rsidRPr="003C161F">
        <w:rPr>
          <w:rFonts w:eastAsiaTheme="minorEastAsia" w:hint="eastAsia"/>
          <w:sz w:val="21"/>
          <w:szCs w:val="21"/>
        </w:rPr>
        <w:t>原文地址：</w:t>
      </w:r>
      <w:r w:rsidRPr="003C161F">
        <w:rPr>
          <w:sz w:val="21"/>
          <w:szCs w:val="21"/>
        </w:rPr>
        <w:t>http://www.webrtc.org/reference/getting-started</w:t>
      </w:r>
    </w:p>
    <w:p w:rsidR="00817723" w:rsidRPr="00D768C0" w:rsidRDefault="00817723" w:rsidP="0014432E">
      <w:pPr>
        <w:pStyle w:val="ab"/>
        <w:numPr>
          <w:ilvl w:val="1"/>
          <w:numId w:val="5"/>
        </w:numPr>
        <w:ind w:firstLineChars="0"/>
        <w:outlineLvl w:val="1"/>
        <w:rPr>
          <w:rFonts w:asciiTheme="minorEastAsia" w:eastAsiaTheme="minorEastAsia" w:hAnsiTheme="minorEastAsia"/>
          <w:b/>
          <w:sz w:val="21"/>
        </w:rPr>
      </w:pPr>
      <w:bookmarkStart w:id="49" w:name="_Toc381081821"/>
      <w:bookmarkStart w:id="50" w:name="_Toc381116472"/>
      <w:r w:rsidRPr="00D768C0">
        <w:rPr>
          <w:rFonts w:asciiTheme="minorEastAsia" w:eastAsiaTheme="minorEastAsia" w:hAnsiTheme="minorEastAsia" w:hint="eastAsia"/>
          <w:b/>
          <w:sz w:val="21"/>
        </w:rPr>
        <w:t>下载、编译：</w:t>
      </w:r>
      <w:bookmarkEnd w:id="49"/>
      <w:bookmarkEnd w:id="50"/>
    </w:p>
    <w:p w:rsidR="00C2057C" w:rsidRDefault="00796DB7" w:rsidP="009D2541">
      <w:pPr>
        <w:ind w:firstLineChars="200" w:firstLine="480"/>
        <w:rPr>
          <w:rFonts w:eastAsiaTheme="minorEastAsia" w:hint="eastAsia"/>
        </w:rPr>
      </w:pPr>
      <w:r>
        <w:rPr>
          <w:rFonts w:eastAsiaTheme="minorEastAsia" w:hint="eastAsia"/>
        </w:rPr>
        <w:t>注意：由于天朝的限制，所以下载是一个艰难的过程（最好翻墙）。由于</w:t>
      </w:r>
      <w:r>
        <w:rPr>
          <w:rFonts w:eastAsiaTheme="minorEastAsia" w:hint="eastAsia"/>
        </w:rPr>
        <w:t>google</w:t>
      </w:r>
      <w:r>
        <w:rPr>
          <w:rFonts w:eastAsiaTheme="minorEastAsia" w:hint="eastAsia"/>
        </w:rPr>
        <w:t>采用</w:t>
      </w:r>
      <w:r>
        <w:rPr>
          <w:rFonts w:eastAsiaTheme="minorEastAsia" w:hint="eastAsia"/>
        </w:rPr>
        <w:t>ninja</w:t>
      </w:r>
      <w:proofErr w:type="gramStart"/>
      <w:r>
        <w:rPr>
          <w:rFonts w:eastAsiaTheme="minorEastAsia" w:hint="eastAsia"/>
        </w:rPr>
        <w:t>做为</w:t>
      </w:r>
      <w:proofErr w:type="gramEnd"/>
      <w:r>
        <w:rPr>
          <w:rFonts w:eastAsiaTheme="minorEastAsia" w:hint="eastAsia"/>
        </w:rPr>
        <w:t>默认编译工程。所以当你用其它本地</w:t>
      </w:r>
      <w:r w:rsidR="00A03DC4">
        <w:rPr>
          <w:rFonts w:eastAsiaTheme="minorEastAsia" w:hint="eastAsia"/>
        </w:rPr>
        <w:t>建立</w:t>
      </w:r>
      <w:r>
        <w:rPr>
          <w:rFonts w:eastAsiaTheme="minorEastAsia" w:hint="eastAsia"/>
        </w:rPr>
        <w:t>方式（</w:t>
      </w:r>
      <w:r>
        <w:rPr>
          <w:rFonts w:eastAsiaTheme="minorEastAsia" w:hint="eastAsia"/>
        </w:rPr>
        <w:t>VS</w:t>
      </w:r>
      <w:r>
        <w:rPr>
          <w:rFonts w:eastAsiaTheme="minorEastAsia" w:hint="eastAsia"/>
        </w:rPr>
        <w:t>、</w:t>
      </w:r>
      <w:r>
        <w:rPr>
          <w:rFonts w:eastAsiaTheme="minorEastAsia" w:hint="eastAsia"/>
        </w:rPr>
        <w:t>make</w:t>
      </w:r>
      <w:r>
        <w:rPr>
          <w:rFonts w:eastAsiaTheme="minorEastAsia" w:hint="eastAsia"/>
        </w:rPr>
        <w:t>等）时，你要自己解决兼容问题。</w:t>
      </w:r>
      <w:r w:rsidR="005C3E9A">
        <w:rPr>
          <w:rFonts w:eastAsiaTheme="minorEastAsia" w:hint="eastAsia"/>
        </w:rPr>
        <w:t>关于建立工具</w:t>
      </w:r>
      <w:r w:rsidR="00CC6A00">
        <w:rPr>
          <w:rFonts w:eastAsiaTheme="minorEastAsia" w:hint="eastAsia"/>
        </w:rPr>
        <w:t>、编译工具</w:t>
      </w:r>
      <w:r w:rsidR="005C3E9A">
        <w:rPr>
          <w:rFonts w:eastAsiaTheme="minorEastAsia" w:hint="eastAsia"/>
        </w:rPr>
        <w:t>的版本，最好采用最新的版本，否则也会出现兼容性问题。</w:t>
      </w:r>
    </w:p>
    <w:p w:rsidR="00C2057C" w:rsidRDefault="00216092" w:rsidP="009D2541">
      <w:pPr>
        <w:ind w:firstLineChars="200" w:firstLine="480"/>
        <w:rPr>
          <w:rFonts w:eastAsiaTheme="minorEastAsia" w:hint="eastAsia"/>
        </w:rPr>
      </w:pPr>
      <w:r>
        <w:rPr>
          <w:rFonts w:eastAsiaTheme="minorEastAsia" w:hint="eastAsia"/>
        </w:rPr>
        <w:t>相关工具安装，最好采用默认值。否则也可能出现兼容问题。</w:t>
      </w:r>
    </w:p>
    <w:p w:rsidR="009D2541" w:rsidRDefault="009D2541" w:rsidP="002830C3">
      <w:pPr>
        <w:rPr>
          <w:rFonts w:eastAsiaTheme="minorEastAsia" w:hint="eastAsia"/>
        </w:rPr>
      </w:pPr>
    </w:p>
    <w:p w:rsidR="00817723" w:rsidRPr="003C161F" w:rsidRDefault="004B12D2" w:rsidP="00C2057C">
      <w:pPr>
        <w:pStyle w:val="ab"/>
        <w:numPr>
          <w:ilvl w:val="2"/>
          <w:numId w:val="5"/>
        </w:numPr>
        <w:ind w:firstLineChars="0"/>
        <w:outlineLvl w:val="2"/>
        <w:rPr>
          <w:rFonts w:asciiTheme="minorEastAsia" w:eastAsiaTheme="minorEastAsia" w:hAnsiTheme="minorEastAsia"/>
          <w:sz w:val="21"/>
        </w:rPr>
      </w:pPr>
      <w:bookmarkStart w:id="51" w:name="_Toc381081822"/>
      <w:bookmarkStart w:id="52" w:name="_Toc381116473"/>
      <w:r w:rsidRPr="003C161F">
        <w:rPr>
          <w:rFonts w:asciiTheme="minorEastAsia" w:eastAsiaTheme="minorEastAsia" w:hAnsiTheme="minorEastAsia" w:hint="eastAsia"/>
          <w:sz w:val="21"/>
        </w:rPr>
        <w:t>Windows</w:t>
      </w:r>
      <w:r w:rsidR="00817723" w:rsidRPr="003C161F">
        <w:rPr>
          <w:rFonts w:asciiTheme="minorEastAsia" w:eastAsiaTheme="minorEastAsia" w:hAnsiTheme="minorEastAsia" w:hint="eastAsia"/>
          <w:sz w:val="21"/>
        </w:rPr>
        <w:t>下</w:t>
      </w:r>
      <w:r w:rsidRPr="003C161F">
        <w:rPr>
          <w:rFonts w:asciiTheme="minorEastAsia" w:eastAsiaTheme="minorEastAsia" w:hAnsiTheme="minorEastAsia" w:hint="eastAsia"/>
          <w:sz w:val="21"/>
        </w:rPr>
        <w:t>：</w:t>
      </w:r>
      <w:bookmarkEnd w:id="51"/>
      <w:bookmarkEnd w:id="52"/>
    </w:p>
    <w:p w:rsidR="00F31CFD" w:rsidRPr="003C161F" w:rsidRDefault="00F31CFD" w:rsidP="00F31CFD">
      <w:pPr>
        <w:pStyle w:val="TextBody"/>
        <w:numPr>
          <w:ilvl w:val="0"/>
          <w:numId w:val="7"/>
        </w:numPr>
        <w:rPr>
          <w:rFonts w:asciiTheme="minorEastAsia" w:eastAsiaTheme="minorEastAsia" w:hAnsiTheme="minorEastAsia" w:cs="Courier New"/>
          <w:sz w:val="21"/>
          <w:szCs w:val="21"/>
        </w:rPr>
      </w:pPr>
      <w:r w:rsidRPr="003C161F">
        <w:rPr>
          <w:rFonts w:asciiTheme="minorEastAsia" w:eastAsiaTheme="minorEastAsia" w:hAnsiTheme="minorEastAsia" w:cs="Courier New" w:hint="eastAsia"/>
          <w:sz w:val="21"/>
          <w:szCs w:val="21"/>
        </w:rPr>
        <w:t>安装vs2012</w:t>
      </w:r>
      <w:r w:rsidR="00887F8B" w:rsidRPr="003C161F">
        <w:rPr>
          <w:rFonts w:asciiTheme="minorEastAsia" w:eastAsiaTheme="minorEastAsia" w:hAnsiTheme="minorEastAsia" w:cs="Courier New" w:hint="eastAsia"/>
          <w:sz w:val="21"/>
          <w:szCs w:val="21"/>
        </w:rPr>
        <w:t>旗舰版</w:t>
      </w:r>
    </w:p>
    <w:p w:rsidR="00887F8B" w:rsidRPr="003C161F" w:rsidRDefault="00BE5BA6" w:rsidP="00887F8B">
      <w:pPr>
        <w:rPr>
          <w:rFonts w:eastAsiaTheme="minorEastAsia" w:hint="eastAsia"/>
          <w:sz w:val="21"/>
          <w:szCs w:val="21"/>
        </w:rPr>
      </w:pPr>
      <w:hyperlink r:id="rId26" w:history="1">
        <w:r w:rsidR="00887F8B" w:rsidRPr="003C161F">
          <w:rPr>
            <w:rStyle w:val="a7"/>
            <w:sz w:val="21"/>
            <w:szCs w:val="21"/>
          </w:rPr>
          <w:t>http://www.microsoft.com/zh-cn/download/details.aspx?id=30678</w:t>
        </w:r>
      </w:hyperlink>
    </w:p>
    <w:p w:rsidR="00887F8B" w:rsidRPr="003C161F" w:rsidRDefault="00887F8B" w:rsidP="00887F8B">
      <w:pPr>
        <w:rPr>
          <w:rFonts w:eastAsiaTheme="minorEastAsia" w:hint="eastAsia"/>
          <w:sz w:val="21"/>
          <w:szCs w:val="21"/>
        </w:rPr>
      </w:pPr>
      <w:r w:rsidRPr="003C161F">
        <w:rPr>
          <w:rFonts w:eastAsiaTheme="minorEastAsia" w:hint="eastAsia"/>
          <w:sz w:val="21"/>
          <w:szCs w:val="21"/>
        </w:rPr>
        <w:t>注册号：</w:t>
      </w:r>
    </w:p>
    <w:p w:rsidR="00FC0E2F" w:rsidRPr="003C161F" w:rsidRDefault="00FC0E2F" w:rsidP="00FC0E2F">
      <w:pPr>
        <w:rPr>
          <w:rFonts w:eastAsiaTheme="minorEastAsia" w:hint="eastAsia"/>
          <w:sz w:val="21"/>
          <w:szCs w:val="21"/>
        </w:rPr>
      </w:pPr>
      <w:r w:rsidRPr="003C161F">
        <w:rPr>
          <w:rFonts w:eastAsiaTheme="minorEastAsia"/>
          <w:sz w:val="21"/>
          <w:szCs w:val="21"/>
        </w:rPr>
        <w:t>Visual Studio 2012 Ultimate</w:t>
      </w:r>
      <w:r w:rsidRPr="003C161F">
        <w:rPr>
          <w:rFonts w:eastAsiaTheme="minorEastAsia"/>
          <w:sz w:val="21"/>
          <w:szCs w:val="21"/>
        </w:rPr>
        <w:t>旗舰版序列号：</w:t>
      </w:r>
      <w:r w:rsidRPr="003C161F">
        <w:rPr>
          <w:rFonts w:eastAsiaTheme="minorEastAsia"/>
          <w:sz w:val="21"/>
          <w:szCs w:val="21"/>
        </w:rPr>
        <w:t xml:space="preserve"> </w:t>
      </w:r>
    </w:p>
    <w:p w:rsidR="00FC0E2F" w:rsidRPr="003C161F" w:rsidRDefault="00FC0E2F" w:rsidP="00FC0E2F">
      <w:pPr>
        <w:rPr>
          <w:rFonts w:eastAsiaTheme="minorEastAsia" w:hint="eastAsia"/>
          <w:sz w:val="21"/>
          <w:szCs w:val="21"/>
        </w:rPr>
      </w:pPr>
    </w:p>
    <w:p w:rsidR="00FC0E2F" w:rsidRPr="003C161F" w:rsidRDefault="00FC0E2F" w:rsidP="00FC0E2F">
      <w:pPr>
        <w:rPr>
          <w:rFonts w:eastAsiaTheme="minorEastAsia" w:hint="eastAsia"/>
          <w:sz w:val="21"/>
          <w:szCs w:val="21"/>
        </w:rPr>
      </w:pPr>
      <w:r w:rsidRPr="003C161F">
        <w:rPr>
          <w:rFonts w:eastAsiaTheme="minorEastAsia"/>
          <w:sz w:val="21"/>
          <w:szCs w:val="21"/>
        </w:rPr>
        <w:t>YKCW6-BPFPF-BT8C9-7DCTH-QXGWC</w:t>
      </w:r>
    </w:p>
    <w:p w:rsidR="00FC0E2F" w:rsidRPr="003C161F" w:rsidRDefault="00FC0E2F" w:rsidP="00FC0E2F">
      <w:pPr>
        <w:rPr>
          <w:rFonts w:eastAsiaTheme="minorEastAsia" w:hint="eastAsia"/>
          <w:sz w:val="21"/>
          <w:szCs w:val="21"/>
        </w:rPr>
      </w:pPr>
      <w:r w:rsidRPr="003C161F">
        <w:rPr>
          <w:rFonts w:eastAsiaTheme="minorEastAsia"/>
          <w:sz w:val="21"/>
          <w:szCs w:val="21"/>
        </w:rPr>
        <w:t xml:space="preserve">RBCXF-CVBGR-382MK-DFHJ4-C69G8 </w:t>
      </w:r>
    </w:p>
    <w:p w:rsidR="00FC0E2F" w:rsidRPr="003C161F" w:rsidRDefault="00FC0E2F" w:rsidP="00FC0E2F">
      <w:pPr>
        <w:rPr>
          <w:rFonts w:eastAsiaTheme="minorEastAsia" w:hint="eastAsia"/>
          <w:sz w:val="21"/>
          <w:szCs w:val="21"/>
        </w:rPr>
      </w:pPr>
      <w:r w:rsidRPr="003C161F">
        <w:rPr>
          <w:rFonts w:eastAsiaTheme="minorEastAsia"/>
          <w:sz w:val="21"/>
          <w:szCs w:val="21"/>
        </w:rPr>
        <w:t>YQ7PR-QTHDM-HCBCV-9GKGG-TB2TM</w:t>
      </w:r>
    </w:p>
    <w:p w:rsidR="00FC0E2F" w:rsidRPr="003C161F" w:rsidRDefault="00FC0E2F" w:rsidP="00FC0E2F">
      <w:pPr>
        <w:rPr>
          <w:rFonts w:eastAsiaTheme="minorEastAsia" w:hint="eastAsia"/>
          <w:sz w:val="21"/>
          <w:szCs w:val="21"/>
        </w:rPr>
      </w:pPr>
    </w:p>
    <w:p w:rsidR="003E45AF" w:rsidRPr="003C161F" w:rsidRDefault="003E45AF" w:rsidP="00FC0E2F">
      <w:pPr>
        <w:rPr>
          <w:rFonts w:eastAsiaTheme="minorEastAsia" w:hint="eastAsia"/>
          <w:sz w:val="21"/>
          <w:szCs w:val="21"/>
        </w:rPr>
      </w:pPr>
      <w:r w:rsidRPr="003C161F">
        <w:rPr>
          <w:rFonts w:eastAsiaTheme="minorEastAsia" w:hint="eastAsia"/>
          <w:sz w:val="21"/>
          <w:szCs w:val="21"/>
        </w:rPr>
        <w:t>建立用最新版本</w:t>
      </w:r>
      <w:r w:rsidRPr="003C161F">
        <w:rPr>
          <w:rFonts w:eastAsiaTheme="minorEastAsia" w:hint="eastAsia"/>
          <w:sz w:val="21"/>
          <w:szCs w:val="21"/>
        </w:rPr>
        <w:t>vs</w:t>
      </w:r>
      <w:r w:rsidRPr="003C161F">
        <w:rPr>
          <w:rFonts w:eastAsiaTheme="minorEastAsia" w:hint="eastAsia"/>
          <w:sz w:val="21"/>
          <w:szCs w:val="21"/>
        </w:rPr>
        <w:t>，</w:t>
      </w:r>
      <w:r w:rsidRPr="003C161F">
        <w:rPr>
          <w:rFonts w:eastAsiaTheme="minorEastAsia" w:hint="eastAsia"/>
          <w:sz w:val="21"/>
          <w:szCs w:val="21"/>
        </w:rPr>
        <w:t>vs2008</w:t>
      </w:r>
      <w:r w:rsidRPr="003C161F">
        <w:rPr>
          <w:rFonts w:eastAsiaTheme="minorEastAsia" w:hint="eastAsia"/>
          <w:sz w:val="21"/>
          <w:szCs w:val="21"/>
        </w:rPr>
        <w:t>以前版本不能保证百分之百兼容。因为开发者用的是</w:t>
      </w:r>
      <w:r w:rsidR="00CC6AA9" w:rsidRPr="003C161F">
        <w:rPr>
          <w:rFonts w:eastAsiaTheme="minorEastAsia" w:hint="eastAsia"/>
          <w:sz w:val="21"/>
          <w:szCs w:val="21"/>
        </w:rPr>
        <w:t>最</w:t>
      </w:r>
      <w:r w:rsidRPr="003C161F">
        <w:rPr>
          <w:rFonts w:eastAsiaTheme="minorEastAsia" w:hint="eastAsia"/>
          <w:sz w:val="21"/>
          <w:szCs w:val="21"/>
        </w:rPr>
        <w:t>新版本。</w:t>
      </w:r>
    </w:p>
    <w:p w:rsidR="003E45AF" w:rsidRPr="003C161F" w:rsidRDefault="003E45AF" w:rsidP="00FC0E2F">
      <w:pPr>
        <w:rPr>
          <w:rFonts w:eastAsiaTheme="minorEastAsia" w:hint="eastAsia"/>
          <w:sz w:val="21"/>
          <w:szCs w:val="21"/>
        </w:rPr>
      </w:pPr>
    </w:p>
    <w:p w:rsidR="00F31CFD" w:rsidRPr="003C161F" w:rsidRDefault="00F31CFD" w:rsidP="00F31CFD">
      <w:pPr>
        <w:pStyle w:val="TextBody"/>
        <w:numPr>
          <w:ilvl w:val="0"/>
          <w:numId w:val="7"/>
        </w:numPr>
        <w:rPr>
          <w:rFonts w:asciiTheme="minorEastAsia" w:eastAsiaTheme="minorEastAsia" w:hAnsiTheme="minorEastAsia" w:cs="Courier New"/>
          <w:sz w:val="21"/>
          <w:szCs w:val="21"/>
        </w:rPr>
      </w:pPr>
      <w:r w:rsidRPr="003C161F">
        <w:rPr>
          <w:rFonts w:asciiTheme="minorEastAsia" w:hAnsiTheme="minorEastAsia" w:cs="Courier New" w:hint="eastAsia"/>
          <w:sz w:val="21"/>
          <w:szCs w:val="21"/>
        </w:rPr>
        <w:t>安装依赖库</w:t>
      </w:r>
      <w:r w:rsidRPr="003C161F">
        <w:rPr>
          <w:rFonts w:asciiTheme="minorEastAsia" w:eastAsiaTheme="minorEastAsia" w:hAnsiTheme="minorEastAsia" w:cs="Courier New" w:hint="eastAsia"/>
          <w:sz w:val="21"/>
          <w:szCs w:val="21"/>
        </w:rPr>
        <w:t>：</w:t>
      </w:r>
    </w:p>
    <w:p w:rsidR="00364086" w:rsidRPr="003C161F" w:rsidRDefault="00F31CFD" w:rsidP="00174B60">
      <w:pPr>
        <w:pStyle w:val="TextBody"/>
        <w:numPr>
          <w:ilvl w:val="1"/>
          <w:numId w:val="7"/>
        </w:numPr>
        <w:rPr>
          <w:rStyle w:val="InternetLink"/>
          <w:rFonts w:eastAsiaTheme="minorEastAsia" w:hint="eastAsia"/>
          <w:color w:val="auto"/>
          <w:sz w:val="21"/>
          <w:szCs w:val="21"/>
          <w:u w:val="none"/>
        </w:rPr>
      </w:pPr>
      <w:r w:rsidRPr="003C161F">
        <w:rPr>
          <w:rStyle w:val="InternetLink"/>
          <w:rFonts w:eastAsiaTheme="minorEastAsia" w:hint="eastAsia"/>
          <w:color w:val="auto"/>
          <w:sz w:val="21"/>
          <w:szCs w:val="21"/>
          <w:u w:val="none"/>
        </w:rPr>
        <w:t>Windows SDK</w:t>
      </w:r>
      <w:r w:rsidR="00A72D38" w:rsidRPr="003C161F">
        <w:rPr>
          <w:rStyle w:val="InternetLink"/>
          <w:rFonts w:eastAsiaTheme="minorEastAsia" w:hint="eastAsia"/>
          <w:color w:val="auto"/>
          <w:sz w:val="21"/>
          <w:szCs w:val="21"/>
          <w:u w:val="none"/>
        </w:rPr>
        <w:t>（主要是需要</w:t>
      </w:r>
      <w:r w:rsidR="00A72D38" w:rsidRPr="003C161F">
        <w:rPr>
          <w:rStyle w:val="InternetLink"/>
          <w:rFonts w:eastAsiaTheme="minorEastAsia" w:hint="eastAsia"/>
          <w:color w:val="auto"/>
          <w:sz w:val="21"/>
          <w:szCs w:val="21"/>
          <w:u w:val="none"/>
        </w:rPr>
        <w:t>DirectX sdk</w:t>
      </w:r>
      <w:r w:rsidR="00224316" w:rsidRPr="003C161F">
        <w:rPr>
          <w:rStyle w:val="InternetLink"/>
          <w:rFonts w:eastAsiaTheme="minorEastAsia" w:hint="eastAsia"/>
          <w:color w:val="auto"/>
          <w:sz w:val="21"/>
          <w:szCs w:val="21"/>
          <w:u w:val="none"/>
        </w:rPr>
        <w:t>，主要是捕获、</w:t>
      </w:r>
      <w:r w:rsidR="00224316" w:rsidRPr="003C161F">
        <w:rPr>
          <w:rStyle w:val="InternetLink"/>
          <w:rFonts w:eastAsiaTheme="minorEastAsia" w:hint="eastAsia"/>
          <w:color w:val="auto"/>
          <w:sz w:val="21"/>
          <w:szCs w:val="21"/>
          <w:u w:val="none"/>
        </w:rPr>
        <w:t>Render</w:t>
      </w:r>
      <w:r w:rsidR="00224316" w:rsidRPr="003C161F">
        <w:rPr>
          <w:rStyle w:val="InternetLink"/>
          <w:rFonts w:eastAsiaTheme="minorEastAsia" w:hint="eastAsia"/>
          <w:color w:val="auto"/>
          <w:sz w:val="21"/>
          <w:szCs w:val="21"/>
          <w:u w:val="none"/>
        </w:rPr>
        <w:t>时用的是</w:t>
      </w:r>
      <w:r w:rsidR="00224316" w:rsidRPr="003C161F">
        <w:rPr>
          <w:rStyle w:val="InternetLink"/>
          <w:rFonts w:eastAsiaTheme="minorEastAsia" w:hint="eastAsia"/>
          <w:color w:val="auto"/>
          <w:sz w:val="21"/>
          <w:szCs w:val="21"/>
          <w:u w:val="none"/>
        </w:rPr>
        <w:t>DirectX</w:t>
      </w:r>
      <w:r w:rsidR="00A72D38" w:rsidRPr="003C161F">
        <w:rPr>
          <w:rStyle w:val="InternetLink"/>
          <w:rFonts w:eastAsiaTheme="minorEastAsia" w:hint="eastAsia"/>
          <w:color w:val="auto"/>
          <w:sz w:val="21"/>
          <w:szCs w:val="21"/>
          <w:u w:val="none"/>
        </w:rPr>
        <w:t>）</w:t>
      </w:r>
    </w:p>
    <w:p w:rsidR="00364086" w:rsidRPr="003C161F" w:rsidRDefault="00364086" w:rsidP="00F31CFD">
      <w:pPr>
        <w:pStyle w:val="TextBody"/>
        <w:ind w:left="420"/>
        <w:rPr>
          <w:rStyle w:val="InternetLink"/>
          <w:rFonts w:eastAsiaTheme="minorEastAsia" w:hint="eastAsia"/>
          <w:color w:val="auto"/>
          <w:sz w:val="21"/>
          <w:szCs w:val="21"/>
          <w:u w:val="none"/>
        </w:rPr>
      </w:pPr>
      <w:r w:rsidRPr="003C161F">
        <w:rPr>
          <w:rStyle w:val="InternetLink"/>
          <w:rFonts w:eastAsiaTheme="minorEastAsia" w:hint="eastAsia"/>
          <w:color w:val="auto"/>
          <w:sz w:val="21"/>
          <w:szCs w:val="21"/>
          <w:u w:val="none"/>
        </w:rPr>
        <w:t>windows sdk</w:t>
      </w:r>
      <w:r w:rsidRPr="003C161F">
        <w:rPr>
          <w:rStyle w:val="InternetLink"/>
          <w:rFonts w:eastAsiaTheme="minorEastAsia" w:hint="eastAsia"/>
          <w:color w:val="auto"/>
          <w:sz w:val="21"/>
          <w:szCs w:val="21"/>
          <w:u w:val="none"/>
        </w:rPr>
        <w:t>介绍：</w:t>
      </w:r>
    </w:p>
    <w:p w:rsidR="00364086" w:rsidRPr="003C161F" w:rsidRDefault="00364086" w:rsidP="00F31CFD">
      <w:pPr>
        <w:pStyle w:val="TextBody"/>
        <w:ind w:left="420"/>
        <w:rPr>
          <w:rStyle w:val="InternetLink"/>
          <w:rFonts w:eastAsiaTheme="minorEastAsia" w:hint="eastAsia"/>
          <w:color w:val="auto"/>
          <w:sz w:val="21"/>
          <w:szCs w:val="21"/>
          <w:u w:val="none"/>
        </w:rPr>
      </w:pPr>
      <w:r w:rsidRPr="003C161F">
        <w:rPr>
          <w:rStyle w:val="InternetLink"/>
          <w:rFonts w:eastAsiaTheme="minorEastAsia" w:hint="eastAsia"/>
          <w:color w:val="auto"/>
          <w:sz w:val="21"/>
          <w:szCs w:val="21"/>
          <w:u w:val="none"/>
        </w:rPr>
        <w:t>官网：</w:t>
      </w:r>
    </w:p>
    <w:p w:rsidR="00A72D38" w:rsidRPr="003C161F" w:rsidRDefault="00BE5BA6" w:rsidP="00F31CFD">
      <w:pPr>
        <w:pStyle w:val="TextBody"/>
        <w:ind w:left="420"/>
        <w:rPr>
          <w:rStyle w:val="InternetLink"/>
          <w:rFonts w:eastAsiaTheme="minorEastAsia" w:hint="eastAsia"/>
          <w:color w:val="auto"/>
          <w:sz w:val="21"/>
          <w:szCs w:val="21"/>
          <w:u w:val="none"/>
        </w:rPr>
      </w:pPr>
      <w:hyperlink r:id="rId27" w:history="1">
        <w:r w:rsidR="00A72D38" w:rsidRPr="003C161F">
          <w:rPr>
            <w:rStyle w:val="a7"/>
            <w:rFonts w:eastAsiaTheme="minorEastAsia"/>
            <w:sz w:val="21"/>
            <w:szCs w:val="21"/>
          </w:rPr>
          <w:t>http://msdn.microsoft.com/zh-cn/windows/bb980924.aspx</w:t>
        </w:r>
      </w:hyperlink>
    </w:p>
    <w:p w:rsidR="00A72D38" w:rsidRPr="003C161F" w:rsidRDefault="00A72D38" w:rsidP="00F31CFD">
      <w:pPr>
        <w:pStyle w:val="TextBody"/>
        <w:ind w:left="420"/>
        <w:rPr>
          <w:rStyle w:val="InternetLink"/>
          <w:rFonts w:eastAsiaTheme="minorEastAsia" w:hint="eastAsia"/>
          <w:color w:val="auto"/>
          <w:sz w:val="21"/>
          <w:szCs w:val="21"/>
          <w:u w:val="none"/>
        </w:rPr>
      </w:pPr>
      <w:r w:rsidRPr="003C161F">
        <w:rPr>
          <w:rFonts w:hint="eastAsia"/>
          <w:sz w:val="21"/>
          <w:szCs w:val="21"/>
          <w:lang w:eastAsia="zh-Hans"/>
        </w:rPr>
        <w:t>从</w:t>
      </w:r>
      <w:r w:rsidRPr="003C161F">
        <w:rPr>
          <w:rFonts w:hint="eastAsia"/>
          <w:sz w:val="21"/>
          <w:szCs w:val="21"/>
          <w:lang w:eastAsia="zh-Hans"/>
        </w:rPr>
        <w:t xml:space="preserve"> Windows </w:t>
      </w:r>
      <w:r w:rsidR="00FA1370" w:rsidRPr="003C161F">
        <w:rPr>
          <w:rFonts w:eastAsiaTheme="minorEastAsia" w:hint="eastAsia"/>
          <w:sz w:val="21"/>
          <w:szCs w:val="21"/>
        </w:rPr>
        <w:t>7</w:t>
      </w:r>
      <w:r w:rsidRPr="003C161F">
        <w:rPr>
          <w:rFonts w:hint="eastAsia"/>
          <w:sz w:val="21"/>
          <w:szCs w:val="21"/>
          <w:lang w:eastAsia="zh-Hans"/>
        </w:rPr>
        <w:t>开始，</w:t>
      </w:r>
      <w:r w:rsidRPr="003C161F">
        <w:rPr>
          <w:rFonts w:hint="eastAsia"/>
          <w:sz w:val="21"/>
          <w:szCs w:val="21"/>
          <w:lang w:eastAsia="zh-Hans"/>
        </w:rPr>
        <w:t xml:space="preserve">DirectX SDK </w:t>
      </w:r>
      <w:r w:rsidRPr="003C161F">
        <w:rPr>
          <w:rFonts w:hint="eastAsia"/>
          <w:sz w:val="21"/>
          <w:szCs w:val="21"/>
          <w:lang w:eastAsia="zh-Hans"/>
        </w:rPr>
        <w:t>就作为</w:t>
      </w:r>
      <w:r w:rsidRPr="003C161F">
        <w:rPr>
          <w:rFonts w:hint="eastAsia"/>
          <w:sz w:val="21"/>
          <w:szCs w:val="21"/>
          <w:lang w:eastAsia="zh-Hans"/>
        </w:rPr>
        <w:t xml:space="preserve"> Windows SDK </w:t>
      </w:r>
      <w:r w:rsidRPr="003C161F">
        <w:rPr>
          <w:rFonts w:hint="eastAsia"/>
          <w:sz w:val="21"/>
          <w:szCs w:val="21"/>
          <w:lang w:eastAsia="zh-Hans"/>
        </w:rPr>
        <w:t>的一部分包含在内。</w:t>
      </w:r>
    </w:p>
    <w:p w:rsidR="00BE71B6" w:rsidRPr="003C161F" w:rsidRDefault="000B08DC" w:rsidP="00F31CFD">
      <w:pPr>
        <w:pStyle w:val="TextBody"/>
        <w:ind w:left="420"/>
        <w:rPr>
          <w:rStyle w:val="InternetLink"/>
          <w:rFonts w:eastAsiaTheme="minorEastAsia" w:hint="eastAsia"/>
          <w:color w:val="auto"/>
          <w:sz w:val="21"/>
          <w:szCs w:val="21"/>
          <w:u w:val="none"/>
        </w:rPr>
      </w:pPr>
      <w:r w:rsidRPr="003C161F">
        <w:rPr>
          <w:noProof/>
          <w:sz w:val="21"/>
          <w:szCs w:val="21"/>
          <w:lang w:bidi="ar-SA"/>
        </w:rPr>
        <w:lastRenderedPageBreak/>
        <w:drawing>
          <wp:inline distT="0" distB="0" distL="0" distR="0" wp14:anchorId="6432A8DA" wp14:editId="06848C5D">
            <wp:extent cx="5486400" cy="403606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4036060"/>
                    </a:xfrm>
                    <a:prstGeom prst="rect">
                      <a:avLst/>
                    </a:prstGeom>
                  </pic:spPr>
                </pic:pic>
              </a:graphicData>
            </a:graphic>
          </wp:inline>
        </w:drawing>
      </w:r>
    </w:p>
    <w:p w:rsidR="00016A0C" w:rsidRPr="003C161F" w:rsidRDefault="00016A0C" w:rsidP="00F31CFD">
      <w:pPr>
        <w:pStyle w:val="TextBody"/>
        <w:ind w:left="420"/>
        <w:rPr>
          <w:rStyle w:val="InternetLink"/>
          <w:rFonts w:eastAsiaTheme="minorEastAsia" w:hint="eastAsia"/>
          <w:color w:val="auto"/>
          <w:sz w:val="21"/>
          <w:szCs w:val="21"/>
          <w:u w:val="none"/>
        </w:rPr>
      </w:pPr>
    </w:p>
    <w:p w:rsidR="00364086" w:rsidRPr="003C161F" w:rsidRDefault="000906D1" w:rsidP="00364086">
      <w:pPr>
        <w:pStyle w:val="TextBody"/>
        <w:ind w:left="420"/>
        <w:rPr>
          <w:rStyle w:val="InternetLink"/>
          <w:rFonts w:eastAsiaTheme="minorEastAsia" w:hint="eastAsia"/>
          <w:color w:val="auto"/>
          <w:sz w:val="21"/>
          <w:szCs w:val="21"/>
          <w:u w:val="none"/>
        </w:rPr>
      </w:pPr>
      <w:r>
        <w:rPr>
          <w:rStyle w:val="InternetLink"/>
          <w:rFonts w:eastAsiaTheme="minorEastAsia" w:hint="eastAsia"/>
          <w:color w:val="auto"/>
          <w:sz w:val="21"/>
          <w:szCs w:val="21"/>
          <w:u w:val="none"/>
        </w:rPr>
        <w:t>注意：然</w:t>
      </w:r>
      <w:r w:rsidR="00364086" w:rsidRPr="003C161F">
        <w:rPr>
          <w:rStyle w:val="InternetLink"/>
          <w:rFonts w:eastAsiaTheme="minorEastAsia" w:hint="eastAsia"/>
          <w:color w:val="auto"/>
          <w:sz w:val="21"/>
          <w:szCs w:val="21"/>
          <w:u w:val="none"/>
        </w:rPr>
        <w:t>而</w:t>
      </w:r>
      <w:r w:rsidR="00364086" w:rsidRPr="003C161F">
        <w:rPr>
          <w:rStyle w:val="InternetLink"/>
          <w:rFonts w:eastAsiaTheme="minorEastAsia" w:hint="eastAsia"/>
          <w:color w:val="auto"/>
          <w:sz w:val="21"/>
          <w:szCs w:val="21"/>
          <w:u w:val="none"/>
        </w:rPr>
        <w:t>webrtc</w:t>
      </w:r>
      <w:r>
        <w:rPr>
          <w:rStyle w:val="InternetLink"/>
          <w:rFonts w:eastAsiaTheme="minorEastAsia" w:hint="eastAsia"/>
          <w:color w:val="auto"/>
          <w:sz w:val="21"/>
          <w:szCs w:val="21"/>
          <w:u w:val="none"/>
        </w:rPr>
        <w:t>现在</w:t>
      </w:r>
      <w:r w:rsidR="00364086" w:rsidRPr="003C161F">
        <w:rPr>
          <w:rStyle w:val="InternetLink"/>
          <w:rFonts w:eastAsiaTheme="minorEastAsia" w:hint="eastAsia"/>
          <w:color w:val="auto"/>
          <w:sz w:val="21"/>
          <w:szCs w:val="21"/>
          <w:u w:val="none"/>
        </w:rPr>
        <w:t>用的是</w:t>
      </w:r>
      <w:r w:rsidR="00364086" w:rsidRPr="003C161F">
        <w:rPr>
          <w:rStyle w:val="InternetLink"/>
          <w:rFonts w:eastAsiaTheme="minorEastAsia" w:hint="eastAsia"/>
          <w:color w:val="auto"/>
          <w:sz w:val="21"/>
          <w:szCs w:val="21"/>
          <w:u w:val="none"/>
        </w:rPr>
        <w:t>directx9.0 sdk</w:t>
      </w:r>
      <w:r w:rsidR="00364086" w:rsidRPr="003C161F">
        <w:rPr>
          <w:rStyle w:val="InternetLink"/>
          <w:rFonts w:eastAsiaTheme="minorEastAsia" w:hint="eastAsia"/>
          <w:color w:val="auto"/>
          <w:sz w:val="21"/>
          <w:szCs w:val="21"/>
          <w:u w:val="none"/>
        </w:rPr>
        <w:t>。</w:t>
      </w:r>
      <w:r w:rsidR="001D797B" w:rsidRPr="003C161F">
        <w:rPr>
          <w:rStyle w:val="InternetLink"/>
          <w:rFonts w:eastAsiaTheme="minorEastAsia" w:hint="eastAsia"/>
          <w:color w:val="auto"/>
          <w:sz w:val="21"/>
          <w:szCs w:val="21"/>
          <w:u w:val="none"/>
        </w:rPr>
        <w:t>所以只要</w:t>
      </w:r>
      <w:r w:rsidR="00364086" w:rsidRPr="003C161F">
        <w:rPr>
          <w:rStyle w:val="InternetLink"/>
          <w:rFonts w:eastAsiaTheme="minorEastAsia" w:hint="eastAsia"/>
          <w:color w:val="auto"/>
          <w:sz w:val="21"/>
          <w:szCs w:val="21"/>
          <w:u w:val="none"/>
        </w:rPr>
        <w:t>在下面地址下载：</w:t>
      </w:r>
    </w:p>
    <w:p w:rsidR="00364086" w:rsidRPr="003C161F" w:rsidRDefault="00BE5BA6" w:rsidP="00364086">
      <w:pPr>
        <w:pStyle w:val="TextBody"/>
        <w:ind w:left="420"/>
        <w:rPr>
          <w:rFonts w:ascii="Segoe UI" w:eastAsiaTheme="minorEastAsia" w:hAnsi="Segoe UI" w:cs="Segoe UI"/>
          <w:color w:val="333333"/>
          <w:sz w:val="21"/>
          <w:szCs w:val="21"/>
        </w:rPr>
      </w:pPr>
      <w:hyperlink r:id="rId29" w:history="1">
        <w:r w:rsidR="00364086" w:rsidRPr="003C161F">
          <w:rPr>
            <w:rStyle w:val="a7"/>
            <w:rFonts w:ascii="Segoe UI" w:hAnsi="Segoe UI" w:cs="Segoe UI"/>
            <w:sz w:val="21"/>
            <w:szCs w:val="21"/>
          </w:rPr>
          <w:t>http://www.microsoft.com/en-us/download/details.aspx?id=6812</w:t>
        </w:r>
      </w:hyperlink>
    </w:p>
    <w:p w:rsidR="00016A0C" w:rsidRPr="003C161F" w:rsidRDefault="00016A0C" w:rsidP="00F31CFD">
      <w:pPr>
        <w:pStyle w:val="TextBody"/>
        <w:ind w:left="420"/>
        <w:rPr>
          <w:rStyle w:val="InternetLink"/>
          <w:rFonts w:eastAsiaTheme="minorEastAsia" w:hint="eastAsia"/>
          <w:color w:val="auto"/>
          <w:sz w:val="21"/>
          <w:szCs w:val="21"/>
          <w:u w:val="none"/>
        </w:rPr>
      </w:pPr>
    </w:p>
    <w:p w:rsidR="00F31CFD" w:rsidRPr="003C161F" w:rsidRDefault="00F31CFD" w:rsidP="00174B60">
      <w:pPr>
        <w:pStyle w:val="TextBody"/>
        <w:numPr>
          <w:ilvl w:val="1"/>
          <w:numId w:val="7"/>
        </w:numPr>
        <w:rPr>
          <w:rStyle w:val="InternetLink"/>
          <w:rFonts w:eastAsiaTheme="minorEastAsia" w:hint="eastAsia"/>
          <w:color w:val="auto"/>
          <w:sz w:val="21"/>
          <w:szCs w:val="21"/>
          <w:u w:val="none"/>
        </w:rPr>
      </w:pPr>
      <w:r w:rsidRPr="003C161F">
        <w:rPr>
          <w:rStyle w:val="InternetLink"/>
          <w:rFonts w:eastAsiaTheme="minorEastAsia" w:hint="eastAsia"/>
          <w:color w:val="auto"/>
          <w:sz w:val="21"/>
          <w:szCs w:val="21"/>
          <w:u w:val="none"/>
        </w:rPr>
        <w:t>Windows DDK</w:t>
      </w:r>
      <w:r w:rsidR="00BE71B6" w:rsidRPr="003C161F">
        <w:rPr>
          <w:rStyle w:val="InternetLink"/>
          <w:rFonts w:eastAsiaTheme="minorEastAsia" w:hint="eastAsia"/>
          <w:color w:val="auto"/>
          <w:sz w:val="21"/>
          <w:szCs w:val="21"/>
          <w:u w:val="none"/>
        </w:rPr>
        <w:t>（</w:t>
      </w:r>
      <w:proofErr w:type="gramStart"/>
      <w:r w:rsidR="00BE71B6" w:rsidRPr="003C161F">
        <w:rPr>
          <w:rStyle w:val="InternetLink"/>
          <w:rFonts w:eastAsiaTheme="minorEastAsia" w:hint="eastAsia"/>
          <w:color w:val="auto"/>
          <w:sz w:val="21"/>
          <w:szCs w:val="21"/>
          <w:u w:val="none"/>
        </w:rPr>
        <w:t>好象</w:t>
      </w:r>
      <w:proofErr w:type="gramEnd"/>
      <w:r w:rsidR="00BE71B6" w:rsidRPr="003C161F">
        <w:rPr>
          <w:rStyle w:val="InternetLink"/>
          <w:rFonts w:eastAsiaTheme="minorEastAsia" w:hint="eastAsia"/>
          <w:color w:val="auto"/>
          <w:sz w:val="21"/>
          <w:szCs w:val="21"/>
          <w:u w:val="none"/>
        </w:rPr>
        <w:t>可以不用安装）</w:t>
      </w:r>
    </w:p>
    <w:p w:rsidR="00FA1370" w:rsidRPr="003C161F" w:rsidRDefault="00FA1370" w:rsidP="00F31CFD">
      <w:pPr>
        <w:pStyle w:val="TextBody"/>
        <w:ind w:left="420"/>
        <w:rPr>
          <w:rStyle w:val="InternetLink"/>
          <w:rFonts w:eastAsiaTheme="minorEastAsia" w:hint="eastAsia"/>
          <w:color w:val="auto"/>
          <w:sz w:val="21"/>
          <w:szCs w:val="21"/>
          <w:u w:val="none"/>
        </w:rPr>
      </w:pPr>
      <w:r w:rsidRPr="003C161F">
        <w:rPr>
          <w:rStyle w:val="InternetLink"/>
          <w:rFonts w:eastAsiaTheme="minorEastAsia" w:hint="eastAsia"/>
          <w:color w:val="auto"/>
          <w:sz w:val="21"/>
          <w:szCs w:val="21"/>
          <w:u w:val="none"/>
        </w:rPr>
        <w:t>从</w:t>
      </w:r>
      <w:r w:rsidRPr="003C161F">
        <w:rPr>
          <w:rStyle w:val="InternetLink"/>
          <w:rFonts w:eastAsiaTheme="minorEastAsia" w:hint="eastAsia"/>
          <w:color w:val="auto"/>
          <w:sz w:val="21"/>
          <w:szCs w:val="21"/>
          <w:u w:val="none"/>
        </w:rPr>
        <w:t>windows vista</w:t>
      </w:r>
      <w:r w:rsidRPr="003C161F">
        <w:rPr>
          <w:rStyle w:val="InternetLink"/>
          <w:rFonts w:eastAsiaTheme="minorEastAsia" w:hint="eastAsia"/>
          <w:color w:val="auto"/>
          <w:sz w:val="21"/>
          <w:szCs w:val="21"/>
          <w:u w:val="none"/>
        </w:rPr>
        <w:t>开始，</w:t>
      </w:r>
      <w:r w:rsidRPr="003C161F">
        <w:rPr>
          <w:rStyle w:val="InternetLink"/>
          <w:rFonts w:eastAsiaTheme="minorEastAsia" w:hint="eastAsia"/>
          <w:color w:val="auto"/>
          <w:sz w:val="21"/>
          <w:szCs w:val="21"/>
          <w:u w:val="none"/>
        </w:rPr>
        <w:t>ddk</w:t>
      </w:r>
      <w:r w:rsidRPr="003C161F">
        <w:rPr>
          <w:rStyle w:val="InternetLink"/>
          <w:rFonts w:eastAsiaTheme="minorEastAsia" w:hint="eastAsia"/>
          <w:color w:val="auto"/>
          <w:sz w:val="21"/>
          <w:szCs w:val="21"/>
          <w:u w:val="none"/>
        </w:rPr>
        <w:t>改成</w:t>
      </w:r>
      <w:r w:rsidRPr="003C161F">
        <w:rPr>
          <w:rStyle w:val="InternetLink"/>
          <w:rFonts w:eastAsiaTheme="minorEastAsia" w:hint="eastAsia"/>
          <w:color w:val="auto"/>
          <w:sz w:val="21"/>
          <w:szCs w:val="21"/>
          <w:u w:val="none"/>
        </w:rPr>
        <w:t>wdk</w:t>
      </w:r>
      <w:r w:rsidRPr="003C161F">
        <w:rPr>
          <w:rStyle w:val="InternetLink"/>
          <w:rFonts w:eastAsiaTheme="minorEastAsia" w:hint="eastAsia"/>
          <w:color w:val="auto"/>
          <w:sz w:val="21"/>
          <w:szCs w:val="21"/>
          <w:u w:val="none"/>
        </w:rPr>
        <w:t>。</w:t>
      </w:r>
    </w:p>
    <w:p w:rsidR="00A72D38" w:rsidRPr="003C161F" w:rsidRDefault="00FA1370" w:rsidP="00F31CFD">
      <w:pPr>
        <w:pStyle w:val="TextBody"/>
        <w:ind w:left="420"/>
        <w:rPr>
          <w:rStyle w:val="InternetLink"/>
          <w:rFonts w:eastAsiaTheme="minorEastAsia" w:hint="eastAsia"/>
          <w:color w:val="auto"/>
          <w:sz w:val="21"/>
          <w:szCs w:val="21"/>
          <w:u w:val="none"/>
        </w:rPr>
      </w:pPr>
      <w:r w:rsidRPr="003C161F">
        <w:rPr>
          <w:rStyle w:val="InternetLink"/>
          <w:rFonts w:eastAsiaTheme="minorEastAsia" w:hint="eastAsia"/>
          <w:color w:val="auto"/>
          <w:sz w:val="21"/>
          <w:szCs w:val="21"/>
          <w:u w:val="none"/>
        </w:rPr>
        <w:t>官网：</w:t>
      </w:r>
      <w:hyperlink r:id="rId30" w:history="1">
        <w:r w:rsidR="006F2426" w:rsidRPr="003C161F">
          <w:rPr>
            <w:rStyle w:val="a7"/>
            <w:rFonts w:eastAsiaTheme="minorEastAsia"/>
            <w:sz w:val="21"/>
            <w:szCs w:val="21"/>
          </w:rPr>
          <w:t>http://msdn.microsoft.com/zh-cn/windows/hardware/gg454513</w:t>
        </w:r>
      </w:hyperlink>
    </w:p>
    <w:p w:rsidR="006F2426" w:rsidRPr="003C161F" w:rsidRDefault="00DC233F" w:rsidP="00F31CFD">
      <w:pPr>
        <w:pStyle w:val="TextBody"/>
        <w:ind w:left="420"/>
        <w:rPr>
          <w:rStyle w:val="InternetLink"/>
          <w:rFonts w:eastAsiaTheme="minorEastAsia" w:hint="eastAsia"/>
          <w:color w:val="auto"/>
          <w:sz w:val="21"/>
          <w:szCs w:val="21"/>
          <w:u w:val="none"/>
        </w:rPr>
      </w:pPr>
      <w:r w:rsidRPr="003C161F">
        <w:rPr>
          <w:rStyle w:val="InternetLink"/>
          <w:rFonts w:eastAsiaTheme="minorEastAsia" w:hint="eastAsia"/>
          <w:color w:val="auto"/>
          <w:sz w:val="21"/>
          <w:szCs w:val="21"/>
          <w:u w:val="none"/>
        </w:rPr>
        <w:t>Vista</w:t>
      </w:r>
      <w:r w:rsidRPr="003C161F">
        <w:rPr>
          <w:rStyle w:val="InternetLink"/>
          <w:rFonts w:eastAsiaTheme="minorEastAsia" w:hint="eastAsia"/>
          <w:color w:val="auto"/>
          <w:sz w:val="21"/>
          <w:szCs w:val="21"/>
          <w:u w:val="none"/>
        </w:rPr>
        <w:t>以后的版本，可以用最新的</w:t>
      </w:r>
      <w:hyperlink r:id="rId31" w:history="1">
        <w:r w:rsidRPr="003C161F">
          <w:rPr>
            <w:rStyle w:val="a7"/>
            <w:rFonts w:eastAsiaTheme="minorEastAsia" w:hint="eastAsia"/>
            <w:sz w:val="21"/>
            <w:szCs w:val="21"/>
          </w:rPr>
          <w:t>windows wdk 8.0</w:t>
        </w:r>
      </w:hyperlink>
    </w:p>
    <w:p w:rsidR="00FA1370" w:rsidRPr="003C161F" w:rsidRDefault="006F2426" w:rsidP="00F31CFD">
      <w:pPr>
        <w:pStyle w:val="TextBody"/>
        <w:ind w:left="420"/>
        <w:rPr>
          <w:rStyle w:val="InternetLink"/>
          <w:rFonts w:eastAsiaTheme="minorEastAsia" w:hint="eastAsia"/>
          <w:color w:val="auto"/>
          <w:sz w:val="21"/>
          <w:szCs w:val="21"/>
          <w:u w:val="none"/>
        </w:rPr>
      </w:pPr>
      <w:r w:rsidRPr="003C161F">
        <w:rPr>
          <w:rStyle w:val="InternetLink"/>
          <w:rFonts w:eastAsiaTheme="minorEastAsia" w:hint="eastAsia"/>
          <w:color w:val="auto"/>
          <w:sz w:val="21"/>
          <w:szCs w:val="21"/>
          <w:u w:val="none"/>
        </w:rPr>
        <w:t>如果是</w:t>
      </w:r>
      <w:r w:rsidRPr="003C161F">
        <w:rPr>
          <w:rStyle w:val="InternetLink"/>
          <w:rFonts w:eastAsiaTheme="minorEastAsia" w:hint="eastAsia"/>
          <w:color w:val="auto"/>
          <w:sz w:val="21"/>
          <w:szCs w:val="21"/>
          <w:u w:val="none"/>
        </w:rPr>
        <w:t>windows xp</w:t>
      </w:r>
      <w:r w:rsidRPr="003C161F">
        <w:rPr>
          <w:rStyle w:val="InternetLink"/>
          <w:rFonts w:eastAsiaTheme="minorEastAsia" w:hint="eastAsia"/>
          <w:color w:val="auto"/>
          <w:sz w:val="21"/>
          <w:szCs w:val="21"/>
          <w:u w:val="none"/>
        </w:rPr>
        <w:t>，则需要</w:t>
      </w:r>
      <w:hyperlink r:id="rId32" w:history="1">
        <w:r w:rsidRPr="003C161F">
          <w:rPr>
            <w:rStyle w:val="a7"/>
            <w:rFonts w:eastAsiaTheme="minorEastAsia" w:hint="eastAsia"/>
            <w:sz w:val="21"/>
            <w:szCs w:val="21"/>
          </w:rPr>
          <w:t>wdk 7.1.0</w:t>
        </w:r>
      </w:hyperlink>
      <w:r w:rsidRPr="003C161F">
        <w:rPr>
          <w:rStyle w:val="InternetLink"/>
          <w:rFonts w:eastAsiaTheme="minorEastAsia" w:hint="eastAsia"/>
          <w:color w:val="auto"/>
          <w:sz w:val="21"/>
          <w:szCs w:val="21"/>
          <w:u w:val="none"/>
        </w:rPr>
        <w:t xml:space="preserve"> </w:t>
      </w:r>
      <w:r w:rsidRPr="003C161F">
        <w:rPr>
          <w:rStyle w:val="InternetLink"/>
          <w:rFonts w:eastAsiaTheme="minorEastAsia" w:hint="eastAsia"/>
          <w:color w:val="auto"/>
          <w:sz w:val="21"/>
          <w:szCs w:val="21"/>
          <w:u w:val="none"/>
        </w:rPr>
        <w:t>以前的版本。</w:t>
      </w:r>
    </w:p>
    <w:p w:rsidR="006F2426" w:rsidRPr="003C161F" w:rsidRDefault="006F2426" w:rsidP="00F31CFD">
      <w:pPr>
        <w:pStyle w:val="TextBody"/>
        <w:ind w:left="420"/>
        <w:rPr>
          <w:rStyle w:val="InternetLink"/>
          <w:rFonts w:eastAsiaTheme="minorEastAsia" w:hint="eastAsia"/>
          <w:color w:val="auto"/>
          <w:sz w:val="21"/>
          <w:szCs w:val="21"/>
          <w:u w:val="none"/>
        </w:rPr>
      </w:pPr>
    </w:p>
    <w:p w:rsidR="00817723" w:rsidRPr="003C161F" w:rsidRDefault="00817723" w:rsidP="0014432E">
      <w:pPr>
        <w:pStyle w:val="TextBody"/>
        <w:numPr>
          <w:ilvl w:val="0"/>
          <w:numId w:val="7"/>
        </w:numPr>
        <w:rPr>
          <w:rFonts w:asciiTheme="minorEastAsia" w:eastAsiaTheme="minorEastAsia" w:hAnsiTheme="minorEastAsia" w:cs="Courier New"/>
          <w:color w:val="auto"/>
          <w:sz w:val="21"/>
          <w:szCs w:val="21"/>
        </w:rPr>
      </w:pPr>
      <w:r w:rsidRPr="003C161F">
        <w:rPr>
          <w:rFonts w:asciiTheme="minorEastAsia" w:eastAsiaTheme="minorEastAsia" w:hAnsiTheme="minorEastAsia" w:cs="Courier New" w:hint="eastAsia"/>
          <w:color w:val="auto"/>
          <w:sz w:val="21"/>
          <w:szCs w:val="21"/>
        </w:rPr>
        <w:t>下载depot_tools工具</w:t>
      </w:r>
    </w:p>
    <w:p w:rsidR="004B12D2" w:rsidRPr="003C161F" w:rsidRDefault="004B12D2" w:rsidP="0014432E">
      <w:pPr>
        <w:pStyle w:val="TextBody"/>
        <w:numPr>
          <w:ilvl w:val="1"/>
          <w:numId w:val="7"/>
        </w:numPr>
        <w:rPr>
          <w:rFonts w:asciiTheme="minorEastAsia" w:eastAsiaTheme="minorEastAsia" w:hAnsiTheme="minorEastAsia" w:cs="Courier New"/>
          <w:color w:val="auto"/>
          <w:sz w:val="21"/>
          <w:szCs w:val="21"/>
        </w:rPr>
      </w:pPr>
      <w:r w:rsidRPr="003C161F">
        <w:rPr>
          <w:rFonts w:asciiTheme="minorEastAsia" w:eastAsiaTheme="minorEastAsia" w:hAnsiTheme="minorEastAsia" w:cs="Courier New" w:hint="eastAsia"/>
          <w:color w:val="auto"/>
          <w:sz w:val="21"/>
          <w:szCs w:val="21"/>
        </w:rPr>
        <w:t>先装cygwin：</w:t>
      </w:r>
    </w:p>
    <w:p w:rsidR="004B12D2" w:rsidRPr="003C161F" w:rsidRDefault="004B12D2" w:rsidP="004B12D2">
      <w:pPr>
        <w:pStyle w:val="TextBody"/>
        <w:rPr>
          <w:rFonts w:asciiTheme="minorEastAsia" w:eastAsiaTheme="minorEastAsia" w:hAnsiTheme="minorEastAsia" w:cs="Courier New"/>
          <w:b/>
          <w:i/>
          <w:color w:val="006000"/>
          <w:sz w:val="21"/>
          <w:szCs w:val="21"/>
        </w:rPr>
      </w:pPr>
      <w:proofErr w:type="gramStart"/>
      <w:r w:rsidRPr="003C161F">
        <w:rPr>
          <w:rFonts w:asciiTheme="minorEastAsia" w:eastAsiaTheme="minorEastAsia" w:hAnsiTheme="minorEastAsia" w:cs="Courier New"/>
          <w:b/>
          <w:i/>
          <w:color w:val="auto"/>
          <w:sz w:val="21"/>
          <w:szCs w:val="21"/>
        </w:rPr>
        <w:t>git</w:t>
      </w:r>
      <w:proofErr w:type="gramEnd"/>
      <w:r w:rsidRPr="003C161F">
        <w:rPr>
          <w:rFonts w:asciiTheme="minorEastAsia" w:eastAsiaTheme="minorEastAsia" w:hAnsiTheme="minorEastAsia" w:cs="Courier New"/>
          <w:b/>
          <w:i/>
          <w:color w:val="auto"/>
          <w:sz w:val="21"/>
          <w:szCs w:val="21"/>
        </w:rPr>
        <w:t xml:space="preserve"> clone</w:t>
      </w:r>
      <w:r w:rsidRPr="003C161F">
        <w:rPr>
          <w:rFonts w:asciiTheme="minorEastAsia" w:eastAsiaTheme="minorEastAsia" w:hAnsiTheme="minorEastAsia" w:cs="Courier New"/>
          <w:b/>
          <w:i/>
          <w:color w:val="006000"/>
          <w:sz w:val="21"/>
          <w:szCs w:val="21"/>
        </w:rPr>
        <w:t xml:space="preserve"> </w:t>
      </w:r>
      <w:hyperlink r:id="rId33" w:history="1">
        <w:r w:rsidRPr="003C161F">
          <w:rPr>
            <w:rStyle w:val="a7"/>
            <w:rFonts w:asciiTheme="minorEastAsia" w:eastAsiaTheme="minorEastAsia" w:hAnsiTheme="minorEastAsia" w:cs="Courier New"/>
            <w:b/>
            <w:i/>
            <w:sz w:val="21"/>
            <w:szCs w:val="21"/>
          </w:rPr>
          <w:t>https://chromium.googlesource.com/chromium/tools/depot_tools.git</w:t>
        </w:r>
      </w:hyperlink>
    </w:p>
    <w:p w:rsidR="004B12D2" w:rsidRPr="003C161F" w:rsidRDefault="004B12D2" w:rsidP="0014432E">
      <w:pPr>
        <w:pStyle w:val="TextBody"/>
        <w:numPr>
          <w:ilvl w:val="1"/>
          <w:numId w:val="7"/>
        </w:numPr>
        <w:rPr>
          <w:rFonts w:asciiTheme="minorEastAsia" w:eastAsiaTheme="minorEastAsia" w:hAnsiTheme="minorEastAsia" w:cs="Courier New"/>
          <w:color w:val="auto"/>
          <w:sz w:val="21"/>
          <w:szCs w:val="21"/>
        </w:rPr>
      </w:pPr>
      <w:r w:rsidRPr="003C161F">
        <w:rPr>
          <w:rFonts w:asciiTheme="minorEastAsia" w:eastAsiaTheme="minorEastAsia" w:hAnsiTheme="minorEastAsia" w:cs="Courier New" w:hint="eastAsia"/>
          <w:color w:val="auto"/>
          <w:sz w:val="21"/>
          <w:szCs w:val="21"/>
        </w:rPr>
        <w:t>无cygwin：</w:t>
      </w:r>
    </w:p>
    <w:p w:rsidR="004B12D2" w:rsidRPr="003C161F" w:rsidRDefault="00BE5BA6" w:rsidP="004B12D2">
      <w:pPr>
        <w:pStyle w:val="TextBody"/>
        <w:rPr>
          <w:rStyle w:val="InternetLink"/>
          <w:rFonts w:asciiTheme="minorEastAsia" w:eastAsiaTheme="minorEastAsia" w:hAnsiTheme="minorEastAsia"/>
          <w:color w:val="auto"/>
          <w:sz w:val="21"/>
          <w:szCs w:val="21"/>
          <w:u w:val="none"/>
        </w:rPr>
      </w:pPr>
      <w:hyperlink r:id="rId34" w:history="1">
        <w:r w:rsidR="004B12D2" w:rsidRPr="003C161F">
          <w:rPr>
            <w:rStyle w:val="a7"/>
            <w:rFonts w:asciiTheme="minorEastAsia" w:eastAsiaTheme="minorEastAsia" w:hAnsiTheme="minorEastAsia"/>
            <w:sz w:val="21"/>
            <w:szCs w:val="21"/>
          </w:rPr>
          <w:t>https://src.chromium.org/svn/trunk/tools/depot_tools.zip</w:t>
        </w:r>
      </w:hyperlink>
    </w:p>
    <w:p w:rsidR="004B12D2" w:rsidRPr="003C161F" w:rsidRDefault="004B12D2" w:rsidP="0014432E">
      <w:pPr>
        <w:pStyle w:val="TextBody"/>
        <w:numPr>
          <w:ilvl w:val="0"/>
          <w:numId w:val="7"/>
        </w:numPr>
        <w:rPr>
          <w:rStyle w:val="InternetLink"/>
          <w:rFonts w:asciiTheme="minorEastAsia" w:eastAsiaTheme="minorEastAsia" w:hAnsiTheme="minorEastAsia"/>
          <w:color w:val="auto"/>
          <w:sz w:val="21"/>
          <w:szCs w:val="21"/>
          <w:u w:val="none"/>
        </w:rPr>
      </w:pPr>
      <w:r w:rsidRPr="003C161F">
        <w:rPr>
          <w:rStyle w:val="InternetLink"/>
          <w:rFonts w:asciiTheme="minorEastAsia" w:eastAsiaTheme="minorEastAsia" w:hAnsiTheme="minorEastAsia" w:hint="eastAsia"/>
          <w:color w:val="auto"/>
          <w:sz w:val="21"/>
          <w:szCs w:val="21"/>
          <w:u w:val="none"/>
        </w:rPr>
        <w:t>把路径设置到环境变量PATH中。</w:t>
      </w:r>
    </w:p>
    <w:p w:rsidR="00817723" w:rsidRPr="003C161F" w:rsidRDefault="00817723" w:rsidP="0014432E">
      <w:pPr>
        <w:pStyle w:val="TextBody"/>
        <w:numPr>
          <w:ilvl w:val="0"/>
          <w:numId w:val="7"/>
        </w:numPr>
        <w:rPr>
          <w:rStyle w:val="InternetLink"/>
          <w:rFonts w:asciiTheme="minorEastAsia" w:eastAsiaTheme="minorEastAsia" w:hAnsiTheme="minorEastAsia"/>
          <w:color w:val="auto"/>
          <w:sz w:val="21"/>
          <w:szCs w:val="21"/>
          <w:u w:val="none"/>
        </w:rPr>
      </w:pPr>
      <w:r w:rsidRPr="003C161F">
        <w:rPr>
          <w:rStyle w:val="InternetLink"/>
          <w:rFonts w:asciiTheme="minorEastAsia" w:eastAsiaTheme="minorEastAsia" w:hAnsiTheme="minorEastAsia" w:hint="eastAsia"/>
          <w:color w:val="auto"/>
          <w:sz w:val="21"/>
          <w:szCs w:val="21"/>
          <w:u w:val="none"/>
        </w:rPr>
        <w:t>下载webrtc代码，最好选择稳定代码下载，trunk是当前开发代码库。</w:t>
      </w:r>
    </w:p>
    <w:p w:rsidR="00F31CFD" w:rsidRPr="003C161F" w:rsidRDefault="00F31CFD" w:rsidP="0014432E">
      <w:pPr>
        <w:pStyle w:val="TextBody"/>
        <w:numPr>
          <w:ilvl w:val="0"/>
          <w:numId w:val="7"/>
        </w:numPr>
        <w:rPr>
          <w:rStyle w:val="InternetLink"/>
          <w:rFonts w:asciiTheme="minorEastAsia" w:eastAsiaTheme="minorEastAsia" w:hAnsiTheme="minorEastAsia"/>
          <w:color w:val="auto"/>
          <w:sz w:val="21"/>
          <w:szCs w:val="21"/>
          <w:u w:val="none"/>
        </w:rPr>
      </w:pPr>
      <w:r w:rsidRPr="003C161F">
        <w:rPr>
          <w:rStyle w:val="InternetLink"/>
          <w:rFonts w:asciiTheme="minorEastAsia" w:eastAsiaTheme="minorEastAsia" w:hAnsiTheme="minorEastAsia" w:hint="eastAsia"/>
          <w:color w:val="auto"/>
          <w:sz w:val="21"/>
          <w:szCs w:val="21"/>
          <w:u w:val="none"/>
        </w:rPr>
        <w:t>配置下载代码库：</w:t>
      </w:r>
    </w:p>
    <w:p w:rsidR="004B12D2" w:rsidRPr="003C161F" w:rsidRDefault="004B12D2" w:rsidP="004B12D2">
      <w:pPr>
        <w:pStyle w:val="TextBody"/>
        <w:rPr>
          <w:rStyle w:val="InternetLink"/>
          <w:rFonts w:asciiTheme="minorEastAsia" w:eastAsiaTheme="minorEastAsia" w:hAnsiTheme="minorEastAsia"/>
          <w:b/>
          <w:i/>
          <w:color w:val="auto"/>
          <w:sz w:val="21"/>
          <w:szCs w:val="21"/>
          <w:u w:val="none"/>
        </w:rPr>
      </w:pPr>
      <w:r w:rsidRPr="003C161F">
        <w:rPr>
          <w:rStyle w:val="InternetLink"/>
          <w:rFonts w:asciiTheme="minorEastAsia" w:eastAsiaTheme="minorEastAsia" w:hAnsiTheme="minorEastAsia"/>
          <w:b/>
          <w:i/>
          <w:color w:val="auto"/>
          <w:sz w:val="21"/>
          <w:szCs w:val="21"/>
          <w:u w:val="none"/>
        </w:rPr>
        <w:t xml:space="preserve">E:\source\muli\google&gt;gclient config </w:t>
      </w:r>
      <w:hyperlink r:id="rId35" w:history="1">
        <w:r w:rsidR="00817723" w:rsidRPr="003C161F">
          <w:rPr>
            <w:rStyle w:val="a7"/>
            <w:rFonts w:asciiTheme="minorEastAsia" w:eastAsiaTheme="minorEastAsia" w:hAnsiTheme="minorEastAsia"/>
            <w:b/>
            <w:i/>
            <w:sz w:val="21"/>
            <w:szCs w:val="21"/>
          </w:rPr>
          <w:t>http://webrtc.googlecode.com/svn/</w:t>
        </w:r>
        <w:r w:rsidR="00817723" w:rsidRPr="003C161F">
          <w:rPr>
            <w:rStyle w:val="a7"/>
            <w:rFonts w:asciiTheme="minorEastAsia" w:eastAsiaTheme="minorEastAsia" w:hAnsiTheme="minorEastAsia" w:hint="eastAsia"/>
            <w:b/>
            <w:i/>
            <w:sz w:val="21"/>
            <w:szCs w:val="21"/>
          </w:rPr>
          <w:t>trunk</w:t>
        </w:r>
        <w:r w:rsidR="00817723" w:rsidRPr="003C161F">
          <w:rPr>
            <w:rStyle w:val="a7"/>
            <w:rFonts w:asciiTheme="minorEastAsia" w:eastAsiaTheme="minorEastAsia" w:hAnsiTheme="minorEastAsia"/>
            <w:b/>
            <w:i/>
            <w:sz w:val="21"/>
            <w:szCs w:val="21"/>
          </w:rPr>
          <w:t>/</w:t>
        </w:r>
      </w:hyperlink>
    </w:p>
    <w:p w:rsidR="004B12D2" w:rsidRPr="003C161F" w:rsidRDefault="00285CB9">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这一步主要下载git、svn、python</w:t>
      </w:r>
      <w:r w:rsidR="00B76156" w:rsidRPr="003C161F">
        <w:rPr>
          <w:rFonts w:asciiTheme="minorEastAsia" w:eastAsiaTheme="minorEastAsia" w:hAnsiTheme="minorEastAsia" w:hint="eastAsia"/>
          <w:sz w:val="21"/>
          <w:szCs w:val="21"/>
        </w:rPr>
        <w:t>和配置文件.gconfig。</w:t>
      </w:r>
    </w:p>
    <w:p w:rsidR="00B76156" w:rsidRPr="003C161F" w:rsidRDefault="00B76156" w:rsidP="00B76156">
      <w:pPr>
        <w:pStyle w:val="TextBody"/>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默认配置下载与平台相应的代码，如果要下其它平台代码。修改.gconfig文件，加入</w:t>
      </w:r>
      <w:r w:rsidRPr="003C161F">
        <w:rPr>
          <w:rFonts w:asciiTheme="minorEastAsia" w:eastAsiaTheme="minorEastAsia" w:hAnsiTheme="minorEastAsia"/>
          <w:sz w:val="21"/>
          <w:szCs w:val="21"/>
        </w:rPr>
        <w:t xml:space="preserve">target_os = </w:t>
      </w:r>
      <w:r w:rsidRPr="003C161F">
        <w:rPr>
          <w:rFonts w:asciiTheme="minorEastAsia" w:eastAsiaTheme="minorEastAsia" w:hAnsiTheme="minorEastAsia"/>
          <w:sz w:val="21"/>
          <w:szCs w:val="21"/>
        </w:rPr>
        <w:lastRenderedPageBreak/>
        <w:t>['windows', 'android'</w:t>
      </w:r>
      <w:r w:rsidRPr="003C161F">
        <w:rPr>
          <w:rFonts w:asciiTheme="minorEastAsia" w:eastAsiaTheme="minorEastAsia" w:hAnsiTheme="minorEastAsia" w:hint="eastAsia"/>
          <w:sz w:val="21"/>
          <w:szCs w:val="21"/>
        </w:rPr>
        <w:t>，</w:t>
      </w:r>
      <w:r w:rsidRPr="003C161F">
        <w:rPr>
          <w:rFonts w:asciiTheme="minorEastAsia" w:eastAsiaTheme="minorEastAsia" w:hAnsiTheme="minorEastAsia"/>
          <w:sz w:val="21"/>
          <w:szCs w:val="21"/>
        </w:rPr>
        <w:t>'</w:t>
      </w:r>
      <w:r w:rsidRPr="003C161F">
        <w:rPr>
          <w:rFonts w:asciiTheme="minorEastAsia" w:eastAsiaTheme="minorEastAsia" w:hAnsiTheme="minorEastAsia" w:hint="eastAsia"/>
          <w:sz w:val="21"/>
          <w:szCs w:val="21"/>
        </w:rPr>
        <w:t>unix</w:t>
      </w:r>
      <w:r w:rsidRPr="003C161F">
        <w:rPr>
          <w:rFonts w:asciiTheme="minorEastAsia" w:eastAsiaTheme="minorEastAsia" w:hAnsiTheme="minorEastAsia"/>
          <w:sz w:val="21"/>
          <w:szCs w:val="21"/>
        </w:rPr>
        <w:t>']</w:t>
      </w:r>
    </w:p>
    <w:p w:rsidR="00F31CFD" w:rsidRPr="003C161F" w:rsidRDefault="00F31CFD" w:rsidP="00F31CFD">
      <w:pPr>
        <w:pStyle w:val="TextBody"/>
        <w:numPr>
          <w:ilvl w:val="0"/>
          <w:numId w:val="7"/>
        </w:num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设置产生者和版本号。此步可选</w:t>
      </w:r>
    </w:p>
    <w:p w:rsidR="00EE17F7" w:rsidRPr="003C161F" w:rsidRDefault="00EE17F7" w:rsidP="00EE17F7">
      <w:pPr>
        <w:rPr>
          <w:rFonts w:asciiTheme="minorEastAsia" w:eastAsiaTheme="minorEastAsia" w:hAnsiTheme="minorEastAsia"/>
          <w:sz w:val="21"/>
          <w:szCs w:val="21"/>
        </w:rPr>
      </w:pPr>
      <w:r w:rsidRPr="003C161F">
        <w:rPr>
          <w:rFonts w:asciiTheme="minorEastAsia" w:eastAsiaTheme="minorEastAsia" w:hAnsiTheme="minorEastAsia"/>
          <w:b/>
          <w:i/>
          <w:sz w:val="21"/>
          <w:szCs w:val="21"/>
        </w:rPr>
        <w:t>E:\source\muli\google\trunk&gt;set GYP_GENERATORS=msvs</w:t>
      </w:r>
      <w:r w:rsidRPr="003C161F">
        <w:rPr>
          <w:rFonts w:asciiTheme="minorEastAsia" w:eastAsiaTheme="minorEastAsia" w:hAnsiTheme="minorEastAsia" w:hint="eastAsia"/>
          <w:sz w:val="21"/>
          <w:szCs w:val="21"/>
        </w:rPr>
        <w:t xml:space="preserve">  #设置产生者（可选）</w:t>
      </w:r>
    </w:p>
    <w:p w:rsidR="00EE17F7" w:rsidRPr="003C161F" w:rsidRDefault="00EE17F7" w:rsidP="00EE17F7">
      <w:pPr>
        <w:rPr>
          <w:rStyle w:val="SourceText"/>
          <w:rFonts w:asciiTheme="minorEastAsia" w:eastAsiaTheme="minorEastAsia" w:hAnsiTheme="minorEastAsia"/>
          <w:iCs/>
          <w:sz w:val="21"/>
          <w:szCs w:val="21"/>
        </w:rPr>
      </w:pPr>
      <w:r w:rsidRPr="003C161F">
        <w:rPr>
          <w:rStyle w:val="SourceText"/>
          <w:rFonts w:asciiTheme="minorEastAsia" w:eastAsiaTheme="minorEastAsia" w:hAnsiTheme="minorEastAsia" w:hint="eastAsia"/>
          <w:iCs/>
          <w:sz w:val="21"/>
          <w:szCs w:val="21"/>
        </w:rPr>
        <w:t>指定工程文件类型，如果没有这一步，默认使用ninja</w:t>
      </w:r>
    </w:p>
    <w:p w:rsidR="00EE17F7" w:rsidRPr="003C161F" w:rsidRDefault="00EE17F7" w:rsidP="00EE17F7">
      <w:pPr>
        <w:widowControl/>
        <w:suppressAutoHyphens w:val="0"/>
        <w:rPr>
          <w:rFonts w:ascii="宋体" w:eastAsia="宋体" w:hAnsi="宋体" w:cs="宋体"/>
          <w:color w:val="auto"/>
          <w:kern w:val="0"/>
          <w:sz w:val="21"/>
          <w:szCs w:val="21"/>
          <w:lang w:bidi="ar-SA"/>
        </w:rPr>
      </w:pPr>
      <w:proofErr w:type="gramStart"/>
      <w:r w:rsidRPr="003C161F">
        <w:rPr>
          <w:rFonts w:ascii="宋体" w:eastAsia="宋体" w:hAnsi="宋体" w:cs="宋体"/>
          <w:color w:val="auto"/>
          <w:kern w:val="0"/>
          <w:sz w:val="21"/>
          <w:szCs w:val="21"/>
          <w:lang w:bidi="ar-SA"/>
        </w:rPr>
        <w:t>make</w:t>
      </w:r>
      <w:proofErr w:type="gramEnd"/>
      <w:r w:rsidRPr="003C161F">
        <w:rPr>
          <w:rFonts w:ascii="宋体" w:eastAsia="宋体" w:hAnsi="宋体" w:cs="宋体"/>
          <w:color w:val="auto"/>
          <w:kern w:val="0"/>
          <w:sz w:val="21"/>
          <w:szCs w:val="21"/>
          <w:lang w:bidi="ar-SA"/>
        </w:rPr>
        <w:t xml:space="preserve"> for Makefiles</w:t>
      </w:r>
    </w:p>
    <w:p w:rsidR="00EE17F7" w:rsidRPr="003C161F" w:rsidRDefault="00EE17F7" w:rsidP="00EE17F7">
      <w:pPr>
        <w:widowControl/>
        <w:suppressAutoHyphens w:val="0"/>
        <w:rPr>
          <w:rFonts w:ascii="宋体" w:eastAsia="宋体" w:hAnsi="宋体" w:cs="宋体"/>
          <w:color w:val="auto"/>
          <w:kern w:val="0"/>
          <w:sz w:val="21"/>
          <w:szCs w:val="21"/>
          <w:lang w:bidi="ar-SA"/>
        </w:rPr>
      </w:pPr>
      <w:proofErr w:type="gramStart"/>
      <w:r w:rsidRPr="003C161F">
        <w:rPr>
          <w:rFonts w:ascii="宋体" w:eastAsia="宋体" w:hAnsi="宋体" w:cs="宋体"/>
          <w:color w:val="auto"/>
          <w:kern w:val="0"/>
          <w:sz w:val="21"/>
          <w:szCs w:val="21"/>
          <w:lang w:bidi="ar-SA"/>
        </w:rPr>
        <w:t>msvs</w:t>
      </w:r>
      <w:proofErr w:type="gramEnd"/>
      <w:r w:rsidRPr="003C161F">
        <w:rPr>
          <w:rFonts w:ascii="宋体" w:eastAsia="宋体" w:hAnsi="宋体" w:cs="宋体"/>
          <w:color w:val="auto"/>
          <w:kern w:val="0"/>
          <w:sz w:val="21"/>
          <w:szCs w:val="21"/>
          <w:lang w:bidi="ar-SA"/>
        </w:rPr>
        <w:t> for Visual Studio</w:t>
      </w:r>
    </w:p>
    <w:p w:rsidR="00EE17F7" w:rsidRPr="003C161F" w:rsidRDefault="00EE17F7" w:rsidP="00EE17F7">
      <w:pPr>
        <w:widowControl/>
        <w:suppressAutoHyphens w:val="0"/>
        <w:rPr>
          <w:rFonts w:ascii="宋体" w:eastAsia="宋体" w:hAnsi="宋体" w:cs="宋体"/>
          <w:color w:val="auto"/>
          <w:kern w:val="0"/>
          <w:sz w:val="21"/>
          <w:szCs w:val="21"/>
          <w:lang w:bidi="ar-SA"/>
        </w:rPr>
      </w:pPr>
      <w:proofErr w:type="gramStart"/>
      <w:r w:rsidRPr="003C161F">
        <w:rPr>
          <w:rFonts w:ascii="宋体" w:eastAsia="宋体" w:hAnsi="宋体" w:cs="宋体"/>
          <w:color w:val="auto"/>
          <w:kern w:val="0"/>
          <w:sz w:val="21"/>
          <w:szCs w:val="21"/>
          <w:lang w:bidi="ar-SA"/>
        </w:rPr>
        <w:t>msvs-ninja</w:t>
      </w:r>
      <w:proofErr w:type="gramEnd"/>
      <w:r w:rsidRPr="003C161F">
        <w:rPr>
          <w:rFonts w:ascii="宋体" w:eastAsia="宋体" w:hAnsi="宋体" w:cs="宋体"/>
          <w:color w:val="auto"/>
          <w:kern w:val="0"/>
          <w:sz w:val="21"/>
          <w:szCs w:val="21"/>
          <w:lang w:bidi="ar-SA"/>
        </w:rPr>
        <w:t xml:space="preserve"> for Visual Studio project building with ninja</w:t>
      </w:r>
    </w:p>
    <w:p w:rsidR="00EE17F7" w:rsidRPr="003C161F" w:rsidRDefault="00EE17F7" w:rsidP="00EE17F7">
      <w:pPr>
        <w:widowControl/>
        <w:suppressAutoHyphens w:val="0"/>
        <w:rPr>
          <w:rFonts w:ascii="宋体" w:eastAsia="宋体" w:hAnsi="宋体" w:cs="宋体"/>
          <w:color w:val="auto"/>
          <w:kern w:val="0"/>
          <w:sz w:val="21"/>
          <w:szCs w:val="21"/>
          <w:lang w:bidi="ar-SA"/>
        </w:rPr>
      </w:pPr>
      <w:proofErr w:type="gramStart"/>
      <w:r w:rsidRPr="003C161F">
        <w:rPr>
          <w:rFonts w:ascii="宋体" w:eastAsia="宋体" w:hAnsi="宋体" w:cs="宋体"/>
          <w:color w:val="auto"/>
          <w:kern w:val="0"/>
          <w:sz w:val="21"/>
          <w:szCs w:val="21"/>
          <w:lang w:bidi="ar-SA"/>
        </w:rPr>
        <w:t>xcode</w:t>
      </w:r>
      <w:proofErr w:type="gramEnd"/>
      <w:r w:rsidRPr="003C161F">
        <w:rPr>
          <w:rFonts w:ascii="宋体" w:eastAsia="宋体" w:hAnsi="宋体" w:cs="宋体"/>
          <w:color w:val="auto"/>
          <w:kern w:val="0"/>
          <w:sz w:val="21"/>
          <w:szCs w:val="21"/>
          <w:lang w:bidi="ar-SA"/>
        </w:rPr>
        <w:t xml:space="preserve"> for Xcode</w:t>
      </w:r>
    </w:p>
    <w:p w:rsidR="00101F5E" w:rsidRPr="003C161F" w:rsidRDefault="00101F5E" w:rsidP="00101F5E">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w:t>
      </w:r>
      <w:r w:rsidRPr="003C161F">
        <w:rPr>
          <w:sz w:val="21"/>
          <w:szCs w:val="21"/>
        </w:rPr>
        <w:t>Windows: ninja/Visual Studio, OS X: ninja/XCode, Linux: ninja/make, Android: ninja</w:t>
      </w:r>
      <w:r w:rsidRPr="003C161F">
        <w:rPr>
          <w:rFonts w:eastAsiaTheme="minorEastAsia" w:hint="eastAsia"/>
          <w:sz w:val="21"/>
          <w:szCs w:val="21"/>
        </w:rPr>
        <w:t>）</w:t>
      </w:r>
    </w:p>
    <w:p w:rsidR="00101F5E" w:rsidRPr="003C161F" w:rsidRDefault="00101F5E" w:rsidP="00EE17F7">
      <w:pPr>
        <w:widowControl/>
        <w:suppressAutoHyphens w:val="0"/>
        <w:rPr>
          <w:rFonts w:ascii="宋体" w:eastAsia="宋体" w:hAnsi="宋体" w:cs="宋体"/>
          <w:color w:val="auto"/>
          <w:kern w:val="0"/>
          <w:sz w:val="21"/>
          <w:szCs w:val="21"/>
          <w:lang w:bidi="ar-SA"/>
        </w:rPr>
      </w:pPr>
    </w:p>
    <w:p w:rsidR="00EE17F7" w:rsidRPr="003C161F" w:rsidRDefault="00EE17F7" w:rsidP="00EE17F7">
      <w:pPr>
        <w:rPr>
          <w:rFonts w:eastAsiaTheme="minorEastAsia" w:hint="eastAsia"/>
          <w:sz w:val="21"/>
          <w:szCs w:val="21"/>
        </w:rPr>
      </w:pPr>
      <w:r w:rsidRPr="003C161F">
        <w:rPr>
          <w:rFonts w:asciiTheme="minorEastAsia" w:eastAsiaTheme="minorEastAsia" w:hAnsiTheme="minorEastAsia"/>
          <w:b/>
          <w:i/>
          <w:sz w:val="21"/>
          <w:szCs w:val="21"/>
        </w:rPr>
        <w:t>E:\source\muli\google\trunk&gt;</w:t>
      </w:r>
      <w:r w:rsidR="008F5CF5" w:rsidRPr="003C161F">
        <w:rPr>
          <w:rFonts w:asciiTheme="minorEastAsia" w:eastAsiaTheme="minorEastAsia" w:hAnsiTheme="minorEastAsia" w:hint="eastAsia"/>
          <w:b/>
          <w:i/>
          <w:sz w:val="21"/>
          <w:szCs w:val="21"/>
        </w:rPr>
        <w:t xml:space="preserve">set </w:t>
      </w:r>
      <w:r w:rsidRPr="003C161F">
        <w:rPr>
          <w:rStyle w:val="InternetLink"/>
          <w:rFonts w:asciiTheme="minorEastAsia" w:eastAsiaTheme="minorEastAsia" w:hAnsiTheme="minorEastAsia"/>
          <w:b/>
          <w:i/>
          <w:color w:val="auto"/>
          <w:sz w:val="21"/>
          <w:szCs w:val="21"/>
          <w:u w:val="none"/>
        </w:rPr>
        <w:t>GYP_MSVS_VERSION=</w:t>
      </w:r>
      <w:r w:rsidRPr="003C161F">
        <w:rPr>
          <w:rStyle w:val="InternetLink"/>
          <w:rFonts w:asciiTheme="minorEastAsia" w:eastAsiaTheme="minorEastAsia" w:hAnsiTheme="minorEastAsia" w:hint="eastAsia"/>
          <w:b/>
          <w:i/>
          <w:color w:val="auto"/>
          <w:sz w:val="21"/>
          <w:szCs w:val="21"/>
          <w:u w:val="none"/>
        </w:rPr>
        <w:t xml:space="preserve">2012  </w:t>
      </w:r>
      <w:r w:rsidRPr="003C161F">
        <w:rPr>
          <w:rFonts w:hint="eastAsia"/>
          <w:sz w:val="21"/>
          <w:szCs w:val="21"/>
        </w:rPr>
        <w:t>#</w:t>
      </w:r>
      <w:r w:rsidRPr="003C161F">
        <w:rPr>
          <w:rFonts w:hint="eastAsia"/>
          <w:sz w:val="21"/>
          <w:szCs w:val="21"/>
        </w:rPr>
        <w:t>设置</w:t>
      </w:r>
      <w:r w:rsidRPr="003C161F">
        <w:rPr>
          <w:rFonts w:hint="eastAsia"/>
          <w:sz w:val="21"/>
          <w:szCs w:val="21"/>
        </w:rPr>
        <w:t>vs</w:t>
      </w:r>
      <w:r w:rsidRPr="003C161F">
        <w:rPr>
          <w:rFonts w:hint="eastAsia"/>
          <w:sz w:val="21"/>
          <w:szCs w:val="21"/>
        </w:rPr>
        <w:t>产生者版本（可选）</w:t>
      </w:r>
    </w:p>
    <w:p w:rsidR="00F31CFD" w:rsidRPr="003C161F" w:rsidRDefault="00F31CFD" w:rsidP="00EE17F7">
      <w:pPr>
        <w:rPr>
          <w:rFonts w:asciiTheme="minorEastAsia" w:eastAsiaTheme="minorEastAsia" w:hAnsiTheme="minorEastAsia"/>
          <w:sz w:val="21"/>
          <w:szCs w:val="21"/>
        </w:rPr>
      </w:pPr>
    </w:p>
    <w:p w:rsidR="00EE17F7" w:rsidRPr="003C161F" w:rsidRDefault="00F31CFD" w:rsidP="00F31CFD">
      <w:pPr>
        <w:pStyle w:val="TextBody"/>
        <w:numPr>
          <w:ilvl w:val="0"/>
          <w:numId w:val="7"/>
        </w:num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同步源代码。</w:t>
      </w:r>
    </w:p>
    <w:p w:rsidR="00285CB9" w:rsidRPr="003C161F" w:rsidRDefault="00D7538E">
      <w:pPr>
        <w:rPr>
          <w:rFonts w:asciiTheme="minorEastAsia" w:eastAsiaTheme="minorEastAsia" w:hAnsiTheme="minorEastAsia"/>
          <w:b/>
          <w:i/>
          <w:sz w:val="21"/>
          <w:szCs w:val="21"/>
        </w:rPr>
      </w:pPr>
      <w:r w:rsidRPr="003C161F">
        <w:rPr>
          <w:rStyle w:val="InternetLink"/>
          <w:rFonts w:asciiTheme="minorEastAsia" w:eastAsiaTheme="minorEastAsia" w:hAnsiTheme="minorEastAsia"/>
          <w:b/>
          <w:i/>
          <w:color w:val="auto"/>
          <w:sz w:val="21"/>
          <w:szCs w:val="21"/>
          <w:u w:val="none"/>
        </w:rPr>
        <w:t xml:space="preserve">E:\source\muli\google&gt;gclient sync </w:t>
      </w:r>
      <w:r w:rsidR="00D04526" w:rsidRPr="003C161F">
        <w:rPr>
          <w:rStyle w:val="InternetLink"/>
          <w:rFonts w:asciiTheme="minorEastAsia" w:eastAsiaTheme="minorEastAsia" w:hAnsiTheme="minorEastAsia" w:hint="eastAsia"/>
          <w:b/>
          <w:i/>
          <w:color w:val="auto"/>
          <w:sz w:val="21"/>
          <w:szCs w:val="21"/>
          <w:u w:val="none"/>
        </w:rPr>
        <w:t>--</w:t>
      </w:r>
      <w:r w:rsidRPr="003C161F">
        <w:rPr>
          <w:rStyle w:val="InternetLink"/>
          <w:rFonts w:asciiTheme="minorEastAsia" w:eastAsiaTheme="minorEastAsia" w:hAnsiTheme="minorEastAsia"/>
          <w:b/>
          <w:i/>
          <w:color w:val="auto"/>
          <w:sz w:val="21"/>
          <w:szCs w:val="21"/>
          <w:u w:val="none"/>
        </w:rPr>
        <w:t>force</w:t>
      </w:r>
      <w:r w:rsidR="000D4DDD" w:rsidRPr="003C161F">
        <w:rPr>
          <w:rStyle w:val="InternetLink"/>
          <w:rFonts w:asciiTheme="minorEastAsia" w:eastAsiaTheme="minorEastAsia" w:hAnsiTheme="minorEastAsia" w:hint="eastAsia"/>
          <w:b/>
          <w:i/>
          <w:color w:val="auto"/>
          <w:sz w:val="21"/>
          <w:szCs w:val="21"/>
          <w:u w:val="none"/>
        </w:rPr>
        <w:t xml:space="preserve">        </w:t>
      </w:r>
      <w:r w:rsidR="000D4DDD" w:rsidRPr="003C161F">
        <w:rPr>
          <w:rFonts w:hint="eastAsia"/>
          <w:sz w:val="21"/>
          <w:szCs w:val="21"/>
        </w:rPr>
        <w:t>#</w:t>
      </w:r>
      <w:r w:rsidR="000D4DDD" w:rsidRPr="003C161F">
        <w:rPr>
          <w:rFonts w:hint="eastAsia"/>
          <w:sz w:val="21"/>
          <w:szCs w:val="21"/>
        </w:rPr>
        <w:t>同步源码</w:t>
      </w:r>
    </w:p>
    <w:p w:rsidR="00A879A7" w:rsidRPr="003C161F" w:rsidRDefault="00513118">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更新depot_tools工具、git、svn、python工具、</w:t>
      </w:r>
      <w:r w:rsidR="00D7538E" w:rsidRPr="003C161F">
        <w:rPr>
          <w:rFonts w:asciiTheme="minorEastAsia" w:eastAsiaTheme="minorEastAsia" w:hAnsiTheme="minorEastAsia" w:hint="eastAsia"/>
          <w:sz w:val="21"/>
          <w:szCs w:val="21"/>
        </w:rPr>
        <w:t>下载webrtc代码及相关工具，有1G多大小。</w:t>
      </w:r>
      <w:r w:rsidR="00EC79A0" w:rsidRPr="003C161F">
        <w:rPr>
          <w:rFonts w:asciiTheme="minorEastAsia" w:eastAsiaTheme="minorEastAsia" w:hAnsiTheme="minorEastAsia" w:hint="eastAsia"/>
          <w:sz w:val="21"/>
          <w:szCs w:val="21"/>
        </w:rPr>
        <w:t>注意：如果下载中卡住了，需要翻墙。</w:t>
      </w:r>
    </w:p>
    <w:p w:rsidR="00105B94" w:rsidRPr="003C161F" w:rsidRDefault="00105B94">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这步完成时，会自动调用gyp产生工程。如果没有设置前面两步，则默认的为ninja工程。</w:t>
      </w:r>
    </w:p>
    <w:p w:rsidR="00B64D0B" w:rsidRPr="003C161F" w:rsidRDefault="00B64D0B">
      <w:pPr>
        <w:rPr>
          <w:rFonts w:eastAsiaTheme="minorEastAsia" w:hint="eastAsia"/>
          <w:sz w:val="21"/>
          <w:szCs w:val="21"/>
        </w:rPr>
      </w:pPr>
      <w:r w:rsidRPr="003C161F">
        <w:rPr>
          <w:rFonts w:asciiTheme="minorEastAsia" w:eastAsiaTheme="minorEastAsia" w:hAnsiTheme="minorEastAsia" w:hint="eastAsia"/>
          <w:sz w:val="21"/>
          <w:szCs w:val="21"/>
        </w:rPr>
        <w:t>（</w:t>
      </w:r>
      <w:r w:rsidRPr="003C161F">
        <w:rPr>
          <w:sz w:val="21"/>
          <w:szCs w:val="21"/>
        </w:rPr>
        <w:t>Windows: ninja/Visual Studio, OS X: ninja/XCode, Linux: ninja/make, Android: ninja</w:t>
      </w:r>
      <w:r w:rsidRPr="003C161F">
        <w:rPr>
          <w:rFonts w:eastAsiaTheme="minorEastAsia" w:hint="eastAsia"/>
          <w:sz w:val="21"/>
          <w:szCs w:val="21"/>
        </w:rPr>
        <w:t>）</w:t>
      </w:r>
    </w:p>
    <w:p w:rsidR="00AC577E" w:rsidRPr="003C161F" w:rsidRDefault="00AC577E" w:rsidP="00AC577E">
      <w:pPr>
        <w:rPr>
          <w:rFonts w:eastAsiaTheme="minorEastAsia" w:hint="eastAsia"/>
          <w:sz w:val="21"/>
          <w:szCs w:val="21"/>
        </w:rPr>
      </w:pPr>
      <w:r w:rsidRPr="003C161F">
        <w:rPr>
          <w:rFonts w:hint="eastAsia"/>
          <w:sz w:val="21"/>
          <w:szCs w:val="21"/>
        </w:rPr>
        <w:t>如果用默认工程，就可以直接到第</w:t>
      </w:r>
      <w:r w:rsidRPr="003C161F">
        <w:rPr>
          <w:rFonts w:hint="eastAsia"/>
          <w:sz w:val="21"/>
          <w:szCs w:val="21"/>
        </w:rPr>
        <w:t>10</w:t>
      </w:r>
      <w:r w:rsidRPr="003C161F">
        <w:rPr>
          <w:rFonts w:hint="eastAsia"/>
          <w:sz w:val="21"/>
          <w:szCs w:val="21"/>
        </w:rPr>
        <w:t>）操作。</w:t>
      </w:r>
    </w:p>
    <w:p w:rsidR="005B5642" w:rsidRPr="003C161F" w:rsidRDefault="005B5642" w:rsidP="00AC577E">
      <w:pPr>
        <w:rPr>
          <w:rFonts w:eastAsiaTheme="minorEastAsia" w:hint="eastAsia"/>
          <w:sz w:val="21"/>
          <w:szCs w:val="21"/>
        </w:rPr>
      </w:pPr>
    </w:p>
    <w:p w:rsidR="00AC577E" w:rsidRPr="003C161F" w:rsidRDefault="005B5642" w:rsidP="005B5642">
      <w:pPr>
        <w:pStyle w:val="TextBody"/>
        <w:numPr>
          <w:ilvl w:val="0"/>
          <w:numId w:val="7"/>
        </w:num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重新产生工程</w:t>
      </w:r>
    </w:p>
    <w:p w:rsidR="00D7538E" w:rsidRPr="003C161F" w:rsidRDefault="002C1FF8">
      <w:pPr>
        <w:rPr>
          <w:rFonts w:eastAsiaTheme="minorEastAsia" w:hint="eastAsia"/>
          <w:sz w:val="21"/>
          <w:szCs w:val="21"/>
        </w:rPr>
      </w:pPr>
      <w:r w:rsidRPr="003C161F">
        <w:rPr>
          <w:rStyle w:val="InternetLink"/>
          <w:rFonts w:asciiTheme="minorEastAsia" w:eastAsiaTheme="minorEastAsia" w:hAnsiTheme="minorEastAsia"/>
          <w:b/>
          <w:i/>
          <w:color w:val="auto"/>
          <w:sz w:val="21"/>
          <w:szCs w:val="21"/>
          <w:u w:val="none"/>
        </w:rPr>
        <w:t>E:\source\muli\google&gt;</w:t>
      </w:r>
      <w:r w:rsidRPr="003C161F">
        <w:rPr>
          <w:rStyle w:val="InternetLink"/>
          <w:rFonts w:asciiTheme="minorEastAsia" w:eastAsiaTheme="minorEastAsia" w:hAnsiTheme="minorEastAsia" w:hint="eastAsia"/>
          <w:b/>
          <w:i/>
          <w:color w:val="auto"/>
          <w:sz w:val="21"/>
          <w:szCs w:val="21"/>
          <w:u w:val="none"/>
        </w:rPr>
        <w:t xml:space="preserve">gclient runhooks </w:t>
      </w:r>
      <w:r w:rsidR="00D04526" w:rsidRPr="003C161F">
        <w:rPr>
          <w:rStyle w:val="InternetLink"/>
          <w:rFonts w:asciiTheme="minorEastAsia" w:eastAsiaTheme="minorEastAsia" w:hAnsiTheme="minorEastAsia" w:hint="eastAsia"/>
          <w:b/>
          <w:i/>
          <w:color w:val="auto"/>
          <w:sz w:val="21"/>
          <w:szCs w:val="21"/>
          <w:u w:val="none"/>
        </w:rPr>
        <w:t>--</w:t>
      </w:r>
      <w:r w:rsidRPr="003C161F">
        <w:rPr>
          <w:rStyle w:val="InternetLink"/>
          <w:rFonts w:asciiTheme="minorEastAsia" w:eastAsiaTheme="minorEastAsia" w:hAnsiTheme="minorEastAsia" w:hint="eastAsia"/>
          <w:b/>
          <w:i/>
          <w:color w:val="auto"/>
          <w:sz w:val="21"/>
          <w:szCs w:val="21"/>
          <w:u w:val="none"/>
        </w:rPr>
        <w:t>force</w:t>
      </w:r>
      <w:r w:rsidR="00105B94" w:rsidRPr="003C161F">
        <w:rPr>
          <w:rStyle w:val="InternetLink"/>
          <w:rFonts w:asciiTheme="minorEastAsia" w:eastAsiaTheme="minorEastAsia" w:hAnsiTheme="minorEastAsia" w:hint="eastAsia"/>
          <w:b/>
          <w:i/>
          <w:color w:val="auto"/>
          <w:sz w:val="21"/>
          <w:szCs w:val="21"/>
          <w:u w:val="none"/>
        </w:rPr>
        <w:t xml:space="preserve"> </w:t>
      </w:r>
      <w:r w:rsidR="00AD1AC0" w:rsidRPr="003C161F">
        <w:rPr>
          <w:rStyle w:val="InternetLink"/>
          <w:rFonts w:asciiTheme="minorEastAsia" w:eastAsiaTheme="minorEastAsia" w:hAnsiTheme="minorEastAsia" w:hint="eastAsia"/>
          <w:b/>
          <w:i/>
          <w:color w:val="auto"/>
          <w:sz w:val="21"/>
          <w:szCs w:val="21"/>
          <w:u w:val="none"/>
        </w:rPr>
        <w:t xml:space="preserve">   </w:t>
      </w:r>
      <w:r w:rsidR="00AD1AC0" w:rsidRPr="003C161F">
        <w:rPr>
          <w:rFonts w:hint="eastAsia"/>
          <w:sz w:val="21"/>
          <w:szCs w:val="21"/>
        </w:rPr>
        <w:t>#</w:t>
      </w:r>
      <w:r w:rsidR="00AD1AC0" w:rsidRPr="003C161F">
        <w:rPr>
          <w:rFonts w:hint="eastAsia"/>
          <w:sz w:val="21"/>
          <w:szCs w:val="21"/>
        </w:rPr>
        <w:t>运行</w:t>
      </w:r>
      <w:r w:rsidR="00AD1AC0" w:rsidRPr="003C161F">
        <w:rPr>
          <w:rFonts w:hint="eastAsia"/>
          <w:sz w:val="21"/>
          <w:szCs w:val="21"/>
        </w:rPr>
        <w:t>hooks</w:t>
      </w:r>
      <w:r w:rsidR="00362B6B" w:rsidRPr="003C161F">
        <w:rPr>
          <w:rFonts w:eastAsiaTheme="minorEastAsia" w:hint="eastAsia"/>
          <w:sz w:val="21"/>
          <w:szCs w:val="21"/>
        </w:rPr>
        <w:t>，重新产生工程</w:t>
      </w:r>
    </w:p>
    <w:p w:rsidR="00D02A1E" w:rsidRPr="003C161F" w:rsidRDefault="00D02A1E">
      <w:pPr>
        <w:rPr>
          <w:rFonts w:eastAsiaTheme="minorEastAsia" w:hint="eastAsia"/>
          <w:sz w:val="21"/>
          <w:szCs w:val="21"/>
        </w:rPr>
      </w:pPr>
    </w:p>
    <w:p w:rsidR="00F31CFD" w:rsidRPr="003C161F" w:rsidRDefault="00F31CFD" w:rsidP="00F31CFD">
      <w:pPr>
        <w:pStyle w:val="TextBody"/>
        <w:numPr>
          <w:ilvl w:val="0"/>
          <w:numId w:val="7"/>
        </w:numPr>
        <w:rPr>
          <w:sz w:val="21"/>
          <w:szCs w:val="21"/>
        </w:rPr>
      </w:pPr>
      <w:r w:rsidRPr="003C161F">
        <w:rPr>
          <w:rFonts w:hint="eastAsia"/>
          <w:sz w:val="21"/>
          <w:szCs w:val="21"/>
        </w:rPr>
        <w:t>手工生成工程</w:t>
      </w:r>
    </w:p>
    <w:p w:rsidR="001270DB" w:rsidRPr="003C161F" w:rsidRDefault="008D17C2" w:rsidP="008D17C2">
      <w:pPr>
        <w:rPr>
          <w:rStyle w:val="HTML"/>
          <w:rFonts w:asciiTheme="minorEastAsia" w:eastAsiaTheme="minorEastAsia" w:hAnsiTheme="minorEastAsia"/>
          <w:b/>
          <w:i/>
          <w:sz w:val="21"/>
          <w:szCs w:val="21"/>
        </w:rPr>
      </w:pPr>
      <w:r w:rsidRPr="003C161F">
        <w:rPr>
          <w:rStyle w:val="InternetLink"/>
          <w:rFonts w:asciiTheme="minorEastAsia" w:eastAsiaTheme="minorEastAsia" w:hAnsiTheme="minorEastAsia"/>
          <w:b/>
          <w:i/>
          <w:color w:val="auto"/>
          <w:sz w:val="21"/>
          <w:szCs w:val="21"/>
          <w:u w:val="none"/>
        </w:rPr>
        <w:t>E:\source\muli\google\trunk&gt;python build\gyp_chromium.py</w:t>
      </w:r>
      <w:r w:rsidR="00554095" w:rsidRPr="003C161F">
        <w:rPr>
          <w:rStyle w:val="InternetLink"/>
          <w:rFonts w:asciiTheme="minorEastAsia" w:eastAsiaTheme="minorEastAsia" w:hAnsiTheme="minorEastAsia"/>
          <w:b/>
          <w:i/>
          <w:color w:val="auto"/>
          <w:sz w:val="21"/>
          <w:szCs w:val="21"/>
          <w:u w:val="none"/>
        </w:rPr>
        <w:t xml:space="preserve"> --</w:t>
      </w:r>
      <w:proofErr w:type="gramStart"/>
      <w:r w:rsidR="00554095" w:rsidRPr="003C161F">
        <w:rPr>
          <w:rStyle w:val="InternetLink"/>
          <w:rFonts w:asciiTheme="minorEastAsia" w:eastAsiaTheme="minorEastAsia" w:hAnsiTheme="minorEastAsia"/>
          <w:b/>
          <w:i/>
          <w:color w:val="auto"/>
          <w:sz w:val="21"/>
          <w:szCs w:val="21"/>
          <w:u w:val="none"/>
        </w:rPr>
        <w:t>depth .</w:t>
      </w:r>
      <w:proofErr w:type="gramEnd"/>
      <w:r w:rsidR="00554095" w:rsidRPr="003C161F">
        <w:rPr>
          <w:rStyle w:val="InternetLink"/>
          <w:rFonts w:asciiTheme="minorEastAsia" w:eastAsiaTheme="minorEastAsia" w:hAnsiTheme="minorEastAsia"/>
          <w:b/>
          <w:i/>
          <w:color w:val="auto"/>
          <w:sz w:val="21"/>
          <w:szCs w:val="21"/>
          <w:u w:val="none"/>
        </w:rPr>
        <w:t xml:space="preserve"> -G msvs_version=20</w:t>
      </w:r>
      <w:r w:rsidR="00554095" w:rsidRPr="003C161F">
        <w:rPr>
          <w:rStyle w:val="InternetLink"/>
          <w:rFonts w:asciiTheme="minorEastAsia" w:eastAsiaTheme="minorEastAsia" w:hAnsiTheme="minorEastAsia" w:hint="eastAsia"/>
          <w:b/>
          <w:i/>
          <w:color w:val="auto"/>
          <w:sz w:val="21"/>
          <w:szCs w:val="21"/>
          <w:u w:val="none"/>
        </w:rPr>
        <w:t>12</w:t>
      </w:r>
      <w:r w:rsidRPr="003C161F">
        <w:rPr>
          <w:rStyle w:val="InternetLink"/>
          <w:rFonts w:asciiTheme="minorEastAsia" w:eastAsiaTheme="minorEastAsia" w:hAnsiTheme="minorEastAsia"/>
          <w:b/>
          <w:i/>
          <w:color w:val="auto"/>
          <w:sz w:val="21"/>
          <w:szCs w:val="21"/>
          <w:u w:val="none"/>
        </w:rPr>
        <w:t xml:space="preserve"> </w:t>
      </w:r>
      <w:r w:rsidR="00DA0668" w:rsidRPr="003C161F">
        <w:rPr>
          <w:rStyle w:val="InternetLink"/>
          <w:rFonts w:asciiTheme="minorEastAsia" w:eastAsiaTheme="minorEastAsia" w:hAnsiTheme="minorEastAsia" w:hint="eastAsia"/>
          <w:b/>
          <w:i/>
          <w:color w:val="auto"/>
          <w:sz w:val="21"/>
          <w:szCs w:val="21"/>
          <w:u w:val="none"/>
        </w:rPr>
        <w:t xml:space="preserve"> </w:t>
      </w:r>
      <w:r w:rsidRPr="003C161F">
        <w:rPr>
          <w:rStyle w:val="InternetLink"/>
          <w:rFonts w:asciiTheme="minorEastAsia" w:eastAsiaTheme="minorEastAsia" w:hAnsiTheme="minorEastAsia"/>
          <w:b/>
          <w:i/>
          <w:color w:val="auto"/>
          <w:sz w:val="21"/>
          <w:szCs w:val="21"/>
          <w:u w:val="none"/>
        </w:rPr>
        <w:t>all.gyp</w:t>
      </w:r>
      <w:r w:rsidR="008F5CF5" w:rsidRPr="003C161F">
        <w:rPr>
          <w:rStyle w:val="InternetLink"/>
          <w:rFonts w:asciiTheme="minorEastAsia" w:eastAsiaTheme="minorEastAsia" w:hAnsiTheme="minorEastAsia" w:hint="eastAsia"/>
          <w:b/>
          <w:i/>
          <w:color w:val="auto"/>
          <w:sz w:val="21"/>
          <w:szCs w:val="21"/>
          <w:u w:val="none"/>
        </w:rPr>
        <w:t xml:space="preserve">            </w:t>
      </w:r>
      <w:r w:rsidR="008F5CF5" w:rsidRPr="003C161F">
        <w:rPr>
          <w:rFonts w:cs="宋体" w:hint="eastAsia"/>
          <w:sz w:val="21"/>
          <w:szCs w:val="21"/>
        </w:rPr>
        <w:t xml:space="preserve"> #</w:t>
      </w:r>
      <w:r w:rsidR="008F5CF5" w:rsidRPr="003C161F">
        <w:rPr>
          <w:rFonts w:cs="宋体" w:hint="eastAsia"/>
          <w:sz w:val="21"/>
          <w:szCs w:val="21"/>
        </w:rPr>
        <w:t>手工产生</w:t>
      </w:r>
      <w:r w:rsidR="00717D48">
        <w:rPr>
          <w:rFonts w:eastAsiaTheme="minorEastAsia" w:cs="宋体" w:hint="eastAsia"/>
          <w:sz w:val="21"/>
          <w:szCs w:val="21"/>
        </w:rPr>
        <w:t>指定版本的</w:t>
      </w:r>
      <w:r w:rsidR="008F5CF5" w:rsidRPr="003C161F">
        <w:rPr>
          <w:rFonts w:cs="宋体" w:hint="eastAsia"/>
          <w:sz w:val="21"/>
          <w:szCs w:val="21"/>
        </w:rPr>
        <w:t>工程</w:t>
      </w:r>
    </w:p>
    <w:p w:rsidR="001270DB" w:rsidRPr="003C161F" w:rsidRDefault="00C50538">
      <w:pPr>
        <w:rPr>
          <w:rFonts w:asciiTheme="minorEastAsia" w:eastAsiaTheme="minorEastAsia" w:hAnsiTheme="minorEastAsia" w:cs="宋体"/>
          <w:color w:val="auto"/>
          <w:sz w:val="21"/>
          <w:szCs w:val="21"/>
        </w:rPr>
      </w:pPr>
      <w:r w:rsidRPr="003C161F">
        <w:rPr>
          <w:rFonts w:asciiTheme="minorEastAsia" w:eastAsiaTheme="minorEastAsia" w:hAnsiTheme="minorEastAsia" w:cs="宋体" w:hint="eastAsia"/>
          <w:color w:val="auto"/>
          <w:sz w:val="21"/>
          <w:szCs w:val="21"/>
        </w:rPr>
        <w:t>在trunk目录下生all.</w:t>
      </w:r>
      <w:proofErr w:type="gramStart"/>
      <w:r w:rsidRPr="003C161F">
        <w:rPr>
          <w:rFonts w:asciiTheme="minorEastAsia" w:eastAsiaTheme="minorEastAsia" w:hAnsiTheme="minorEastAsia" w:cs="宋体" w:hint="eastAsia"/>
          <w:color w:val="auto"/>
          <w:sz w:val="21"/>
          <w:szCs w:val="21"/>
        </w:rPr>
        <w:t>sln</w:t>
      </w:r>
      <w:proofErr w:type="gramEnd"/>
    </w:p>
    <w:p w:rsidR="00DA0668" w:rsidRPr="003C161F" w:rsidRDefault="00DA0668">
      <w:pPr>
        <w:rPr>
          <w:rFonts w:asciiTheme="minorEastAsia" w:eastAsiaTheme="minorEastAsia" w:hAnsiTheme="minorEastAsia" w:cs="宋体"/>
          <w:color w:val="auto"/>
          <w:sz w:val="21"/>
          <w:szCs w:val="21"/>
        </w:rPr>
      </w:pPr>
      <w:r w:rsidRPr="003C161F">
        <w:rPr>
          <w:rFonts w:asciiTheme="minorEastAsia" w:eastAsiaTheme="minorEastAsia" w:hAnsiTheme="minorEastAsia" w:cs="宋体" w:hint="eastAsia"/>
          <w:color w:val="auto"/>
          <w:sz w:val="21"/>
          <w:szCs w:val="21"/>
        </w:rPr>
        <w:t>-G msvs_version :vs的版本号</w:t>
      </w:r>
      <w:r w:rsidR="008F5CF5" w:rsidRPr="003C161F">
        <w:rPr>
          <w:rFonts w:asciiTheme="minorEastAsia" w:eastAsiaTheme="minorEastAsia" w:hAnsiTheme="minorEastAsia" w:cs="宋体" w:hint="eastAsia"/>
          <w:color w:val="auto"/>
          <w:sz w:val="21"/>
          <w:szCs w:val="21"/>
        </w:rPr>
        <w:t xml:space="preserve">。产生者由环境变量 </w:t>
      </w:r>
      <w:r w:rsidR="008F5CF5" w:rsidRPr="003C161F">
        <w:rPr>
          <w:rFonts w:asciiTheme="minorEastAsia" w:eastAsiaTheme="minorEastAsia" w:hAnsiTheme="minorEastAsia"/>
          <w:b/>
          <w:i/>
          <w:sz w:val="21"/>
          <w:szCs w:val="21"/>
        </w:rPr>
        <w:t>GYP_GENERATORS</w:t>
      </w:r>
      <w:r w:rsidR="008F5CF5" w:rsidRPr="003C161F">
        <w:rPr>
          <w:rFonts w:asciiTheme="minorEastAsia" w:eastAsiaTheme="minorEastAsia" w:hAnsiTheme="minorEastAsia" w:hint="eastAsia"/>
          <w:b/>
          <w:i/>
          <w:sz w:val="21"/>
          <w:szCs w:val="21"/>
        </w:rPr>
        <w:t xml:space="preserve"> </w:t>
      </w:r>
      <w:r w:rsidR="008F5CF5" w:rsidRPr="003C161F">
        <w:rPr>
          <w:rFonts w:asciiTheme="minorEastAsia" w:eastAsiaTheme="minorEastAsia" w:hAnsiTheme="minorEastAsia" w:cs="宋体" w:hint="eastAsia"/>
          <w:color w:val="auto"/>
          <w:sz w:val="21"/>
          <w:szCs w:val="21"/>
        </w:rPr>
        <w:t>设置</w:t>
      </w:r>
    </w:p>
    <w:p w:rsidR="00DA0668" w:rsidRPr="003C161F" w:rsidRDefault="00DA0668">
      <w:pPr>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--generator-output</w:t>
      </w:r>
      <w:r w:rsidRPr="003C161F">
        <w:rPr>
          <w:rFonts w:asciiTheme="minorEastAsia" w:eastAsiaTheme="minorEastAsia" w:hAnsiTheme="minorEastAsia" w:cs="宋体" w:hint="eastAsia"/>
          <w:color w:val="auto"/>
          <w:sz w:val="21"/>
          <w:szCs w:val="21"/>
        </w:rPr>
        <w:t xml:space="preserve"> ：工程产生目录</w:t>
      </w:r>
      <w:r w:rsidR="002F214F" w:rsidRPr="003C161F">
        <w:rPr>
          <w:rFonts w:asciiTheme="minorEastAsia" w:eastAsiaTheme="minorEastAsia" w:hAnsiTheme="minorEastAsia" w:cs="宋体" w:hint="eastAsia"/>
          <w:color w:val="auto"/>
          <w:sz w:val="21"/>
          <w:szCs w:val="21"/>
        </w:rPr>
        <w:t>,但是生成出来的工程有问题，所以不选。</w:t>
      </w:r>
    </w:p>
    <w:p w:rsidR="007B26A6" w:rsidRPr="003C161F" w:rsidRDefault="007B26A6">
      <w:pPr>
        <w:rPr>
          <w:rFonts w:asciiTheme="minorEastAsia" w:eastAsiaTheme="minorEastAsia" w:hAnsiTheme="minorEastAsia" w:cs="宋体"/>
          <w:color w:val="auto"/>
          <w:sz w:val="21"/>
          <w:szCs w:val="21"/>
        </w:rPr>
      </w:pPr>
    </w:p>
    <w:p w:rsidR="007B26A6" w:rsidRPr="003C161F" w:rsidRDefault="007B26A6">
      <w:pPr>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M</w:t>
      </w:r>
      <w:r w:rsidRPr="003C161F">
        <w:rPr>
          <w:rFonts w:asciiTheme="minorEastAsia" w:eastAsiaTheme="minorEastAsia" w:hAnsiTheme="minorEastAsia" w:cs="宋体" w:hint="eastAsia"/>
          <w:color w:val="auto"/>
          <w:sz w:val="21"/>
          <w:szCs w:val="21"/>
        </w:rPr>
        <w:t>svs版本：建议用最</w:t>
      </w:r>
      <w:r w:rsidR="00380BD0" w:rsidRPr="003C161F">
        <w:rPr>
          <w:rFonts w:asciiTheme="minorEastAsia" w:eastAsiaTheme="minorEastAsia" w:hAnsiTheme="minorEastAsia" w:cs="宋体" w:hint="eastAsia"/>
          <w:color w:val="auto"/>
          <w:sz w:val="21"/>
          <w:szCs w:val="21"/>
        </w:rPr>
        <w:t>新的版本号，因为开发者用的是最近的版本，所以老版本的兼容性可能会有问题</w:t>
      </w:r>
      <w:r w:rsidRPr="003C161F">
        <w:rPr>
          <w:rFonts w:asciiTheme="minorEastAsia" w:eastAsiaTheme="minorEastAsia" w:hAnsiTheme="minorEastAsia" w:cs="宋体" w:hint="eastAsia"/>
          <w:color w:val="auto"/>
          <w:sz w:val="21"/>
          <w:szCs w:val="21"/>
        </w:rPr>
        <w:t>。</w:t>
      </w:r>
    </w:p>
    <w:p w:rsidR="007B26A6" w:rsidRPr="003C161F" w:rsidRDefault="007B26A6">
      <w:pPr>
        <w:rPr>
          <w:rFonts w:asciiTheme="minorEastAsia" w:eastAsiaTheme="minorEastAsia" w:hAnsiTheme="minorEastAsia" w:cs="宋体"/>
          <w:color w:val="auto"/>
          <w:sz w:val="21"/>
          <w:szCs w:val="21"/>
        </w:rPr>
      </w:pPr>
    </w:p>
    <w:p w:rsidR="00466978" w:rsidRPr="003C161F" w:rsidRDefault="00466978" w:rsidP="0014432E">
      <w:pPr>
        <w:pStyle w:val="TextBody"/>
        <w:numPr>
          <w:ilvl w:val="0"/>
          <w:numId w:val="7"/>
        </w:numPr>
        <w:rPr>
          <w:rStyle w:val="InternetLink"/>
          <w:color w:val="auto"/>
          <w:sz w:val="21"/>
          <w:szCs w:val="21"/>
          <w:u w:val="none"/>
        </w:rPr>
      </w:pPr>
      <w:r w:rsidRPr="003C161F">
        <w:rPr>
          <w:rStyle w:val="InternetLink"/>
          <w:rFonts w:eastAsiaTheme="minorEastAsia" w:hint="eastAsia"/>
          <w:color w:val="auto"/>
          <w:sz w:val="21"/>
          <w:szCs w:val="21"/>
          <w:u w:val="none"/>
        </w:rPr>
        <w:t>编译：</w:t>
      </w:r>
    </w:p>
    <w:p w:rsidR="00C50538" w:rsidRPr="003C161F" w:rsidRDefault="00BB2B30">
      <w:pPr>
        <w:rPr>
          <w:rFonts w:asciiTheme="minorEastAsia" w:eastAsiaTheme="minorEastAsia" w:hAnsiTheme="minorEastAsia" w:cs="宋体"/>
          <w:color w:val="auto"/>
          <w:sz w:val="21"/>
          <w:szCs w:val="21"/>
        </w:rPr>
      </w:pPr>
      <w:r w:rsidRPr="003C161F">
        <w:rPr>
          <w:rFonts w:asciiTheme="minorEastAsia" w:eastAsiaTheme="minorEastAsia" w:hAnsiTheme="minorEastAsia" w:cs="宋体" w:hint="eastAsia"/>
          <w:color w:val="auto"/>
          <w:sz w:val="21"/>
          <w:szCs w:val="21"/>
        </w:rPr>
        <w:t>用vs20</w:t>
      </w:r>
      <w:r w:rsidR="00CB34CE" w:rsidRPr="003C161F">
        <w:rPr>
          <w:rFonts w:asciiTheme="minorEastAsia" w:eastAsiaTheme="minorEastAsia" w:hAnsiTheme="minorEastAsia" w:cs="宋体" w:hint="eastAsia"/>
          <w:color w:val="auto"/>
          <w:sz w:val="21"/>
          <w:szCs w:val="21"/>
        </w:rPr>
        <w:t>12</w:t>
      </w:r>
      <w:r w:rsidRPr="003C161F">
        <w:rPr>
          <w:rFonts w:asciiTheme="minorEastAsia" w:eastAsiaTheme="minorEastAsia" w:hAnsiTheme="minorEastAsia" w:cs="宋体" w:hint="eastAsia"/>
          <w:color w:val="auto"/>
          <w:sz w:val="21"/>
          <w:szCs w:val="21"/>
        </w:rPr>
        <w:t>打开工程文件</w:t>
      </w:r>
      <w:r w:rsidR="002D2DEA" w:rsidRPr="003C161F">
        <w:rPr>
          <w:rFonts w:asciiTheme="minorEastAsia" w:eastAsiaTheme="minorEastAsia" w:hAnsiTheme="minorEastAsia" w:cs="宋体" w:hint="eastAsia"/>
          <w:color w:val="auto"/>
          <w:sz w:val="21"/>
          <w:szCs w:val="21"/>
        </w:rPr>
        <w:t xml:space="preserve">all.sln </w:t>
      </w:r>
      <w:r w:rsidRPr="003C161F">
        <w:rPr>
          <w:rFonts w:asciiTheme="minorEastAsia" w:eastAsiaTheme="minorEastAsia" w:hAnsiTheme="minorEastAsia" w:cs="宋体" w:hint="eastAsia"/>
          <w:color w:val="auto"/>
          <w:sz w:val="21"/>
          <w:szCs w:val="21"/>
        </w:rPr>
        <w:t>。</w:t>
      </w:r>
    </w:p>
    <w:p w:rsidR="005C529D" w:rsidRPr="003C161F" w:rsidRDefault="005C529D">
      <w:pPr>
        <w:rPr>
          <w:rFonts w:asciiTheme="minorEastAsia" w:eastAsiaTheme="minorEastAsia" w:hAnsiTheme="minorEastAsia" w:cs="宋体"/>
          <w:color w:val="auto"/>
          <w:sz w:val="21"/>
          <w:szCs w:val="21"/>
        </w:rPr>
      </w:pPr>
    </w:p>
    <w:p w:rsidR="009B0E67" w:rsidRPr="003C161F" w:rsidRDefault="009B0E67">
      <w:pPr>
        <w:rPr>
          <w:rFonts w:asciiTheme="minorEastAsia" w:eastAsiaTheme="minorEastAsia" w:hAnsiTheme="minorEastAsia" w:cs="宋体"/>
          <w:color w:val="auto"/>
          <w:sz w:val="21"/>
          <w:szCs w:val="21"/>
        </w:rPr>
      </w:pPr>
      <w:r w:rsidRPr="003C161F">
        <w:rPr>
          <w:rFonts w:asciiTheme="minorEastAsia" w:eastAsiaTheme="minorEastAsia" w:hAnsiTheme="minorEastAsia" w:cs="宋体" w:hint="eastAsia"/>
          <w:color w:val="auto"/>
          <w:sz w:val="21"/>
          <w:szCs w:val="21"/>
        </w:rPr>
        <w:t>用ninja编译</w:t>
      </w:r>
    </w:p>
    <w:p w:rsidR="009B0E67" w:rsidRPr="003C161F" w:rsidRDefault="009B0E67">
      <w:pPr>
        <w:rPr>
          <w:rFonts w:asciiTheme="minorEastAsia" w:eastAsiaTheme="minorEastAsia" w:hAnsiTheme="minorEastAsia" w:cs="宋体"/>
          <w:b/>
          <w:i/>
          <w:color w:val="auto"/>
          <w:sz w:val="21"/>
          <w:szCs w:val="21"/>
        </w:rPr>
      </w:pPr>
      <w:proofErr w:type="gramStart"/>
      <w:r w:rsidRPr="003C161F">
        <w:rPr>
          <w:rFonts w:asciiTheme="minorEastAsia" w:eastAsiaTheme="minorEastAsia" w:hAnsiTheme="minorEastAsia" w:cs="宋体"/>
          <w:b/>
          <w:i/>
          <w:color w:val="auto"/>
          <w:sz w:val="21"/>
          <w:szCs w:val="21"/>
        </w:rPr>
        <w:t>ninja</w:t>
      </w:r>
      <w:proofErr w:type="gramEnd"/>
      <w:r w:rsidRPr="003C161F">
        <w:rPr>
          <w:rFonts w:asciiTheme="minorEastAsia" w:eastAsiaTheme="minorEastAsia" w:hAnsiTheme="minorEastAsia" w:cs="宋体"/>
          <w:b/>
          <w:i/>
          <w:color w:val="auto"/>
          <w:sz w:val="21"/>
          <w:szCs w:val="21"/>
        </w:rPr>
        <w:t xml:space="preserve"> -C out/Debug All</w:t>
      </w:r>
    </w:p>
    <w:p w:rsidR="009B0E67" w:rsidRPr="003C161F" w:rsidRDefault="009B0E67">
      <w:pPr>
        <w:rPr>
          <w:rFonts w:asciiTheme="minorEastAsia" w:eastAsiaTheme="minorEastAsia" w:hAnsiTheme="minorEastAsia" w:cs="宋体"/>
          <w:color w:val="auto"/>
          <w:sz w:val="21"/>
          <w:szCs w:val="21"/>
        </w:rPr>
      </w:pPr>
    </w:p>
    <w:p w:rsidR="00BB2B30" w:rsidRPr="003C161F" w:rsidRDefault="005C529D" w:rsidP="0014432E">
      <w:pPr>
        <w:pStyle w:val="TextBody"/>
        <w:numPr>
          <w:ilvl w:val="0"/>
          <w:numId w:val="7"/>
        </w:numPr>
        <w:rPr>
          <w:rFonts w:asciiTheme="minorEastAsia" w:eastAsiaTheme="minorEastAsia" w:hAnsiTheme="minorEastAsia" w:cs="宋体"/>
          <w:color w:val="auto"/>
          <w:sz w:val="21"/>
          <w:szCs w:val="21"/>
        </w:rPr>
      </w:pPr>
      <w:r w:rsidRPr="003C161F">
        <w:rPr>
          <w:rFonts w:asciiTheme="minorEastAsia" w:eastAsiaTheme="minorEastAsia" w:hAnsiTheme="minorEastAsia" w:cs="宋体" w:hint="eastAsia"/>
          <w:color w:val="auto"/>
          <w:sz w:val="21"/>
          <w:szCs w:val="21"/>
        </w:rPr>
        <w:t>编译时可能出现的问题：</w:t>
      </w:r>
    </w:p>
    <w:p w:rsidR="007D4CF5" w:rsidRPr="003C161F" w:rsidRDefault="007D4CF5" w:rsidP="00FE7BB9">
      <w:pPr>
        <w:rPr>
          <w:rFonts w:eastAsiaTheme="minorEastAsia" w:hint="eastAsia"/>
          <w:sz w:val="21"/>
          <w:szCs w:val="21"/>
        </w:rPr>
      </w:pPr>
      <w:r w:rsidRPr="003C161F">
        <w:rPr>
          <w:rFonts w:eastAsiaTheme="minorEastAsia" w:hint="eastAsia"/>
          <w:sz w:val="21"/>
          <w:szCs w:val="21"/>
        </w:rPr>
        <w:t>问题</w:t>
      </w:r>
      <w:proofErr w:type="gramStart"/>
      <w:r w:rsidRPr="003C161F">
        <w:rPr>
          <w:rFonts w:eastAsiaTheme="minorEastAsia" w:hint="eastAsia"/>
          <w:sz w:val="21"/>
          <w:szCs w:val="21"/>
        </w:rPr>
        <w:t>一</w:t>
      </w:r>
      <w:proofErr w:type="gramEnd"/>
      <w:r w:rsidRPr="003C161F">
        <w:rPr>
          <w:rFonts w:eastAsiaTheme="minorEastAsia" w:hint="eastAsia"/>
          <w:sz w:val="21"/>
          <w:szCs w:val="21"/>
        </w:rPr>
        <w:t>：</w:t>
      </w:r>
    </w:p>
    <w:p w:rsidR="00FE7BB9" w:rsidRPr="003C161F" w:rsidRDefault="00FE7BB9" w:rsidP="00FE7BB9">
      <w:pPr>
        <w:rPr>
          <w:sz w:val="21"/>
          <w:szCs w:val="21"/>
        </w:rPr>
      </w:pPr>
      <w:r w:rsidRPr="003C161F">
        <w:rPr>
          <w:sz w:val="21"/>
          <w:szCs w:val="21"/>
        </w:rPr>
        <w:t xml:space="preserve">________ </w:t>
      </w:r>
      <w:proofErr w:type="gramStart"/>
      <w:r w:rsidRPr="003C161F">
        <w:rPr>
          <w:sz w:val="21"/>
          <w:szCs w:val="21"/>
        </w:rPr>
        <w:t>running</w:t>
      </w:r>
      <w:proofErr w:type="gramEnd"/>
      <w:r w:rsidRPr="003C161F">
        <w:rPr>
          <w:sz w:val="21"/>
          <w:szCs w:val="21"/>
        </w:rPr>
        <w:t xml:space="preserve"> 'C:\openmeetings\google\depot_tools\python_bin\python.exe trunk</w:t>
      </w:r>
    </w:p>
    <w:p w:rsidR="00FE7BB9" w:rsidRPr="003C161F" w:rsidRDefault="00FE7BB9" w:rsidP="00FE7BB9">
      <w:pPr>
        <w:rPr>
          <w:sz w:val="21"/>
          <w:szCs w:val="21"/>
        </w:rPr>
      </w:pPr>
      <w:r w:rsidRPr="003C161F">
        <w:rPr>
          <w:sz w:val="21"/>
          <w:szCs w:val="21"/>
        </w:rPr>
        <w:t>/webrtc/build/gyp_webrtc -Dextra_gyp_flag=0' in 'C</w:t>
      </w:r>
      <w:proofErr w:type="gramStart"/>
      <w:r w:rsidRPr="003C161F">
        <w:rPr>
          <w:sz w:val="21"/>
          <w:szCs w:val="21"/>
        </w:rPr>
        <w:t>:\</w:t>
      </w:r>
      <w:proofErr w:type="gramEnd"/>
      <w:r w:rsidRPr="003C161F">
        <w:rPr>
          <w:sz w:val="21"/>
          <w:szCs w:val="21"/>
        </w:rPr>
        <w:t>openmeetings\google'</w:t>
      </w:r>
    </w:p>
    <w:p w:rsidR="00FE7BB9" w:rsidRPr="003C161F" w:rsidRDefault="00FE7BB9" w:rsidP="00FE7BB9">
      <w:pPr>
        <w:rPr>
          <w:sz w:val="21"/>
          <w:szCs w:val="21"/>
        </w:rPr>
      </w:pPr>
      <w:r w:rsidRPr="003C161F">
        <w:rPr>
          <w:sz w:val="21"/>
          <w:szCs w:val="21"/>
        </w:rPr>
        <w:t xml:space="preserve">ERROR at //build/config/win/visual_studio_version.gni:33:24: Script returned </w:t>
      </w:r>
      <w:proofErr w:type="gramStart"/>
      <w:r w:rsidRPr="003C161F">
        <w:rPr>
          <w:sz w:val="21"/>
          <w:szCs w:val="21"/>
        </w:rPr>
        <w:t>non</w:t>
      </w:r>
      <w:proofErr w:type="gramEnd"/>
    </w:p>
    <w:p w:rsidR="00FE7BB9" w:rsidRPr="003C161F" w:rsidRDefault="00FE7BB9" w:rsidP="00FE7BB9">
      <w:pPr>
        <w:rPr>
          <w:sz w:val="21"/>
          <w:szCs w:val="21"/>
        </w:rPr>
      </w:pPr>
      <w:proofErr w:type="gramStart"/>
      <w:r w:rsidRPr="003C161F">
        <w:rPr>
          <w:sz w:val="21"/>
          <w:szCs w:val="21"/>
        </w:rPr>
        <w:t>-zero exit code.</w:t>
      </w:r>
      <w:proofErr w:type="gramEnd"/>
    </w:p>
    <w:p w:rsidR="00FE7BB9" w:rsidRPr="003C161F" w:rsidRDefault="00FE7BB9" w:rsidP="00FE7BB9">
      <w:pPr>
        <w:rPr>
          <w:sz w:val="21"/>
          <w:szCs w:val="21"/>
        </w:rPr>
      </w:pPr>
      <w:r w:rsidRPr="003C161F">
        <w:rPr>
          <w:sz w:val="21"/>
          <w:szCs w:val="21"/>
        </w:rPr>
        <w:t xml:space="preserve">  visual_studio_path = exec_</w:t>
      </w:r>
      <w:proofErr w:type="gramStart"/>
      <w:r w:rsidRPr="003C161F">
        <w:rPr>
          <w:sz w:val="21"/>
          <w:szCs w:val="21"/>
        </w:rPr>
        <w:t>script(</w:t>
      </w:r>
      <w:proofErr w:type="gramEnd"/>
      <w:r w:rsidRPr="003C161F">
        <w:rPr>
          <w:sz w:val="21"/>
          <w:szCs w:val="21"/>
        </w:rPr>
        <w:t>"get_visual_studio_path.py",</w:t>
      </w:r>
    </w:p>
    <w:p w:rsidR="00FE7BB9" w:rsidRPr="003C161F" w:rsidRDefault="00FE7BB9" w:rsidP="00FE7BB9">
      <w:pPr>
        <w:rPr>
          <w:sz w:val="21"/>
          <w:szCs w:val="21"/>
        </w:rPr>
      </w:pPr>
      <w:r w:rsidRPr="003C161F">
        <w:rPr>
          <w:sz w:val="21"/>
          <w:szCs w:val="21"/>
        </w:rPr>
        <w:t xml:space="preserve">                       ^----------</w:t>
      </w:r>
    </w:p>
    <w:p w:rsidR="00FE7BB9" w:rsidRPr="003C161F" w:rsidRDefault="00FE7BB9" w:rsidP="00FE7BB9">
      <w:pPr>
        <w:rPr>
          <w:sz w:val="21"/>
          <w:szCs w:val="21"/>
        </w:rPr>
      </w:pPr>
      <w:r w:rsidRPr="003C161F">
        <w:rPr>
          <w:sz w:val="21"/>
          <w:szCs w:val="21"/>
        </w:rPr>
        <w:t>Current dir: C:\openmeetings\google\trunk\out\gn_build.Debug64\</w:t>
      </w:r>
    </w:p>
    <w:p w:rsidR="00FE7BB9" w:rsidRPr="003C161F" w:rsidRDefault="00FE7BB9" w:rsidP="00FE7BB9">
      <w:pPr>
        <w:rPr>
          <w:sz w:val="21"/>
          <w:szCs w:val="21"/>
        </w:rPr>
      </w:pPr>
      <w:r w:rsidRPr="003C161F">
        <w:rPr>
          <w:sz w:val="21"/>
          <w:szCs w:val="21"/>
        </w:rPr>
        <w:t>Command: "C:\openmeetings\google\depot_tools\python_bin\python.exe" "C:\openmeet</w:t>
      </w:r>
    </w:p>
    <w:p w:rsidR="00FE7BB9" w:rsidRPr="003C161F" w:rsidRDefault="00FE7BB9" w:rsidP="00FE7BB9">
      <w:pPr>
        <w:rPr>
          <w:sz w:val="21"/>
          <w:szCs w:val="21"/>
        </w:rPr>
      </w:pPr>
      <w:r w:rsidRPr="003C161F">
        <w:rPr>
          <w:sz w:val="21"/>
          <w:szCs w:val="21"/>
        </w:rPr>
        <w:t>ings\google\trunk\build\config\win\get_visual_studio_path.py" auto</w:t>
      </w:r>
    </w:p>
    <w:p w:rsidR="00FE7BB9" w:rsidRPr="003C161F" w:rsidRDefault="00FE7BB9" w:rsidP="00FE7BB9">
      <w:pPr>
        <w:rPr>
          <w:rFonts w:eastAsiaTheme="minorEastAsia" w:hint="eastAsia"/>
          <w:sz w:val="21"/>
          <w:szCs w:val="21"/>
        </w:rPr>
      </w:pPr>
      <w:r w:rsidRPr="003C161F">
        <w:rPr>
          <w:sz w:val="21"/>
          <w:szCs w:val="21"/>
        </w:rPr>
        <w:t>Returned 1 and printed out:</w:t>
      </w:r>
    </w:p>
    <w:p w:rsidR="00FE7BB9" w:rsidRPr="003C161F" w:rsidRDefault="00EC2609" w:rsidP="00FE7BB9">
      <w:pPr>
        <w:rPr>
          <w:rFonts w:eastAsiaTheme="minorEastAsia" w:hint="eastAsia"/>
          <w:sz w:val="21"/>
          <w:szCs w:val="21"/>
        </w:rPr>
      </w:pPr>
      <w:r w:rsidRPr="003C161F">
        <w:rPr>
          <w:rFonts w:eastAsiaTheme="minorEastAsia" w:hint="eastAsia"/>
          <w:sz w:val="21"/>
          <w:szCs w:val="21"/>
        </w:rPr>
        <w:t>原因</w:t>
      </w:r>
      <w:r w:rsidR="00FE7BB9" w:rsidRPr="003C161F">
        <w:rPr>
          <w:rFonts w:eastAsiaTheme="minorEastAsia" w:hint="eastAsia"/>
          <w:sz w:val="21"/>
          <w:szCs w:val="21"/>
        </w:rPr>
        <w:t>是由于没有安装</w:t>
      </w:r>
      <w:r w:rsidR="00FE7BB9" w:rsidRPr="003C161F">
        <w:rPr>
          <w:rFonts w:eastAsiaTheme="minorEastAsia" w:hint="eastAsia"/>
          <w:sz w:val="21"/>
          <w:szCs w:val="21"/>
        </w:rPr>
        <w:t>visual studio</w:t>
      </w:r>
      <w:r w:rsidR="00FE7BB9" w:rsidRPr="003C161F">
        <w:rPr>
          <w:rFonts w:eastAsiaTheme="minorEastAsia" w:hint="eastAsia"/>
          <w:sz w:val="21"/>
          <w:szCs w:val="21"/>
        </w:rPr>
        <w:t>引起的。解决方法是安装</w:t>
      </w:r>
      <w:r w:rsidR="00FE7BB9" w:rsidRPr="003C161F">
        <w:rPr>
          <w:rFonts w:eastAsiaTheme="minorEastAsia" w:hint="eastAsia"/>
          <w:sz w:val="21"/>
          <w:szCs w:val="21"/>
        </w:rPr>
        <w:t>vs2012</w:t>
      </w:r>
      <w:r w:rsidR="00FE7BB9" w:rsidRPr="003C161F">
        <w:rPr>
          <w:rFonts w:eastAsiaTheme="minorEastAsia" w:hint="eastAsia"/>
          <w:sz w:val="21"/>
          <w:szCs w:val="21"/>
        </w:rPr>
        <w:t>。</w:t>
      </w:r>
    </w:p>
    <w:p w:rsidR="00FE7BB9" w:rsidRPr="003C161F" w:rsidRDefault="00FE7BB9" w:rsidP="00FE7BB9">
      <w:pPr>
        <w:rPr>
          <w:rFonts w:eastAsiaTheme="minorEastAsia" w:hint="eastAsia"/>
          <w:sz w:val="21"/>
          <w:szCs w:val="21"/>
        </w:rPr>
      </w:pPr>
    </w:p>
    <w:p w:rsidR="00A1236E" w:rsidRPr="003C161F" w:rsidRDefault="00A1236E" w:rsidP="00FE7BB9">
      <w:pPr>
        <w:rPr>
          <w:rFonts w:eastAsiaTheme="minorEastAsia" w:hint="eastAsia"/>
          <w:sz w:val="21"/>
          <w:szCs w:val="21"/>
        </w:rPr>
      </w:pPr>
      <w:r w:rsidRPr="003C161F">
        <w:rPr>
          <w:rFonts w:eastAsiaTheme="minorEastAsia" w:hint="eastAsia"/>
          <w:sz w:val="21"/>
          <w:szCs w:val="21"/>
        </w:rPr>
        <w:t>问题三：</w:t>
      </w:r>
    </w:p>
    <w:p w:rsidR="00EC2609" w:rsidRPr="003C161F" w:rsidRDefault="00EC2609" w:rsidP="00EC2609">
      <w:pPr>
        <w:rPr>
          <w:rFonts w:eastAsiaTheme="minorEastAsia" w:hint="eastAsia"/>
          <w:sz w:val="21"/>
          <w:szCs w:val="21"/>
        </w:rPr>
      </w:pPr>
      <w:r w:rsidRPr="003C161F">
        <w:rPr>
          <w:rFonts w:eastAsiaTheme="minorEastAsia"/>
          <w:sz w:val="21"/>
          <w:szCs w:val="21"/>
        </w:rPr>
        <w:t>E:\source\muli\google\trunk&gt;python build\gyp_chromium.py --</w:t>
      </w:r>
      <w:proofErr w:type="gramStart"/>
      <w:r w:rsidRPr="003C161F">
        <w:rPr>
          <w:rFonts w:eastAsiaTheme="minorEastAsia"/>
          <w:sz w:val="21"/>
          <w:szCs w:val="21"/>
        </w:rPr>
        <w:t>depth .</w:t>
      </w:r>
      <w:proofErr w:type="gramEnd"/>
      <w:r w:rsidRPr="003C161F">
        <w:rPr>
          <w:rFonts w:eastAsiaTheme="minorEastAsia"/>
          <w:sz w:val="21"/>
          <w:szCs w:val="21"/>
        </w:rPr>
        <w:t xml:space="preserve"> -G msvs_versi</w:t>
      </w:r>
    </w:p>
    <w:p w:rsidR="00EC2609" w:rsidRPr="003C161F" w:rsidRDefault="00EC2609" w:rsidP="00EC2609">
      <w:pPr>
        <w:rPr>
          <w:rFonts w:eastAsiaTheme="minorEastAsia" w:hint="eastAsia"/>
          <w:sz w:val="21"/>
          <w:szCs w:val="21"/>
        </w:rPr>
      </w:pPr>
      <w:proofErr w:type="gramStart"/>
      <w:r w:rsidRPr="003C161F">
        <w:rPr>
          <w:rFonts w:eastAsiaTheme="minorEastAsia"/>
          <w:sz w:val="21"/>
          <w:szCs w:val="21"/>
        </w:rPr>
        <w:t>on=</w:t>
      </w:r>
      <w:proofErr w:type="gramEnd"/>
      <w:r w:rsidRPr="003C161F">
        <w:rPr>
          <w:rFonts w:eastAsiaTheme="minorEastAsia"/>
          <w:sz w:val="21"/>
          <w:szCs w:val="21"/>
        </w:rPr>
        <w:t>2012 all.gyp</w:t>
      </w:r>
    </w:p>
    <w:p w:rsidR="00EC2609" w:rsidRPr="003C161F" w:rsidRDefault="00EC2609" w:rsidP="00EC2609">
      <w:pPr>
        <w:rPr>
          <w:rFonts w:eastAsiaTheme="minorEastAsia" w:hint="eastAsia"/>
          <w:sz w:val="21"/>
          <w:szCs w:val="21"/>
        </w:rPr>
      </w:pPr>
      <w:r w:rsidRPr="003C161F">
        <w:rPr>
          <w:rFonts w:eastAsiaTheme="minorEastAsia"/>
          <w:sz w:val="21"/>
          <w:szCs w:val="21"/>
        </w:rPr>
        <w:t>Traceback (most recent call last):</w:t>
      </w:r>
    </w:p>
    <w:p w:rsidR="00EC2609" w:rsidRPr="003C161F" w:rsidRDefault="00EC2609" w:rsidP="00EC2609">
      <w:pPr>
        <w:rPr>
          <w:rFonts w:eastAsiaTheme="minorEastAsia" w:hint="eastAsia"/>
          <w:sz w:val="21"/>
          <w:szCs w:val="21"/>
        </w:rPr>
      </w:pPr>
      <w:r w:rsidRPr="003C161F">
        <w:rPr>
          <w:rFonts w:eastAsiaTheme="minorEastAsia"/>
          <w:sz w:val="21"/>
          <w:szCs w:val="21"/>
        </w:rPr>
        <w:t xml:space="preserve">  File "build\gyp_chromium.py", line 18, in &lt;module&gt;</w:t>
      </w:r>
    </w:p>
    <w:p w:rsidR="00EC2609" w:rsidRPr="003C161F" w:rsidRDefault="00EC2609" w:rsidP="00EC2609">
      <w:pPr>
        <w:rPr>
          <w:rFonts w:eastAsiaTheme="minorEastAsia" w:hint="eastAsia"/>
          <w:sz w:val="21"/>
          <w:szCs w:val="21"/>
        </w:rPr>
      </w:pPr>
      <w:r w:rsidRPr="003C161F">
        <w:rPr>
          <w:rFonts w:eastAsiaTheme="minorEastAsia"/>
          <w:sz w:val="21"/>
          <w:szCs w:val="21"/>
        </w:rPr>
        <w:t xml:space="preserve">    </w:t>
      </w:r>
      <w:proofErr w:type="gramStart"/>
      <w:r w:rsidRPr="003C161F">
        <w:rPr>
          <w:rFonts w:eastAsiaTheme="minorEastAsia"/>
          <w:sz w:val="21"/>
          <w:szCs w:val="21"/>
        </w:rPr>
        <w:t>execfile(</w:t>
      </w:r>
      <w:proofErr w:type="gramEnd"/>
      <w:r w:rsidRPr="003C161F">
        <w:rPr>
          <w:rFonts w:eastAsiaTheme="minorEastAsia"/>
          <w:sz w:val="21"/>
          <w:szCs w:val="21"/>
        </w:rPr>
        <w:t>os.path.join(path, 'gyp_chromium'))</w:t>
      </w:r>
    </w:p>
    <w:p w:rsidR="00EC2609" w:rsidRPr="003C161F" w:rsidRDefault="00EC2609" w:rsidP="00EC2609">
      <w:pPr>
        <w:rPr>
          <w:rFonts w:eastAsiaTheme="minorEastAsia" w:hint="eastAsia"/>
          <w:sz w:val="21"/>
          <w:szCs w:val="21"/>
        </w:rPr>
      </w:pPr>
      <w:r w:rsidRPr="003C161F">
        <w:rPr>
          <w:rFonts w:eastAsiaTheme="minorEastAsia"/>
          <w:sz w:val="21"/>
          <w:szCs w:val="21"/>
        </w:rPr>
        <w:t xml:space="preserve">  File "E:\source\muli\google\trunk\build\gyp_chromium", line 42, in &lt;module&gt;</w:t>
      </w:r>
    </w:p>
    <w:p w:rsidR="00EC2609" w:rsidRPr="003C161F" w:rsidRDefault="00EC2609" w:rsidP="00EC2609">
      <w:pPr>
        <w:rPr>
          <w:rFonts w:eastAsiaTheme="minorEastAsia" w:hint="eastAsia"/>
          <w:sz w:val="21"/>
          <w:szCs w:val="21"/>
        </w:rPr>
      </w:pPr>
      <w:r w:rsidRPr="003C161F">
        <w:rPr>
          <w:rFonts w:eastAsiaTheme="minorEastAsia"/>
          <w:sz w:val="21"/>
          <w:szCs w:val="21"/>
        </w:rPr>
        <w:t xml:space="preserve">    </w:t>
      </w:r>
      <w:proofErr w:type="gramStart"/>
      <w:r w:rsidRPr="003C161F">
        <w:rPr>
          <w:rFonts w:eastAsiaTheme="minorEastAsia"/>
          <w:sz w:val="21"/>
          <w:szCs w:val="21"/>
        </w:rPr>
        <w:t>import</w:t>
      </w:r>
      <w:proofErr w:type="gramEnd"/>
      <w:r w:rsidRPr="003C161F">
        <w:rPr>
          <w:rFonts w:eastAsiaTheme="minorEastAsia"/>
          <w:sz w:val="21"/>
          <w:szCs w:val="21"/>
        </w:rPr>
        <w:t xml:space="preserve"> find_depot_tools</w:t>
      </w:r>
    </w:p>
    <w:p w:rsidR="00A1236E" w:rsidRPr="003C161F" w:rsidRDefault="00EC2609" w:rsidP="00EC2609">
      <w:pPr>
        <w:rPr>
          <w:rFonts w:eastAsiaTheme="minorEastAsia" w:hint="eastAsia"/>
          <w:sz w:val="21"/>
          <w:szCs w:val="21"/>
        </w:rPr>
      </w:pPr>
      <w:r w:rsidRPr="003C161F">
        <w:rPr>
          <w:rFonts w:eastAsiaTheme="minorEastAsia"/>
          <w:sz w:val="21"/>
          <w:szCs w:val="21"/>
        </w:rPr>
        <w:t>ImportError: No module named find_depot_tools</w:t>
      </w:r>
    </w:p>
    <w:p w:rsidR="00EC2609" w:rsidRPr="003C161F" w:rsidRDefault="00EC2609" w:rsidP="00FE7BB9">
      <w:pPr>
        <w:rPr>
          <w:rFonts w:eastAsiaTheme="minorEastAsia" w:hint="eastAsia"/>
          <w:sz w:val="21"/>
          <w:szCs w:val="21"/>
        </w:rPr>
      </w:pPr>
      <w:r w:rsidRPr="003C161F">
        <w:rPr>
          <w:rFonts w:eastAsiaTheme="minorEastAsia" w:hint="eastAsia"/>
          <w:sz w:val="21"/>
          <w:szCs w:val="21"/>
        </w:rPr>
        <w:t>原因是开发人员把这个模块给删掉了。</w:t>
      </w:r>
      <w:r w:rsidR="00226C28" w:rsidRPr="003C161F">
        <w:rPr>
          <w:rFonts w:eastAsiaTheme="minorEastAsia" w:hint="eastAsia"/>
          <w:sz w:val="21"/>
          <w:szCs w:val="21"/>
        </w:rPr>
        <w:t>但不知道为什么这么明显的</w:t>
      </w:r>
      <w:r w:rsidR="00226C28" w:rsidRPr="003C161F">
        <w:rPr>
          <w:rFonts w:eastAsiaTheme="minorEastAsia" w:hint="eastAsia"/>
          <w:sz w:val="21"/>
          <w:szCs w:val="21"/>
        </w:rPr>
        <w:t>BUG</w:t>
      </w:r>
      <w:r w:rsidR="00461380" w:rsidRPr="003C161F">
        <w:rPr>
          <w:rFonts w:eastAsiaTheme="minorEastAsia" w:hint="eastAsia"/>
          <w:sz w:val="21"/>
          <w:szCs w:val="21"/>
        </w:rPr>
        <w:t>却没有测试到并修复</w:t>
      </w:r>
      <w:r w:rsidR="00226C28" w:rsidRPr="003C161F">
        <w:rPr>
          <w:rFonts w:eastAsiaTheme="minorEastAsia" w:hint="eastAsia"/>
          <w:sz w:val="21"/>
          <w:szCs w:val="21"/>
        </w:rPr>
        <w:t>？</w:t>
      </w:r>
      <w:r w:rsidR="008A06C3" w:rsidRPr="003C161F">
        <w:rPr>
          <w:rFonts w:eastAsiaTheme="minorEastAsia" w:hint="eastAsia"/>
          <w:sz w:val="21"/>
          <w:szCs w:val="21"/>
        </w:rPr>
        <w:t>也许是开发人员从不用第</w:t>
      </w:r>
      <w:r w:rsidR="008A06C3" w:rsidRPr="003C161F">
        <w:rPr>
          <w:rFonts w:eastAsiaTheme="minorEastAsia" w:hint="eastAsia"/>
          <w:sz w:val="21"/>
          <w:szCs w:val="21"/>
        </w:rPr>
        <w:t>10</w:t>
      </w:r>
      <w:r w:rsidR="008A06C3" w:rsidRPr="003C161F">
        <w:rPr>
          <w:rFonts w:eastAsiaTheme="minorEastAsia" w:hint="eastAsia"/>
          <w:sz w:val="21"/>
          <w:szCs w:val="21"/>
        </w:rPr>
        <w:t>步生成工程。</w:t>
      </w:r>
      <w:r w:rsidR="00226C28" w:rsidRPr="003C161F">
        <w:rPr>
          <w:rFonts w:eastAsiaTheme="minorEastAsia" w:hint="eastAsia"/>
          <w:sz w:val="21"/>
          <w:szCs w:val="21"/>
        </w:rPr>
        <w:t>Webrtc</w:t>
      </w:r>
      <w:r w:rsidR="00226C28" w:rsidRPr="003C161F">
        <w:rPr>
          <w:rFonts w:eastAsiaTheme="minorEastAsia" w:hint="eastAsia"/>
          <w:sz w:val="21"/>
          <w:szCs w:val="21"/>
        </w:rPr>
        <w:t>代码处理开发阶段，很不稳定。</w:t>
      </w:r>
      <w:r w:rsidR="00096E11" w:rsidRPr="003C161F">
        <w:rPr>
          <w:rFonts w:eastAsiaTheme="minorEastAsia" w:hint="eastAsia"/>
          <w:sz w:val="21"/>
          <w:szCs w:val="21"/>
        </w:rPr>
        <w:t>在项目管理方面</w:t>
      </w:r>
      <w:r w:rsidR="00226C28" w:rsidRPr="003C161F">
        <w:rPr>
          <w:rFonts w:eastAsiaTheme="minorEastAsia" w:hint="eastAsia"/>
          <w:sz w:val="21"/>
          <w:szCs w:val="21"/>
        </w:rPr>
        <w:t>比其它开源项目</w:t>
      </w:r>
      <w:r w:rsidR="00096E11" w:rsidRPr="003C161F">
        <w:rPr>
          <w:rFonts w:eastAsiaTheme="minorEastAsia" w:hint="eastAsia"/>
          <w:sz w:val="21"/>
          <w:szCs w:val="21"/>
        </w:rPr>
        <w:t>（例如：</w:t>
      </w:r>
      <w:r w:rsidR="00096E11" w:rsidRPr="003C161F">
        <w:rPr>
          <w:rFonts w:eastAsiaTheme="minorEastAsia" w:hint="eastAsia"/>
          <w:sz w:val="21"/>
          <w:szCs w:val="21"/>
        </w:rPr>
        <w:t>ffmpeg</w:t>
      </w:r>
      <w:r w:rsidR="00096E11" w:rsidRPr="003C161F">
        <w:rPr>
          <w:rFonts w:eastAsiaTheme="minorEastAsia" w:hint="eastAsia"/>
          <w:sz w:val="21"/>
          <w:szCs w:val="21"/>
        </w:rPr>
        <w:t>、</w:t>
      </w:r>
      <w:r w:rsidR="00096E11" w:rsidRPr="003C161F">
        <w:rPr>
          <w:rFonts w:eastAsiaTheme="minorEastAsia" w:hint="eastAsia"/>
          <w:sz w:val="21"/>
          <w:szCs w:val="21"/>
        </w:rPr>
        <w:t>vlc</w:t>
      </w:r>
      <w:r w:rsidR="00096E11" w:rsidRPr="003C161F">
        <w:rPr>
          <w:rFonts w:eastAsiaTheme="minorEastAsia" w:hint="eastAsia"/>
          <w:sz w:val="21"/>
          <w:szCs w:val="21"/>
        </w:rPr>
        <w:t>、</w:t>
      </w:r>
      <w:r w:rsidR="00096E11" w:rsidRPr="003C161F">
        <w:rPr>
          <w:rFonts w:eastAsiaTheme="minorEastAsia" w:hint="eastAsia"/>
          <w:sz w:val="21"/>
          <w:szCs w:val="21"/>
        </w:rPr>
        <w:t>libnice</w:t>
      </w:r>
      <w:r w:rsidR="00096E11" w:rsidRPr="003C161F">
        <w:rPr>
          <w:rFonts w:eastAsiaTheme="minorEastAsia" w:hint="eastAsia"/>
          <w:sz w:val="21"/>
          <w:szCs w:val="21"/>
        </w:rPr>
        <w:t>）</w:t>
      </w:r>
      <w:r w:rsidR="00226C28" w:rsidRPr="003C161F">
        <w:rPr>
          <w:rFonts w:eastAsiaTheme="minorEastAsia" w:hint="eastAsia"/>
          <w:sz w:val="21"/>
          <w:szCs w:val="21"/>
        </w:rPr>
        <w:t>差很多。</w:t>
      </w:r>
      <w:r w:rsidR="00CD6D3C" w:rsidRPr="003C161F">
        <w:rPr>
          <w:rFonts w:eastAsiaTheme="minorEastAsia" w:hint="eastAsia"/>
          <w:sz w:val="21"/>
          <w:szCs w:val="21"/>
        </w:rPr>
        <w:t>当然相应不久将来，这个</w:t>
      </w:r>
      <w:r w:rsidR="00CD6D3C" w:rsidRPr="003C161F">
        <w:rPr>
          <w:rFonts w:eastAsiaTheme="minorEastAsia" w:hint="eastAsia"/>
          <w:sz w:val="21"/>
          <w:szCs w:val="21"/>
        </w:rPr>
        <w:t>BUG</w:t>
      </w:r>
      <w:r w:rsidR="00C07251" w:rsidRPr="003C161F">
        <w:rPr>
          <w:rFonts w:eastAsiaTheme="minorEastAsia" w:hint="eastAsia"/>
          <w:sz w:val="21"/>
          <w:szCs w:val="21"/>
        </w:rPr>
        <w:t>也许</w:t>
      </w:r>
      <w:r w:rsidR="00CD6D3C" w:rsidRPr="003C161F">
        <w:rPr>
          <w:rFonts w:eastAsiaTheme="minorEastAsia" w:hint="eastAsia"/>
          <w:sz w:val="21"/>
          <w:szCs w:val="21"/>
        </w:rPr>
        <w:t>会被修复。</w:t>
      </w:r>
    </w:p>
    <w:p w:rsidR="00A1236E" w:rsidRPr="003C161F" w:rsidRDefault="00A1236E" w:rsidP="00FE7BB9">
      <w:pPr>
        <w:rPr>
          <w:rFonts w:eastAsiaTheme="minorEastAsia" w:hint="eastAsia"/>
          <w:sz w:val="21"/>
          <w:szCs w:val="21"/>
        </w:rPr>
      </w:pPr>
      <w:r w:rsidRPr="003C161F">
        <w:rPr>
          <w:rFonts w:eastAsiaTheme="minorEastAsia" w:hint="eastAsia"/>
          <w:sz w:val="21"/>
          <w:szCs w:val="21"/>
        </w:rPr>
        <w:t>解决方法：</w:t>
      </w:r>
    </w:p>
    <w:p w:rsidR="0087214B" w:rsidRPr="003C161F" w:rsidRDefault="0087214B" w:rsidP="0087214B">
      <w:pPr>
        <w:rPr>
          <w:rFonts w:eastAsiaTheme="minorEastAsia" w:hint="eastAsia"/>
          <w:sz w:val="21"/>
          <w:szCs w:val="21"/>
        </w:rPr>
      </w:pPr>
      <w:r w:rsidRPr="003C161F">
        <w:rPr>
          <w:rFonts w:eastAsiaTheme="minorEastAsia" w:hint="eastAsia"/>
          <w:sz w:val="21"/>
          <w:szCs w:val="21"/>
        </w:rPr>
        <w:t>在</w:t>
      </w:r>
      <w:r w:rsidRPr="003C161F">
        <w:rPr>
          <w:rFonts w:eastAsiaTheme="minorEastAsia"/>
          <w:sz w:val="21"/>
          <w:szCs w:val="21"/>
        </w:rPr>
        <w:t>gyp_chromium.py</w:t>
      </w:r>
      <w:r w:rsidRPr="003C161F">
        <w:rPr>
          <w:rFonts w:eastAsiaTheme="minorEastAsia" w:hint="eastAsia"/>
          <w:sz w:val="21"/>
          <w:szCs w:val="21"/>
        </w:rPr>
        <w:t xml:space="preserve"> 42</w:t>
      </w:r>
      <w:r w:rsidRPr="003C161F">
        <w:rPr>
          <w:rFonts w:eastAsiaTheme="minorEastAsia" w:hint="eastAsia"/>
          <w:sz w:val="21"/>
          <w:szCs w:val="21"/>
        </w:rPr>
        <w:t>行前加入下面行。</w:t>
      </w:r>
    </w:p>
    <w:p w:rsidR="0087214B" w:rsidRPr="003C161F" w:rsidRDefault="0087214B" w:rsidP="0087214B">
      <w:pPr>
        <w:rPr>
          <w:rFonts w:eastAsiaTheme="minorEastAsia" w:hint="eastAsia"/>
          <w:sz w:val="21"/>
          <w:szCs w:val="21"/>
        </w:rPr>
      </w:pPr>
      <w:proofErr w:type="gramStart"/>
      <w:r w:rsidRPr="003C161F">
        <w:rPr>
          <w:rFonts w:eastAsiaTheme="minorEastAsia"/>
          <w:sz w:val="21"/>
          <w:szCs w:val="21"/>
        </w:rPr>
        <w:t>sys.path.insert(</w:t>
      </w:r>
      <w:proofErr w:type="gramEnd"/>
      <w:r w:rsidRPr="003C161F">
        <w:rPr>
          <w:rFonts w:eastAsiaTheme="minorEastAsia"/>
          <w:sz w:val="21"/>
          <w:szCs w:val="21"/>
        </w:rPr>
        <w:t>1, os.path.join(chrome_src, 'webrtc', 'build'))</w:t>
      </w:r>
    </w:p>
    <w:p w:rsidR="00A1236E" w:rsidRPr="003C161F" w:rsidRDefault="00A1236E" w:rsidP="00FE7BB9">
      <w:pPr>
        <w:rPr>
          <w:rFonts w:eastAsiaTheme="minorEastAsia" w:hint="eastAsia"/>
          <w:sz w:val="21"/>
          <w:szCs w:val="21"/>
        </w:rPr>
      </w:pPr>
      <w:r w:rsidRPr="003C161F">
        <w:rPr>
          <w:rFonts w:eastAsiaTheme="minorEastAsia" w:hint="eastAsia"/>
          <w:sz w:val="21"/>
          <w:szCs w:val="21"/>
        </w:rPr>
        <w:t>从下面地址下载</w:t>
      </w:r>
      <w:r w:rsidRPr="003C161F">
        <w:rPr>
          <w:rFonts w:eastAsiaTheme="minorEastAsia" w:hint="eastAsia"/>
          <w:sz w:val="21"/>
          <w:szCs w:val="21"/>
        </w:rPr>
        <w:t xml:space="preserve">find_depot_tools </w:t>
      </w:r>
      <w:r w:rsidRPr="003C161F">
        <w:rPr>
          <w:rFonts w:eastAsiaTheme="minorEastAsia" w:hint="eastAsia"/>
          <w:sz w:val="21"/>
          <w:szCs w:val="21"/>
        </w:rPr>
        <w:t>工具到</w:t>
      </w:r>
      <w:r w:rsidRPr="003C161F">
        <w:rPr>
          <w:rFonts w:eastAsiaTheme="minorEastAsia" w:hint="eastAsia"/>
          <w:sz w:val="21"/>
          <w:szCs w:val="21"/>
        </w:rPr>
        <w:t xml:space="preserve">trunk\webrtc\build </w:t>
      </w:r>
      <w:r w:rsidRPr="003C161F">
        <w:rPr>
          <w:rFonts w:eastAsiaTheme="minorEastAsia" w:hint="eastAsia"/>
          <w:sz w:val="21"/>
          <w:szCs w:val="21"/>
        </w:rPr>
        <w:t>下：</w:t>
      </w:r>
      <w:hyperlink r:id="rId36" w:history="1">
        <w:r w:rsidRPr="003C161F">
          <w:rPr>
            <w:rStyle w:val="a7"/>
            <w:rFonts w:eastAsiaTheme="minorEastAsia"/>
            <w:sz w:val="21"/>
            <w:szCs w:val="21"/>
          </w:rPr>
          <w:t>https://github.com/adobe/chromium/blob/master/tools/find_depot_tools.py</w:t>
        </w:r>
      </w:hyperlink>
    </w:p>
    <w:p w:rsidR="00A1236E" w:rsidRPr="003C161F" w:rsidRDefault="00A1236E" w:rsidP="00FE7BB9">
      <w:pPr>
        <w:rPr>
          <w:rFonts w:eastAsiaTheme="minorEastAsia" w:hint="eastAsia"/>
          <w:sz w:val="21"/>
          <w:szCs w:val="21"/>
        </w:rPr>
      </w:pPr>
    </w:p>
    <w:p w:rsidR="007D4CF5" w:rsidRPr="003C161F" w:rsidRDefault="007D4CF5" w:rsidP="00FE7BB9">
      <w:pPr>
        <w:rPr>
          <w:rFonts w:eastAsiaTheme="minorEastAsia" w:hint="eastAsia"/>
          <w:sz w:val="21"/>
          <w:szCs w:val="21"/>
        </w:rPr>
      </w:pPr>
      <w:r w:rsidRPr="003C161F">
        <w:rPr>
          <w:rFonts w:eastAsiaTheme="minorEastAsia" w:hint="eastAsia"/>
          <w:sz w:val="21"/>
          <w:szCs w:val="21"/>
        </w:rPr>
        <w:t>问题二：</w:t>
      </w:r>
    </w:p>
    <w:p w:rsidR="00F50A20" w:rsidRPr="003C161F" w:rsidRDefault="00F50A20" w:rsidP="00F50A20">
      <w:pPr>
        <w:pStyle w:val="TextBody"/>
        <w:ind w:left="420"/>
        <w:rPr>
          <w:rFonts w:asciiTheme="minorEastAsia" w:eastAsiaTheme="minorEastAsia" w:hAnsiTheme="minorEastAsia" w:cs="宋体"/>
          <w:color w:val="auto"/>
          <w:sz w:val="21"/>
          <w:szCs w:val="21"/>
        </w:rPr>
      </w:pPr>
      <w:r w:rsidRPr="003C161F">
        <w:rPr>
          <w:rFonts w:asciiTheme="minorEastAsia" w:eastAsiaTheme="minorEastAsia" w:hAnsiTheme="minorEastAsia" w:cs="宋体" w:hint="eastAsia"/>
          <w:color w:val="auto"/>
          <w:sz w:val="21"/>
          <w:szCs w:val="21"/>
        </w:rPr>
        <w:t>用vs2008编译，出现下面问题：</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3&gt;.\video_coding\main\source\</w:t>
      </w:r>
      <w:proofErr w:type="gramStart"/>
      <w:r w:rsidRPr="003C161F">
        <w:rPr>
          <w:rFonts w:asciiTheme="minorEastAsia" w:eastAsiaTheme="minorEastAsia" w:hAnsiTheme="minorEastAsia" w:cs="宋体"/>
          <w:color w:val="auto"/>
          <w:sz w:val="21"/>
          <w:szCs w:val="21"/>
        </w:rPr>
        <w:t>receiver.cc(</w:t>
      </w:r>
      <w:proofErr w:type="gramEnd"/>
      <w:r w:rsidRPr="003C161F">
        <w:rPr>
          <w:rFonts w:asciiTheme="minorEastAsia" w:eastAsiaTheme="minorEastAsia" w:hAnsiTheme="minorEastAsia" w:cs="宋体"/>
          <w:color w:val="auto"/>
          <w:sz w:val="21"/>
          <w:szCs w:val="21"/>
        </w:rPr>
        <w:t xml:space="preserve">159) : error C2668: “abs”: </w:t>
      </w:r>
      <w:r w:rsidRPr="003C161F">
        <w:rPr>
          <w:rFonts w:asciiTheme="minorEastAsia" w:eastAsiaTheme="minorEastAsia" w:hAnsiTheme="minorEastAsia" w:cs="宋体" w:hint="eastAsia"/>
          <w:color w:val="auto"/>
          <w:sz w:val="21"/>
          <w:szCs w:val="21"/>
        </w:rPr>
        <w:t>对重载函数的调用不明确</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9.0\VC\include\math.h(539): </w:t>
      </w:r>
      <w:r w:rsidRPr="003C161F">
        <w:rPr>
          <w:rFonts w:asciiTheme="minorEastAsia" w:eastAsiaTheme="minorEastAsia" w:hAnsiTheme="minorEastAsia" w:cs="宋体" w:hint="eastAsia"/>
          <w:color w:val="auto"/>
          <w:sz w:val="21"/>
          <w:szCs w:val="21"/>
        </w:rPr>
        <w:t>可能是</w:t>
      </w:r>
      <w:r w:rsidRPr="003C161F">
        <w:rPr>
          <w:rFonts w:asciiTheme="minorEastAsia" w:eastAsiaTheme="minorEastAsia" w:hAnsiTheme="minorEastAsia" w:cs="宋体"/>
          <w:color w:val="auto"/>
          <w:sz w:val="21"/>
          <w:szCs w:val="21"/>
        </w:rPr>
        <w:t>“long double abs(long double)”</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9.0\VC\include\math.h(491): </w:t>
      </w:r>
      <w:r w:rsidRPr="003C161F">
        <w:rPr>
          <w:rFonts w:asciiTheme="minorEastAsia" w:eastAsiaTheme="minorEastAsia" w:hAnsiTheme="minorEastAsia" w:cs="宋体" w:hint="eastAsia"/>
          <w:color w:val="auto"/>
          <w:sz w:val="21"/>
          <w:szCs w:val="21"/>
        </w:rPr>
        <w:t>或</w:t>
      </w:r>
      <w:r w:rsidRPr="003C161F">
        <w:rPr>
          <w:rFonts w:asciiTheme="minorEastAsia" w:eastAsiaTheme="minorEastAsia" w:hAnsiTheme="minorEastAsia" w:cs="宋体"/>
          <w:color w:val="auto"/>
          <w:sz w:val="21"/>
          <w:szCs w:val="21"/>
        </w:rPr>
        <w:t xml:space="preserve">       “float abs(float)”</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9.0\VC\include\math.h(487): </w:t>
      </w:r>
      <w:r w:rsidRPr="003C161F">
        <w:rPr>
          <w:rFonts w:asciiTheme="minorEastAsia" w:eastAsiaTheme="minorEastAsia" w:hAnsiTheme="minorEastAsia" w:cs="宋体" w:hint="eastAsia"/>
          <w:color w:val="auto"/>
          <w:sz w:val="21"/>
          <w:szCs w:val="21"/>
        </w:rPr>
        <w:t>或</w:t>
      </w:r>
      <w:r w:rsidRPr="003C161F">
        <w:rPr>
          <w:rFonts w:asciiTheme="minorEastAsia" w:eastAsiaTheme="minorEastAsia" w:hAnsiTheme="minorEastAsia" w:cs="宋体"/>
          <w:color w:val="auto"/>
          <w:sz w:val="21"/>
          <w:szCs w:val="21"/>
        </w:rPr>
        <w:t xml:space="preserve">       “double abs(double)”</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9.0\VC\include\math.h(485): </w:t>
      </w:r>
      <w:r w:rsidRPr="003C161F">
        <w:rPr>
          <w:rFonts w:asciiTheme="minorEastAsia" w:eastAsiaTheme="minorEastAsia" w:hAnsiTheme="minorEastAsia" w:cs="宋体" w:hint="eastAsia"/>
          <w:color w:val="auto"/>
          <w:sz w:val="21"/>
          <w:szCs w:val="21"/>
        </w:rPr>
        <w:t>或</w:t>
      </w:r>
      <w:r w:rsidRPr="003C161F">
        <w:rPr>
          <w:rFonts w:asciiTheme="minorEastAsia" w:eastAsiaTheme="minorEastAsia" w:hAnsiTheme="minorEastAsia" w:cs="宋体"/>
          <w:color w:val="auto"/>
          <w:sz w:val="21"/>
          <w:szCs w:val="21"/>
        </w:rPr>
        <w:t xml:space="preserve">       “long abs(long)”</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9.0\VC\include\stdlib.h(380): </w:t>
      </w:r>
      <w:r w:rsidRPr="003C161F">
        <w:rPr>
          <w:rFonts w:asciiTheme="minorEastAsia" w:eastAsiaTheme="minorEastAsia" w:hAnsiTheme="minorEastAsia" w:cs="宋体" w:hint="eastAsia"/>
          <w:color w:val="auto"/>
          <w:sz w:val="21"/>
          <w:szCs w:val="21"/>
        </w:rPr>
        <w:t>或</w:t>
      </w:r>
      <w:r w:rsidRPr="003C161F">
        <w:rPr>
          <w:rFonts w:asciiTheme="minorEastAsia" w:eastAsiaTheme="minorEastAsia" w:hAnsiTheme="minorEastAsia" w:cs="宋体"/>
          <w:color w:val="auto"/>
          <w:sz w:val="21"/>
          <w:szCs w:val="21"/>
        </w:rPr>
        <w:t xml:space="preserve">       “int abs(int)”</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w:t>
      </w:r>
      <w:r w:rsidRPr="003C161F">
        <w:rPr>
          <w:rFonts w:asciiTheme="minorEastAsia" w:eastAsiaTheme="minorEastAsia" w:hAnsiTheme="minorEastAsia" w:cs="宋体" w:hint="eastAsia"/>
          <w:color w:val="auto"/>
          <w:sz w:val="21"/>
          <w:szCs w:val="21"/>
        </w:rPr>
        <w:t>试图匹配参数列表</w:t>
      </w:r>
      <w:r w:rsidRPr="003C161F">
        <w:rPr>
          <w:rFonts w:asciiTheme="minorEastAsia" w:eastAsiaTheme="minorEastAsia" w:hAnsiTheme="minorEastAsia" w:cs="宋体"/>
          <w:color w:val="auto"/>
          <w:sz w:val="21"/>
          <w:szCs w:val="21"/>
        </w:rPr>
        <w:t>“(const int64_t)”</w:t>
      </w:r>
      <w:r w:rsidRPr="003C161F">
        <w:rPr>
          <w:rFonts w:asciiTheme="minorEastAsia" w:eastAsiaTheme="minorEastAsia" w:hAnsiTheme="minorEastAsia" w:cs="宋体" w:hint="eastAsia"/>
          <w:color w:val="auto"/>
          <w:sz w:val="21"/>
          <w:szCs w:val="21"/>
        </w:rPr>
        <w:t>时</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3&gt;.\video_coding\main\source\</w:t>
      </w:r>
      <w:proofErr w:type="gramStart"/>
      <w:r w:rsidRPr="003C161F">
        <w:rPr>
          <w:rFonts w:asciiTheme="minorEastAsia" w:eastAsiaTheme="minorEastAsia" w:hAnsiTheme="minorEastAsia" w:cs="宋体"/>
          <w:color w:val="auto"/>
          <w:sz w:val="21"/>
          <w:szCs w:val="21"/>
        </w:rPr>
        <w:t>receiver.cc(</w:t>
      </w:r>
      <w:proofErr w:type="gramEnd"/>
      <w:r w:rsidRPr="003C161F">
        <w:rPr>
          <w:rFonts w:asciiTheme="minorEastAsia" w:eastAsiaTheme="minorEastAsia" w:hAnsiTheme="minorEastAsia" w:cs="宋体"/>
          <w:color w:val="auto"/>
          <w:sz w:val="21"/>
          <w:szCs w:val="21"/>
        </w:rPr>
        <w:t xml:space="preserve">164) : error C2668: “abs”: </w:t>
      </w:r>
      <w:r w:rsidRPr="003C161F">
        <w:rPr>
          <w:rFonts w:asciiTheme="minorEastAsia" w:eastAsiaTheme="minorEastAsia" w:hAnsiTheme="minorEastAsia" w:cs="宋体" w:hint="eastAsia"/>
          <w:color w:val="auto"/>
          <w:sz w:val="21"/>
          <w:szCs w:val="21"/>
        </w:rPr>
        <w:t>对重载函数的调用不明确</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9.0\VC\include\math.h(539): </w:t>
      </w:r>
      <w:r w:rsidRPr="003C161F">
        <w:rPr>
          <w:rFonts w:asciiTheme="minorEastAsia" w:eastAsiaTheme="minorEastAsia" w:hAnsiTheme="minorEastAsia" w:cs="宋体" w:hint="eastAsia"/>
          <w:color w:val="auto"/>
          <w:sz w:val="21"/>
          <w:szCs w:val="21"/>
        </w:rPr>
        <w:t>可能是</w:t>
      </w:r>
      <w:r w:rsidRPr="003C161F">
        <w:rPr>
          <w:rFonts w:asciiTheme="minorEastAsia" w:eastAsiaTheme="minorEastAsia" w:hAnsiTheme="minorEastAsia" w:cs="宋体"/>
          <w:color w:val="auto"/>
          <w:sz w:val="21"/>
          <w:szCs w:val="21"/>
        </w:rPr>
        <w:t>“long double abs(long double)”</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9.0\VC\include\math.h(491): </w:t>
      </w:r>
      <w:r w:rsidRPr="003C161F">
        <w:rPr>
          <w:rFonts w:asciiTheme="minorEastAsia" w:eastAsiaTheme="minorEastAsia" w:hAnsiTheme="minorEastAsia" w:cs="宋体" w:hint="eastAsia"/>
          <w:color w:val="auto"/>
          <w:sz w:val="21"/>
          <w:szCs w:val="21"/>
        </w:rPr>
        <w:t>或</w:t>
      </w:r>
      <w:r w:rsidRPr="003C161F">
        <w:rPr>
          <w:rFonts w:asciiTheme="minorEastAsia" w:eastAsiaTheme="minorEastAsia" w:hAnsiTheme="minorEastAsia" w:cs="宋体"/>
          <w:color w:val="auto"/>
          <w:sz w:val="21"/>
          <w:szCs w:val="21"/>
        </w:rPr>
        <w:t xml:space="preserve">       “float abs(float)”</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9.0\VC\include\math.h(487): </w:t>
      </w:r>
      <w:r w:rsidRPr="003C161F">
        <w:rPr>
          <w:rFonts w:asciiTheme="minorEastAsia" w:eastAsiaTheme="minorEastAsia" w:hAnsiTheme="minorEastAsia" w:cs="宋体" w:hint="eastAsia"/>
          <w:color w:val="auto"/>
          <w:sz w:val="21"/>
          <w:szCs w:val="21"/>
        </w:rPr>
        <w:t>或</w:t>
      </w:r>
      <w:r w:rsidRPr="003C161F">
        <w:rPr>
          <w:rFonts w:asciiTheme="minorEastAsia" w:eastAsiaTheme="minorEastAsia" w:hAnsiTheme="minorEastAsia" w:cs="宋体"/>
          <w:color w:val="auto"/>
          <w:sz w:val="21"/>
          <w:szCs w:val="21"/>
        </w:rPr>
        <w:t xml:space="preserve">       “double abs(double)”</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9.0\VC\include\math.h(485): </w:t>
      </w:r>
      <w:r w:rsidRPr="003C161F">
        <w:rPr>
          <w:rFonts w:asciiTheme="minorEastAsia" w:eastAsiaTheme="minorEastAsia" w:hAnsiTheme="minorEastAsia" w:cs="宋体" w:hint="eastAsia"/>
          <w:color w:val="auto"/>
          <w:sz w:val="21"/>
          <w:szCs w:val="21"/>
        </w:rPr>
        <w:t>或</w:t>
      </w:r>
      <w:r w:rsidRPr="003C161F">
        <w:rPr>
          <w:rFonts w:asciiTheme="minorEastAsia" w:eastAsiaTheme="minorEastAsia" w:hAnsiTheme="minorEastAsia" w:cs="宋体"/>
          <w:color w:val="auto"/>
          <w:sz w:val="21"/>
          <w:szCs w:val="21"/>
        </w:rPr>
        <w:t xml:space="preserve">       “long abs(long)”</w:t>
      </w:r>
    </w:p>
    <w:p w:rsidR="005C529D" w:rsidRPr="003C161F" w:rsidRDefault="005C529D"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color w:val="auto"/>
          <w:sz w:val="21"/>
          <w:szCs w:val="21"/>
        </w:rPr>
        <w:t xml:space="preserve">3&gt;        C:\Program Files\Microsoft Visual Studio 9.0\VC\include\stdlib.h(380): </w:t>
      </w:r>
      <w:r w:rsidRPr="003C161F">
        <w:rPr>
          <w:rFonts w:asciiTheme="minorEastAsia" w:eastAsiaTheme="minorEastAsia" w:hAnsiTheme="minorEastAsia" w:cs="宋体" w:hint="eastAsia"/>
          <w:color w:val="auto"/>
          <w:sz w:val="21"/>
          <w:szCs w:val="21"/>
        </w:rPr>
        <w:t>或</w:t>
      </w:r>
      <w:r w:rsidRPr="003C161F">
        <w:rPr>
          <w:rFonts w:asciiTheme="minorEastAsia" w:eastAsiaTheme="minorEastAsia" w:hAnsiTheme="minorEastAsia" w:cs="宋体"/>
          <w:color w:val="auto"/>
          <w:sz w:val="21"/>
          <w:szCs w:val="21"/>
        </w:rPr>
        <w:t xml:space="preserve">       “int abs(int)”</w:t>
      </w:r>
    </w:p>
    <w:p w:rsidR="005C529D" w:rsidRPr="003C161F" w:rsidRDefault="005C529D" w:rsidP="005C529D">
      <w:pPr>
        <w:pStyle w:val="TextBody"/>
        <w:rPr>
          <w:rFonts w:asciiTheme="minorEastAsia" w:eastAsiaTheme="minorEastAsia" w:hAnsiTheme="minorEastAsia" w:cs="宋体"/>
          <w:color w:val="auto"/>
          <w:sz w:val="21"/>
          <w:szCs w:val="21"/>
        </w:rPr>
      </w:pPr>
    </w:p>
    <w:p w:rsidR="005F774C" w:rsidRPr="003C161F" w:rsidRDefault="005F774C" w:rsidP="005C529D">
      <w:pPr>
        <w:pStyle w:val="TextBody"/>
        <w:rPr>
          <w:rFonts w:asciiTheme="minorEastAsia" w:eastAsiaTheme="minorEastAsia" w:hAnsiTheme="minorEastAsia" w:cs="宋体"/>
          <w:color w:val="auto"/>
          <w:sz w:val="21"/>
          <w:szCs w:val="21"/>
        </w:rPr>
      </w:pPr>
      <w:r w:rsidRPr="003C161F">
        <w:rPr>
          <w:rFonts w:asciiTheme="minorEastAsia" w:eastAsiaTheme="minorEastAsia" w:hAnsiTheme="minorEastAsia" w:cs="宋体" w:hint="eastAsia"/>
          <w:color w:val="auto"/>
          <w:sz w:val="21"/>
          <w:szCs w:val="21"/>
        </w:rPr>
        <w:t>以上问题是由于vs2008对C99支持不够，用最新版本vs2012就可以解决。</w:t>
      </w:r>
      <w:r w:rsidR="005B0B06" w:rsidRPr="003C161F">
        <w:rPr>
          <w:rFonts w:asciiTheme="minorEastAsia" w:eastAsiaTheme="minorEastAsia" w:hAnsiTheme="minorEastAsia" w:cs="宋体" w:hint="eastAsia"/>
          <w:color w:val="auto"/>
          <w:sz w:val="21"/>
          <w:szCs w:val="21"/>
        </w:rPr>
        <w:t>也可以</w:t>
      </w:r>
      <w:r w:rsidR="0012183B" w:rsidRPr="003C161F">
        <w:rPr>
          <w:rFonts w:asciiTheme="minorEastAsia" w:eastAsiaTheme="minorEastAsia" w:hAnsiTheme="minorEastAsia" w:cs="宋体" w:hint="eastAsia"/>
          <w:color w:val="auto"/>
          <w:sz w:val="21"/>
          <w:szCs w:val="21"/>
        </w:rPr>
        <w:t>修改代码进行类型</w:t>
      </w:r>
      <w:r w:rsidR="005B0B06" w:rsidRPr="003C161F">
        <w:rPr>
          <w:rFonts w:asciiTheme="minorEastAsia" w:eastAsiaTheme="minorEastAsia" w:hAnsiTheme="minorEastAsia" w:cs="宋体" w:hint="eastAsia"/>
          <w:color w:val="auto"/>
          <w:sz w:val="21"/>
          <w:szCs w:val="21"/>
        </w:rPr>
        <w:t>强</w:t>
      </w:r>
      <w:r w:rsidR="005B0B06" w:rsidRPr="003C161F">
        <w:rPr>
          <w:rFonts w:asciiTheme="minorEastAsia" w:eastAsiaTheme="minorEastAsia" w:hAnsiTheme="minorEastAsia" w:cs="宋体" w:hint="eastAsia"/>
          <w:color w:val="auto"/>
          <w:sz w:val="21"/>
          <w:szCs w:val="21"/>
        </w:rPr>
        <w:lastRenderedPageBreak/>
        <w:t>制转换。</w:t>
      </w:r>
    </w:p>
    <w:p w:rsidR="005C529D" w:rsidRPr="003C161F" w:rsidRDefault="005C529D" w:rsidP="005C529D">
      <w:pPr>
        <w:pStyle w:val="TextBody"/>
        <w:rPr>
          <w:rFonts w:asciiTheme="minorEastAsia" w:eastAsiaTheme="minorEastAsia" w:hAnsiTheme="minorEastAsia" w:cs="宋体"/>
          <w:color w:val="auto"/>
          <w:sz w:val="21"/>
          <w:szCs w:val="21"/>
        </w:rPr>
      </w:pPr>
    </w:p>
    <w:p w:rsidR="00A879A7" w:rsidRPr="003C161F" w:rsidRDefault="00901F88" w:rsidP="0014432E">
      <w:pPr>
        <w:pStyle w:val="ab"/>
        <w:numPr>
          <w:ilvl w:val="2"/>
          <w:numId w:val="5"/>
        </w:numPr>
        <w:ind w:firstLineChars="0"/>
        <w:outlineLvl w:val="2"/>
        <w:rPr>
          <w:rFonts w:asciiTheme="minorEastAsia" w:eastAsiaTheme="minorEastAsia" w:hAnsiTheme="minorEastAsia"/>
          <w:sz w:val="21"/>
        </w:rPr>
      </w:pPr>
      <w:bookmarkStart w:id="53" w:name="_Toc381081823"/>
      <w:bookmarkStart w:id="54" w:name="_Toc381116474"/>
      <w:r w:rsidRPr="003C161F">
        <w:rPr>
          <w:rFonts w:asciiTheme="minorEastAsia" w:eastAsiaTheme="minorEastAsia" w:hAnsiTheme="minorEastAsia"/>
          <w:sz w:val="21"/>
        </w:rPr>
        <w:t>ubuntu下编译：</w:t>
      </w:r>
      <w:bookmarkEnd w:id="53"/>
      <w:bookmarkEnd w:id="54"/>
    </w:p>
    <w:p w:rsidR="00A879A7" w:rsidRPr="003C161F" w:rsidRDefault="00901F88" w:rsidP="0014432E">
      <w:pPr>
        <w:pStyle w:val="TextBody"/>
        <w:numPr>
          <w:ilvl w:val="0"/>
          <w:numId w:val="8"/>
        </w:numPr>
        <w:rPr>
          <w:rFonts w:asciiTheme="minorEastAsia" w:eastAsiaTheme="minorEastAsia" w:hAnsiTheme="minorEastAsia"/>
          <w:sz w:val="21"/>
          <w:szCs w:val="21"/>
        </w:rPr>
      </w:pPr>
      <w:r w:rsidRPr="003C161F">
        <w:rPr>
          <w:rFonts w:asciiTheme="minorEastAsia" w:eastAsiaTheme="minorEastAsia" w:hAnsiTheme="minorEastAsia"/>
          <w:sz w:val="21"/>
          <w:szCs w:val="21"/>
        </w:rPr>
        <w:t>安装depot_tools:</w:t>
      </w:r>
    </w:p>
    <w:p w:rsidR="00A879A7" w:rsidRDefault="00901F88">
      <w:pPr>
        <w:rPr>
          <w:rStyle w:val="InternetLink"/>
          <w:rFonts w:asciiTheme="minorEastAsia" w:eastAsiaTheme="minorEastAsia" w:hAnsiTheme="minorEastAsia"/>
          <w:b/>
          <w:i/>
          <w:sz w:val="21"/>
          <w:szCs w:val="21"/>
        </w:rPr>
      </w:pPr>
      <w:proofErr w:type="gramStart"/>
      <w:r w:rsidRPr="003C161F">
        <w:rPr>
          <w:rFonts w:asciiTheme="minorEastAsia" w:eastAsiaTheme="minorEastAsia" w:hAnsiTheme="minorEastAsia"/>
          <w:b/>
          <w:i/>
          <w:sz w:val="21"/>
          <w:szCs w:val="21"/>
        </w:rPr>
        <w:t>svn</w:t>
      </w:r>
      <w:proofErr w:type="gramEnd"/>
      <w:r w:rsidRPr="003C161F">
        <w:rPr>
          <w:rFonts w:asciiTheme="minorEastAsia" w:eastAsiaTheme="minorEastAsia" w:hAnsiTheme="minorEastAsia"/>
          <w:b/>
          <w:i/>
          <w:sz w:val="21"/>
          <w:szCs w:val="21"/>
        </w:rPr>
        <w:t xml:space="preserve"> co </w:t>
      </w:r>
      <w:hyperlink r:id="rId37">
        <w:r w:rsidRPr="003C161F">
          <w:rPr>
            <w:rStyle w:val="InternetLink"/>
            <w:rFonts w:asciiTheme="minorEastAsia" w:eastAsiaTheme="minorEastAsia" w:hAnsiTheme="minorEastAsia"/>
            <w:b/>
            <w:i/>
            <w:sz w:val="21"/>
            <w:szCs w:val="21"/>
          </w:rPr>
          <w:t>http://src.chromium.org/svn/trunk/tools/depot_tools</w:t>
        </w:r>
      </w:hyperlink>
    </w:p>
    <w:p w:rsidR="001D4FA2" w:rsidRPr="001D4FA2" w:rsidRDefault="001D4FA2" w:rsidP="001D4FA2">
      <w:r w:rsidRPr="001D4FA2">
        <w:rPr>
          <w:rFonts w:hint="eastAsia"/>
        </w:rPr>
        <w:t>或者：</w:t>
      </w:r>
    </w:p>
    <w:p w:rsidR="001D4FA2" w:rsidRPr="003C161F" w:rsidRDefault="001D4FA2" w:rsidP="001D4FA2">
      <w:pPr>
        <w:pStyle w:val="TextBody"/>
        <w:rPr>
          <w:rFonts w:asciiTheme="minorEastAsia" w:eastAsiaTheme="minorEastAsia" w:hAnsiTheme="minorEastAsia" w:cs="Courier New"/>
          <w:b/>
          <w:i/>
          <w:color w:val="006000"/>
          <w:sz w:val="21"/>
          <w:szCs w:val="21"/>
        </w:rPr>
      </w:pPr>
      <w:proofErr w:type="gramStart"/>
      <w:r w:rsidRPr="003C161F">
        <w:rPr>
          <w:rFonts w:asciiTheme="minorEastAsia" w:eastAsiaTheme="minorEastAsia" w:hAnsiTheme="minorEastAsia" w:cs="Courier New"/>
          <w:b/>
          <w:i/>
          <w:color w:val="auto"/>
          <w:sz w:val="21"/>
          <w:szCs w:val="21"/>
        </w:rPr>
        <w:t>git</w:t>
      </w:r>
      <w:proofErr w:type="gramEnd"/>
      <w:r w:rsidRPr="003C161F">
        <w:rPr>
          <w:rFonts w:asciiTheme="minorEastAsia" w:eastAsiaTheme="minorEastAsia" w:hAnsiTheme="minorEastAsia" w:cs="Courier New"/>
          <w:b/>
          <w:i/>
          <w:color w:val="auto"/>
          <w:sz w:val="21"/>
          <w:szCs w:val="21"/>
        </w:rPr>
        <w:t xml:space="preserve"> clone</w:t>
      </w:r>
      <w:r w:rsidRPr="003C161F">
        <w:rPr>
          <w:rFonts w:asciiTheme="minorEastAsia" w:eastAsiaTheme="minorEastAsia" w:hAnsiTheme="minorEastAsia" w:cs="Courier New"/>
          <w:b/>
          <w:i/>
          <w:color w:val="006000"/>
          <w:sz w:val="21"/>
          <w:szCs w:val="21"/>
        </w:rPr>
        <w:t xml:space="preserve"> </w:t>
      </w:r>
      <w:hyperlink r:id="rId38" w:history="1">
        <w:r w:rsidRPr="003C161F">
          <w:rPr>
            <w:rStyle w:val="a7"/>
            <w:rFonts w:asciiTheme="minorEastAsia" w:eastAsiaTheme="minorEastAsia" w:hAnsiTheme="minorEastAsia" w:cs="Courier New"/>
            <w:b/>
            <w:i/>
            <w:sz w:val="21"/>
            <w:szCs w:val="21"/>
          </w:rPr>
          <w:t>https://chromium.googlesource.com/chromium/tools/depot_tools.git</w:t>
        </w:r>
      </w:hyperlink>
    </w:p>
    <w:p w:rsidR="001D4FA2" w:rsidRPr="001D4FA2" w:rsidRDefault="001D4FA2">
      <w:pPr>
        <w:rPr>
          <w:rStyle w:val="InternetLink"/>
          <w:rFonts w:asciiTheme="minorEastAsia" w:eastAsiaTheme="minorEastAsia" w:hAnsiTheme="minorEastAsia"/>
          <w:b/>
          <w:i/>
          <w:sz w:val="21"/>
          <w:szCs w:val="21"/>
        </w:rPr>
      </w:pP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我的depot_tools下到了　/data/google/depot_tools 中。</w:t>
      </w:r>
    </w:p>
    <w:p w:rsidR="00A879A7" w:rsidRPr="003C161F" w:rsidRDefault="00A879A7">
      <w:pPr>
        <w:rPr>
          <w:rFonts w:asciiTheme="minorEastAsia" w:eastAsiaTheme="minorEastAsia" w:hAnsiTheme="minorEastAsia"/>
          <w:sz w:val="21"/>
          <w:szCs w:val="21"/>
        </w:rPr>
      </w:pPr>
    </w:p>
    <w:p w:rsidR="00A879A7" w:rsidRPr="003C161F" w:rsidRDefault="00901F88" w:rsidP="0014432E">
      <w:pPr>
        <w:pStyle w:val="TextBody"/>
        <w:numPr>
          <w:ilvl w:val="0"/>
          <w:numId w:val="8"/>
        </w:numPr>
        <w:rPr>
          <w:rFonts w:asciiTheme="minorEastAsia" w:eastAsiaTheme="minorEastAsia" w:hAnsiTheme="minorEastAsia"/>
          <w:sz w:val="21"/>
          <w:szCs w:val="21"/>
        </w:rPr>
      </w:pPr>
      <w:r w:rsidRPr="003C161F">
        <w:rPr>
          <w:rFonts w:asciiTheme="minorEastAsia" w:eastAsiaTheme="minorEastAsia" w:hAnsiTheme="minorEastAsia"/>
          <w:sz w:val="21"/>
          <w:szCs w:val="21"/>
        </w:rPr>
        <w:t>设置环境变量，把这个目录加入到PATH中：</w:t>
      </w:r>
    </w:p>
    <w:p w:rsidR="00A879A7" w:rsidRPr="003C161F" w:rsidRDefault="00901F88">
      <w:pPr>
        <w:rPr>
          <w:rFonts w:asciiTheme="minorEastAsia" w:eastAsiaTheme="minorEastAsia" w:hAnsiTheme="minorEastAsia"/>
          <w:b/>
          <w:i/>
          <w:sz w:val="21"/>
          <w:szCs w:val="21"/>
        </w:rPr>
      </w:pPr>
      <w:proofErr w:type="gramStart"/>
      <w:r w:rsidRPr="003C161F">
        <w:rPr>
          <w:rFonts w:asciiTheme="minorEastAsia" w:eastAsiaTheme="minorEastAsia" w:hAnsiTheme="minorEastAsia"/>
          <w:b/>
          <w:i/>
          <w:sz w:val="21"/>
          <w:szCs w:val="21"/>
        </w:rPr>
        <w:t>export</w:t>
      </w:r>
      <w:proofErr w:type="gramEnd"/>
      <w:r w:rsidRPr="003C161F">
        <w:rPr>
          <w:rFonts w:asciiTheme="minorEastAsia" w:eastAsiaTheme="minorEastAsia" w:hAnsiTheme="minorEastAsia"/>
          <w:b/>
          <w:i/>
          <w:sz w:val="21"/>
          <w:szCs w:val="21"/>
        </w:rPr>
        <w:t xml:space="preserve"> PATH=$PATH:/data/google/depot_tools</w:t>
      </w:r>
    </w:p>
    <w:p w:rsidR="00817723" w:rsidRPr="003C161F" w:rsidRDefault="00817723" w:rsidP="0014432E">
      <w:pPr>
        <w:pStyle w:val="TextBody"/>
        <w:numPr>
          <w:ilvl w:val="0"/>
          <w:numId w:val="8"/>
        </w:num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下载webrtc代码</w:t>
      </w:r>
      <w:r w:rsidRPr="003C161F">
        <w:rPr>
          <w:rStyle w:val="InternetLink"/>
          <w:rFonts w:asciiTheme="minorEastAsia" w:eastAsiaTheme="minorEastAsia" w:hAnsiTheme="minorEastAsia" w:hint="eastAsia"/>
          <w:color w:val="auto"/>
          <w:sz w:val="21"/>
          <w:szCs w:val="21"/>
          <w:u w:val="none"/>
        </w:rPr>
        <w:t>，最好选择稳定代码下载，trunk是当前开发代码库。</w:t>
      </w:r>
    </w:p>
    <w:p w:rsidR="00A879A7" w:rsidRPr="003C161F" w:rsidRDefault="00102938">
      <w:pPr>
        <w:pStyle w:val="TextBody"/>
        <w:rPr>
          <w:rFonts w:asciiTheme="minorEastAsia" w:eastAsiaTheme="minorEastAsia" w:hAnsiTheme="minorEastAsia"/>
          <w:sz w:val="21"/>
          <w:szCs w:val="21"/>
        </w:rPr>
      </w:pPr>
      <w:r w:rsidRPr="003C161F">
        <w:rPr>
          <w:rStyle w:val="InternetLink"/>
          <w:rFonts w:asciiTheme="minorEastAsia" w:eastAsiaTheme="minorEastAsia" w:hAnsiTheme="minorEastAsia"/>
          <w:b/>
          <w:i/>
          <w:color w:val="auto"/>
          <w:sz w:val="21"/>
          <w:szCs w:val="21"/>
          <w:u w:val="none"/>
        </w:rPr>
        <w:t xml:space="preserve">gclient config </w:t>
      </w:r>
      <w:hyperlink r:id="rId39" w:history="1">
        <w:r w:rsidRPr="003C161F">
          <w:rPr>
            <w:rStyle w:val="a7"/>
            <w:rFonts w:asciiTheme="minorEastAsia" w:eastAsiaTheme="minorEastAsia" w:hAnsiTheme="minorEastAsia"/>
            <w:b/>
            <w:i/>
            <w:sz w:val="21"/>
            <w:szCs w:val="21"/>
          </w:rPr>
          <w:t>http://webrtc.googlecode.com/svn/</w:t>
        </w:r>
        <w:r w:rsidRPr="003C161F">
          <w:rPr>
            <w:rStyle w:val="a7"/>
            <w:rFonts w:asciiTheme="minorEastAsia" w:eastAsiaTheme="minorEastAsia" w:hAnsiTheme="minorEastAsia" w:hint="eastAsia"/>
            <w:b/>
            <w:i/>
            <w:sz w:val="21"/>
            <w:szCs w:val="21"/>
          </w:rPr>
          <w:t>trunk</w:t>
        </w:r>
        <w:r w:rsidRPr="003C161F">
          <w:rPr>
            <w:rStyle w:val="a7"/>
            <w:rFonts w:asciiTheme="minorEastAsia" w:eastAsiaTheme="minorEastAsia" w:hAnsiTheme="minorEastAsia"/>
            <w:b/>
            <w:i/>
            <w:sz w:val="21"/>
            <w:szCs w:val="21"/>
          </w:rPr>
          <w:t>/</w:t>
        </w:r>
      </w:hyperlink>
      <w:r w:rsidR="00901F88" w:rsidRPr="003C161F">
        <w:rPr>
          <w:rFonts w:asciiTheme="minorEastAsia" w:eastAsiaTheme="minorEastAsia" w:hAnsiTheme="minorEastAsia"/>
          <w:sz w:val="21"/>
          <w:szCs w:val="21"/>
        </w:rPr>
        <w:t>（生成.gconfig文件）</w:t>
      </w:r>
    </w:p>
    <w:p w:rsidR="00D4650A" w:rsidRPr="003C161F" w:rsidRDefault="00B76156">
      <w:pPr>
        <w:pStyle w:val="TextBody"/>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默认配置下载与平台相应的代码，如果要下其它平台代码。</w:t>
      </w:r>
      <w:r w:rsidR="00D4650A" w:rsidRPr="003C161F">
        <w:rPr>
          <w:rFonts w:asciiTheme="minorEastAsia" w:eastAsiaTheme="minorEastAsia" w:hAnsiTheme="minorEastAsia" w:hint="eastAsia"/>
          <w:sz w:val="21"/>
          <w:szCs w:val="21"/>
        </w:rPr>
        <w:t>修改.gconfig文件，加入</w:t>
      </w:r>
      <w:r w:rsidR="00D4650A" w:rsidRPr="003C161F">
        <w:rPr>
          <w:rFonts w:asciiTheme="minorEastAsia" w:eastAsiaTheme="minorEastAsia" w:hAnsiTheme="minorEastAsia"/>
          <w:sz w:val="21"/>
          <w:szCs w:val="21"/>
        </w:rPr>
        <w:t>target_os = ['windows', 'android'</w:t>
      </w:r>
      <w:r w:rsidR="00D4650A" w:rsidRPr="003C161F">
        <w:rPr>
          <w:rFonts w:asciiTheme="minorEastAsia" w:eastAsiaTheme="minorEastAsia" w:hAnsiTheme="minorEastAsia" w:hint="eastAsia"/>
          <w:sz w:val="21"/>
          <w:szCs w:val="21"/>
        </w:rPr>
        <w:t>，</w:t>
      </w:r>
      <w:r w:rsidR="00D4650A" w:rsidRPr="003C161F">
        <w:rPr>
          <w:rFonts w:asciiTheme="minorEastAsia" w:eastAsiaTheme="minorEastAsia" w:hAnsiTheme="minorEastAsia"/>
          <w:sz w:val="21"/>
          <w:szCs w:val="21"/>
        </w:rPr>
        <w:t>'</w:t>
      </w:r>
      <w:r w:rsidR="00D4650A" w:rsidRPr="003C161F">
        <w:rPr>
          <w:rFonts w:asciiTheme="minorEastAsia" w:eastAsiaTheme="minorEastAsia" w:hAnsiTheme="minorEastAsia" w:hint="eastAsia"/>
          <w:sz w:val="21"/>
          <w:szCs w:val="21"/>
        </w:rPr>
        <w:t>unix</w:t>
      </w:r>
      <w:r w:rsidR="00D4650A" w:rsidRPr="003C161F">
        <w:rPr>
          <w:rFonts w:asciiTheme="minorEastAsia" w:eastAsiaTheme="minorEastAsia" w:hAnsiTheme="minorEastAsia"/>
          <w:sz w:val="21"/>
          <w:szCs w:val="21"/>
        </w:rPr>
        <w:t>']</w:t>
      </w:r>
    </w:p>
    <w:p w:rsidR="00A879A7" w:rsidRPr="003C161F" w:rsidRDefault="00901F88">
      <w:pPr>
        <w:pStyle w:val="TextBody"/>
        <w:rPr>
          <w:rFonts w:asciiTheme="minorEastAsia" w:eastAsiaTheme="minorEastAsia" w:hAnsiTheme="minorEastAsia"/>
          <w:sz w:val="21"/>
          <w:szCs w:val="21"/>
        </w:rPr>
      </w:pPr>
      <w:r w:rsidRPr="003C161F">
        <w:rPr>
          <w:rFonts w:asciiTheme="minorEastAsia" w:eastAsiaTheme="minorEastAsia" w:hAnsiTheme="minorEastAsia"/>
          <w:b/>
          <w:i/>
          <w:sz w:val="21"/>
          <w:szCs w:val="21"/>
        </w:rPr>
        <w:t>gclient sync --force</w:t>
      </w:r>
      <w:r w:rsidRPr="003C161F">
        <w:rPr>
          <w:rFonts w:asciiTheme="minorEastAsia" w:eastAsiaTheme="minorEastAsia" w:hAnsiTheme="minorEastAsia"/>
          <w:sz w:val="21"/>
          <w:szCs w:val="21"/>
        </w:rPr>
        <w:t>（同步项目文件，要下载1个多G的文件，网</w:t>
      </w:r>
      <w:proofErr w:type="gramStart"/>
      <w:r w:rsidRPr="003C161F">
        <w:rPr>
          <w:rFonts w:asciiTheme="minorEastAsia" w:eastAsiaTheme="minorEastAsia" w:hAnsiTheme="minorEastAsia"/>
          <w:sz w:val="21"/>
          <w:szCs w:val="21"/>
        </w:rPr>
        <w:t>速不好</w:t>
      </w:r>
      <w:proofErr w:type="gramEnd"/>
      <w:r w:rsidRPr="003C161F">
        <w:rPr>
          <w:rFonts w:asciiTheme="minorEastAsia" w:eastAsiaTheme="minorEastAsia" w:hAnsiTheme="minorEastAsia"/>
          <w:sz w:val="21"/>
          <w:szCs w:val="21"/>
        </w:rPr>
        <w:t>的，可以去玩一会再回来）</w:t>
      </w:r>
      <w:r w:rsidR="00817723" w:rsidRPr="003C161F">
        <w:rPr>
          <w:rFonts w:asciiTheme="minorEastAsia" w:eastAsiaTheme="minorEastAsia" w:hAnsiTheme="minorEastAsia" w:hint="eastAsia"/>
          <w:sz w:val="21"/>
          <w:szCs w:val="21"/>
        </w:rPr>
        <w:t>，注意：如果下载中卡住了，需要翻墙。</w:t>
      </w:r>
    </w:p>
    <w:p w:rsidR="00A879A7" w:rsidRPr="003C161F" w:rsidRDefault="00901F88">
      <w:pPr>
        <w:pStyle w:val="TextBody"/>
        <w:rPr>
          <w:rFonts w:asciiTheme="minorEastAsia" w:eastAsiaTheme="minorEastAsia" w:hAnsiTheme="minorEastAsia"/>
          <w:sz w:val="21"/>
          <w:szCs w:val="21"/>
        </w:rPr>
      </w:pPr>
      <w:r w:rsidRPr="003C161F">
        <w:rPr>
          <w:rFonts w:asciiTheme="minorEastAsia" w:eastAsiaTheme="minorEastAsia" w:hAnsiTheme="minorEastAsia"/>
          <w:b/>
          <w:i/>
          <w:sz w:val="21"/>
          <w:szCs w:val="21"/>
        </w:rPr>
        <w:t xml:space="preserve">gclient runhooks --force </w:t>
      </w:r>
      <w:r w:rsidRPr="003C161F">
        <w:rPr>
          <w:rFonts w:asciiTheme="minorEastAsia" w:eastAsiaTheme="minorEastAsia" w:hAnsiTheme="minorEastAsia"/>
          <w:sz w:val="21"/>
          <w:szCs w:val="21"/>
        </w:rPr>
        <w:t>（</w:t>
      </w:r>
      <w:r w:rsidR="00AA3877" w:rsidRPr="003C161F">
        <w:rPr>
          <w:rFonts w:asciiTheme="minorEastAsia" w:eastAsiaTheme="minorEastAsia" w:hAnsiTheme="minorEastAsia" w:hint="eastAsia"/>
          <w:sz w:val="21"/>
          <w:szCs w:val="21"/>
        </w:rPr>
        <w:t>重新生成</w:t>
      </w:r>
      <w:r w:rsidR="00271A25" w:rsidRPr="003C161F">
        <w:rPr>
          <w:rFonts w:asciiTheme="minorEastAsia" w:eastAsiaTheme="minorEastAsia" w:hAnsiTheme="minorEastAsia" w:hint="eastAsia"/>
          <w:sz w:val="21"/>
          <w:szCs w:val="21"/>
        </w:rPr>
        <w:t>相应的工程文件，</w:t>
      </w:r>
      <w:r w:rsidRPr="003C161F">
        <w:rPr>
          <w:rFonts w:asciiTheme="minorEastAsia" w:eastAsiaTheme="minorEastAsia" w:hAnsiTheme="minorEastAsia"/>
          <w:sz w:val="21"/>
          <w:szCs w:val="21"/>
        </w:rPr>
        <w:t>Linux的MakeFile文件）</w:t>
      </w:r>
    </w:p>
    <w:p w:rsidR="00A879A7" w:rsidRPr="003C161F" w:rsidRDefault="00A879A7">
      <w:pPr>
        <w:rPr>
          <w:rFonts w:asciiTheme="minorEastAsia" w:eastAsiaTheme="minorEastAsia" w:hAnsiTheme="minorEastAsia"/>
          <w:sz w:val="21"/>
          <w:szCs w:val="21"/>
        </w:rPr>
      </w:pPr>
    </w:p>
    <w:p w:rsidR="00A879A7" w:rsidRPr="003C161F" w:rsidRDefault="00466978" w:rsidP="0014432E">
      <w:pPr>
        <w:pStyle w:val="TextBody"/>
        <w:numPr>
          <w:ilvl w:val="0"/>
          <w:numId w:val="8"/>
        </w:num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安装</w:t>
      </w:r>
      <w:r w:rsidR="00842293" w:rsidRPr="003C161F">
        <w:rPr>
          <w:rFonts w:asciiTheme="minorEastAsia" w:eastAsiaTheme="minorEastAsia" w:hAnsiTheme="minorEastAsia" w:hint="eastAsia"/>
          <w:sz w:val="21"/>
          <w:szCs w:val="21"/>
        </w:rPr>
        <w:t>依</w:t>
      </w:r>
      <w:r w:rsidR="00901F88" w:rsidRPr="003C161F">
        <w:rPr>
          <w:rFonts w:asciiTheme="minorEastAsia" w:eastAsiaTheme="minorEastAsia" w:hAnsiTheme="minorEastAsia"/>
          <w:sz w:val="21"/>
          <w:szCs w:val="21"/>
        </w:rPr>
        <w:t>赖开发库：</w:t>
      </w:r>
    </w:p>
    <w:p w:rsidR="00AF6290" w:rsidRPr="003C161F" w:rsidRDefault="00901F88" w:rsidP="008601AB">
      <w:pPr>
        <w:rPr>
          <w:rFonts w:eastAsiaTheme="minorEastAsia" w:hint="eastAsia"/>
          <w:b/>
          <w:i/>
          <w:sz w:val="21"/>
          <w:szCs w:val="21"/>
        </w:rPr>
      </w:pPr>
      <w:proofErr w:type="gramStart"/>
      <w:r w:rsidRPr="003C161F">
        <w:rPr>
          <w:b/>
          <w:i/>
          <w:sz w:val="21"/>
          <w:szCs w:val="21"/>
        </w:rPr>
        <w:t>apt-get</w:t>
      </w:r>
      <w:proofErr w:type="gramEnd"/>
      <w:r w:rsidRPr="003C161F">
        <w:rPr>
          <w:b/>
          <w:i/>
          <w:sz w:val="21"/>
          <w:szCs w:val="21"/>
        </w:rPr>
        <w:t xml:space="preserve"> install libasound2-dev</w:t>
      </w:r>
    </w:p>
    <w:p w:rsidR="00AF6290" w:rsidRPr="003C161F" w:rsidRDefault="00901F88" w:rsidP="008601AB">
      <w:pPr>
        <w:rPr>
          <w:rFonts w:eastAsiaTheme="minorEastAsia" w:hint="eastAsia"/>
          <w:b/>
          <w:i/>
          <w:sz w:val="21"/>
          <w:szCs w:val="21"/>
        </w:rPr>
      </w:pPr>
      <w:proofErr w:type="gramStart"/>
      <w:r w:rsidRPr="003C161F">
        <w:rPr>
          <w:b/>
          <w:i/>
          <w:sz w:val="21"/>
          <w:szCs w:val="21"/>
        </w:rPr>
        <w:t>apt-get</w:t>
      </w:r>
      <w:proofErr w:type="gramEnd"/>
      <w:r w:rsidRPr="003C161F">
        <w:rPr>
          <w:b/>
          <w:i/>
          <w:sz w:val="21"/>
          <w:szCs w:val="21"/>
        </w:rPr>
        <w:t xml:space="preserve"> install libpulse-dev</w:t>
      </w:r>
    </w:p>
    <w:p w:rsidR="00A879A7" w:rsidRPr="003C161F" w:rsidRDefault="00901F88" w:rsidP="008601AB">
      <w:pPr>
        <w:rPr>
          <w:b/>
          <w:i/>
          <w:sz w:val="21"/>
          <w:szCs w:val="21"/>
        </w:rPr>
      </w:pPr>
      <w:proofErr w:type="gramStart"/>
      <w:r w:rsidRPr="003C161F">
        <w:rPr>
          <w:b/>
          <w:i/>
          <w:sz w:val="21"/>
          <w:szCs w:val="21"/>
        </w:rPr>
        <w:t>apt-get</w:t>
      </w:r>
      <w:proofErr w:type="gramEnd"/>
      <w:r w:rsidRPr="003C161F">
        <w:rPr>
          <w:b/>
          <w:i/>
          <w:sz w:val="21"/>
          <w:szCs w:val="21"/>
        </w:rPr>
        <w:t xml:space="preserve"> install libx11-dev</w:t>
      </w:r>
    </w:p>
    <w:p w:rsidR="00A879A7" w:rsidRPr="003C161F" w:rsidRDefault="00901F88" w:rsidP="008601AB">
      <w:pPr>
        <w:rPr>
          <w:b/>
          <w:i/>
          <w:sz w:val="21"/>
          <w:szCs w:val="21"/>
        </w:rPr>
      </w:pPr>
      <w:proofErr w:type="gramStart"/>
      <w:r w:rsidRPr="003C161F">
        <w:rPr>
          <w:b/>
          <w:i/>
          <w:sz w:val="21"/>
          <w:szCs w:val="21"/>
        </w:rPr>
        <w:t>apt-get</w:t>
      </w:r>
      <w:proofErr w:type="gramEnd"/>
      <w:r w:rsidRPr="003C161F">
        <w:rPr>
          <w:b/>
          <w:i/>
          <w:sz w:val="21"/>
          <w:szCs w:val="21"/>
        </w:rPr>
        <w:t xml:space="preserve"> install libxext-dev</w:t>
      </w:r>
    </w:p>
    <w:p w:rsidR="00A879A7" w:rsidRPr="003C161F" w:rsidRDefault="00901F88" w:rsidP="008601AB">
      <w:pPr>
        <w:rPr>
          <w:b/>
          <w:i/>
          <w:sz w:val="21"/>
          <w:szCs w:val="21"/>
        </w:rPr>
      </w:pPr>
      <w:proofErr w:type="gramStart"/>
      <w:r w:rsidRPr="003C161F">
        <w:rPr>
          <w:b/>
          <w:i/>
          <w:sz w:val="21"/>
          <w:szCs w:val="21"/>
        </w:rPr>
        <w:t>apt-get</w:t>
      </w:r>
      <w:proofErr w:type="gramEnd"/>
      <w:r w:rsidRPr="003C161F">
        <w:rPr>
          <w:b/>
          <w:i/>
          <w:sz w:val="21"/>
          <w:szCs w:val="21"/>
        </w:rPr>
        <w:t xml:space="preserve"> install libnss3-dev</w:t>
      </w:r>
    </w:p>
    <w:p w:rsidR="00A879A7" w:rsidRPr="003C161F" w:rsidRDefault="00A879A7">
      <w:pPr>
        <w:rPr>
          <w:rFonts w:asciiTheme="minorEastAsia" w:eastAsiaTheme="minorEastAsia" w:hAnsiTheme="minorEastAsia"/>
          <w:sz w:val="21"/>
          <w:szCs w:val="21"/>
        </w:rPr>
      </w:pPr>
    </w:p>
    <w:p w:rsidR="00A879A7" w:rsidRPr="003C161F" w:rsidRDefault="00842293" w:rsidP="0014432E">
      <w:pPr>
        <w:pStyle w:val="TextBody"/>
        <w:numPr>
          <w:ilvl w:val="0"/>
          <w:numId w:val="8"/>
        </w:num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生成工程文件</w:t>
      </w:r>
    </w:p>
    <w:p w:rsidR="00E07E31" w:rsidRPr="003C161F" w:rsidRDefault="00E07E31" w:rsidP="0014432E">
      <w:pPr>
        <w:pStyle w:val="TextBody"/>
        <w:numPr>
          <w:ilvl w:val="1"/>
          <w:numId w:val="8"/>
        </w:num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生成make工程</w:t>
      </w:r>
    </w:p>
    <w:p w:rsidR="00A879A7" w:rsidRPr="003C161F" w:rsidRDefault="00901F88">
      <w:pPr>
        <w:rPr>
          <w:rStyle w:val="SourceText"/>
          <w:rFonts w:asciiTheme="minorEastAsia" w:eastAsiaTheme="minorEastAsia" w:hAnsiTheme="minorEastAsia"/>
          <w:b/>
          <w:i/>
          <w:iCs/>
          <w:sz w:val="21"/>
          <w:szCs w:val="21"/>
        </w:rPr>
      </w:pPr>
      <w:r w:rsidRPr="003C161F">
        <w:rPr>
          <w:rStyle w:val="SourceText"/>
          <w:rFonts w:asciiTheme="minorEastAsia" w:eastAsiaTheme="minorEastAsia" w:hAnsiTheme="minorEastAsia"/>
          <w:b/>
          <w:i/>
          <w:iCs/>
          <w:sz w:val="21"/>
          <w:szCs w:val="21"/>
        </w:rPr>
        <w:t>k@k-C410:/data/google/webrtc/trunk$ export GYP_GENERATORS=make</w:t>
      </w:r>
    </w:p>
    <w:p w:rsidR="00257D6D" w:rsidRPr="003C161F" w:rsidRDefault="00257D6D">
      <w:pPr>
        <w:rPr>
          <w:rStyle w:val="SourceText"/>
          <w:rFonts w:asciiTheme="minorEastAsia" w:eastAsiaTheme="minorEastAsia" w:hAnsiTheme="minorEastAsia"/>
          <w:iCs/>
          <w:sz w:val="21"/>
          <w:szCs w:val="21"/>
        </w:rPr>
      </w:pPr>
      <w:r w:rsidRPr="003C161F">
        <w:rPr>
          <w:rStyle w:val="SourceText"/>
          <w:rFonts w:asciiTheme="minorEastAsia" w:eastAsiaTheme="minorEastAsia" w:hAnsiTheme="minorEastAsia" w:hint="eastAsia"/>
          <w:iCs/>
          <w:sz w:val="21"/>
          <w:szCs w:val="21"/>
        </w:rPr>
        <w:t>指定工程文件类型，如果没有这一步，默认使用ninja</w:t>
      </w:r>
    </w:p>
    <w:p w:rsidR="00A900FA" w:rsidRPr="003C161F" w:rsidRDefault="00A900FA" w:rsidP="00A900FA">
      <w:pPr>
        <w:widowControl/>
        <w:suppressAutoHyphens w:val="0"/>
        <w:rPr>
          <w:rFonts w:ascii="宋体" w:eastAsia="宋体" w:hAnsi="宋体" w:cs="宋体"/>
          <w:color w:val="auto"/>
          <w:kern w:val="0"/>
          <w:sz w:val="21"/>
          <w:szCs w:val="21"/>
          <w:lang w:bidi="ar-SA"/>
        </w:rPr>
      </w:pPr>
      <w:proofErr w:type="gramStart"/>
      <w:r w:rsidRPr="003C161F">
        <w:rPr>
          <w:rFonts w:ascii="宋体" w:eastAsia="宋体" w:hAnsi="宋体" w:cs="宋体"/>
          <w:color w:val="auto"/>
          <w:kern w:val="0"/>
          <w:sz w:val="21"/>
          <w:szCs w:val="21"/>
          <w:lang w:bidi="ar-SA"/>
        </w:rPr>
        <w:t>make</w:t>
      </w:r>
      <w:proofErr w:type="gramEnd"/>
      <w:r w:rsidRPr="003C161F">
        <w:rPr>
          <w:rFonts w:ascii="宋体" w:eastAsia="宋体" w:hAnsi="宋体" w:cs="宋体"/>
          <w:color w:val="auto"/>
          <w:kern w:val="0"/>
          <w:sz w:val="21"/>
          <w:szCs w:val="21"/>
          <w:lang w:bidi="ar-SA"/>
        </w:rPr>
        <w:t xml:space="preserve"> for Makefiles</w:t>
      </w:r>
    </w:p>
    <w:p w:rsidR="00A900FA" w:rsidRPr="003C161F" w:rsidRDefault="00A900FA" w:rsidP="00A900FA">
      <w:pPr>
        <w:widowControl/>
        <w:suppressAutoHyphens w:val="0"/>
        <w:rPr>
          <w:rFonts w:ascii="宋体" w:eastAsia="宋体" w:hAnsi="宋体" w:cs="宋体"/>
          <w:color w:val="auto"/>
          <w:kern w:val="0"/>
          <w:sz w:val="21"/>
          <w:szCs w:val="21"/>
          <w:lang w:bidi="ar-SA"/>
        </w:rPr>
      </w:pPr>
      <w:proofErr w:type="gramStart"/>
      <w:r w:rsidRPr="003C161F">
        <w:rPr>
          <w:rFonts w:ascii="宋体" w:eastAsia="宋体" w:hAnsi="宋体" w:cs="宋体"/>
          <w:color w:val="auto"/>
          <w:kern w:val="0"/>
          <w:sz w:val="21"/>
          <w:szCs w:val="21"/>
          <w:lang w:bidi="ar-SA"/>
        </w:rPr>
        <w:t>msvs</w:t>
      </w:r>
      <w:proofErr w:type="gramEnd"/>
      <w:r w:rsidRPr="003C161F">
        <w:rPr>
          <w:rFonts w:ascii="宋体" w:eastAsia="宋体" w:hAnsi="宋体" w:cs="宋体"/>
          <w:color w:val="auto"/>
          <w:kern w:val="0"/>
          <w:sz w:val="21"/>
          <w:szCs w:val="21"/>
          <w:lang w:bidi="ar-SA"/>
        </w:rPr>
        <w:t> for Visual Studio</w:t>
      </w:r>
    </w:p>
    <w:p w:rsidR="00A900FA" w:rsidRPr="003C161F" w:rsidRDefault="00A900FA" w:rsidP="00A900FA">
      <w:pPr>
        <w:widowControl/>
        <w:suppressAutoHyphens w:val="0"/>
        <w:rPr>
          <w:rFonts w:ascii="宋体" w:eastAsia="宋体" w:hAnsi="宋体" w:cs="宋体"/>
          <w:color w:val="auto"/>
          <w:kern w:val="0"/>
          <w:sz w:val="21"/>
          <w:szCs w:val="21"/>
          <w:lang w:bidi="ar-SA"/>
        </w:rPr>
      </w:pPr>
      <w:proofErr w:type="gramStart"/>
      <w:r w:rsidRPr="003C161F">
        <w:rPr>
          <w:rFonts w:ascii="宋体" w:eastAsia="宋体" w:hAnsi="宋体" w:cs="宋体"/>
          <w:color w:val="auto"/>
          <w:kern w:val="0"/>
          <w:sz w:val="21"/>
          <w:szCs w:val="21"/>
          <w:lang w:bidi="ar-SA"/>
        </w:rPr>
        <w:t>msvs-ninja</w:t>
      </w:r>
      <w:proofErr w:type="gramEnd"/>
      <w:r w:rsidRPr="003C161F">
        <w:rPr>
          <w:rFonts w:ascii="宋体" w:eastAsia="宋体" w:hAnsi="宋体" w:cs="宋体"/>
          <w:color w:val="auto"/>
          <w:kern w:val="0"/>
          <w:sz w:val="21"/>
          <w:szCs w:val="21"/>
          <w:lang w:bidi="ar-SA"/>
        </w:rPr>
        <w:t xml:space="preserve"> for Visual Studio project building with ninja</w:t>
      </w:r>
    </w:p>
    <w:p w:rsidR="00A900FA" w:rsidRPr="003C161F" w:rsidRDefault="00A900FA" w:rsidP="00A900FA">
      <w:pPr>
        <w:widowControl/>
        <w:suppressAutoHyphens w:val="0"/>
        <w:rPr>
          <w:rFonts w:ascii="宋体" w:eastAsia="宋体" w:hAnsi="宋体" w:cs="宋体"/>
          <w:color w:val="auto"/>
          <w:kern w:val="0"/>
          <w:sz w:val="21"/>
          <w:szCs w:val="21"/>
          <w:lang w:bidi="ar-SA"/>
        </w:rPr>
      </w:pPr>
      <w:proofErr w:type="gramStart"/>
      <w:r w:rsidRPr="003C161F">
        <w:rPr>
          <w:rFonts w:ascii="宋体" w:eastAsia="宋体" w:hAnsi="宋体" w:cs="宋体"/>
          <w:color w:val="auto"/>
          <w:kern w:val="0"/>
          <w:sz w:val="21"/>
          <w:szCs w:val="21"/>
          <w:lang w:bidi="ar-SA"/>
        </w:rPr>
        <w:t>xcode</w:t>
      </w:r>
      <w:proofErr w:type="gramEnd"/>
      <w:r w:rsidRPr="003C161F">
        <w:rPr>
          <w:rFonts w:ascii="宋体" w:eastAsia="宋体" w:hAnsi="宋体" w:cs="宋体"/>
          <w:color w:val="auto"/>
          <w:kern w:val="0"/>
          <w:sz w:val="21"/>
          <w:szCs w:val="21"/>
          <w:lang w:bidi="ar-SA"/>
        </w:rPr>
        <w:t xml:space="preserve"> for Xcode</w:t>
      </w:r>
    </w:p>
    <w:p w:rsidR="00A900FA" w:rsidRPr="003C161F" w:rsidRDefault="00A900FA">
      <w:pPr>
        <w:rPr>
          <w:rStyle w:val="SourceText"/>
          <w:rFonts w:asciiTheme="minorEastAsia" w:eastAsiaTheme="minorEastAsia" w:hAnsiTheme="minorEastAsia"/>
          <w:iCs/>
          <w:sz w:val="21"/>
          <w:szCs w:val="21"/>
        </w:rPr>
      </w:pPr>
    </w:p>
    <w:p w:rsidR="00A879A7" w:rsidRPr="003C161F" w:rsidRDefault="00901F88">
      <w:pPr>
        <w:rPr>
          <w:rStyle w:val="SourceText"/>
          <w:rFonts w:asciiTheme="minorEastAsia" w:eastAsiaTheme="minorEastAsia" w:hAnsiTheme="minorEastAsia"/>
          <w:b/>
          <w:i/>
          <w:iCs/>
          <w:sz w:val="21"/>
          <w:szCs w:val="21"/>
        </w:rPr>
      </w:pPr>
      <w:r w:rsidRPr="003C161F">
        <w:rPr>
          <w:rStyle w:val="SourceText"/>
          <w:rFonts w:asciiTheme="minorEastAsia" w:eastAsiaTheme="minorEastAsia" w:hAnsiTheme="minorEastAsia"/>
          <w:b/>
          <w:i/>
          <w:iCs/>
          <w:sz w:val="21"/>
          <w:szCs w:val="21"/>
        </w:rPr>
        <w:t>k@k-C410:/data/google/webrtc/trunk$ build/gyp_chromium --depth=. all.gyp</w:t>
      </w:r>
    </w:p>
    <w:p w:rsidR="00A879A7" w:rsidRPr="003C161F" w:rsidRDefault="00BC7BAB">
      <w:pPr>
        <w:rPr>
          <w:rStyle w:val="SourceText"/>
          <w:rFonts w:asciiTheme="minorEastAsia" w:eastAsiaTheme="minorEastAsia" w:hAnsiTheme="minorEastAsia"/>
          <w:b/>
          <w:sz w:val="21"/>
          <w:szCs w:val="21"/>
        </w:rPr>
      </w:pPr>
      <w:r w:rsidRPr="003C161F">
        <w:rPr>
          <w:rStyle w:val="SourceText"/>
          <w:rFonts w:asciiTheme="minorEastAsia" w:eastAsiaTheme="minorEastAsia" w:hAnsiTheme="minorEastAsia" w:hint="eastAsia"/>
          <w:sz w:val="21"/>
          <w:szCs w:val="21"/>
        </w:rPr>
        <w:t>如果你没有安装依赖库，可能会</w:t>
      </w:r>
      <w:r w:rsidR="00901F88" w:rsidRPr="003C161F">
        <w:rPr>
          <w:rStyle w:val="SourceText"/>
          <w:rFonts w:asciiTheme="minorEastAsia" w:eastAsiaTheme="minorEastAsia" w:hAnsiTheme="minorEastAsia"/>
          <w:sz w:val="21"/>
          <w:szCs w:val="21"/>
        </w:rPr>
        <w:t>出现下面错误</w:t>
      </w:r>
      <w:r w:rsidR="00901F88" w:rsidRPr="003C161F">
        <w:rPr>
          <w:rStyle w:val="SourceText"/>
          <w:rFonts w:asciiTheme="minorEastAsia" w:eastAsiaTheme="minorEastAsia" w:hAnsiTheme="minorEastAsia"/>
          <w:b/>
          <w:sz w:val="21"/>
          <w:szCs w:val="21"/>
        </w:rPr>
        <w:t>:</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Updating projects from gyp files...</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Package nss was not found in the pkg-config search path.</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Perhaps you should add the directory containing `nss.pc'</w:t>
      </w:r>
    </w:p>
    <w:p w:rsidR="00A879A7" w:rsidRPr="003C161F" w:rsidRDefault="00901F88">
      <w:pPr>
        <w:rPr>
          <w:rStyle w:val="SourceText"/>
          <w:rFonts w:asciiTheme="minorEastAsia" w:eastAsiaTheme="minorEastAsia" w:hAnsiTheme="minorEastAsia"/>
          <w:sz w:val="21"/>
          <w:szCs w:val="21"/>
        </w:rPr>
      </w:pPr>
      <w:proofErr w:type="gramStart"/>
      <w:r w:rsidRPr="003C161F">
        <w:rPr>
          <w:rStyle w:val="SourceText"/>
          <w:rFonts w:asciiTheme="minorEastAsia" w:eastAsiaTheme="minorEastAsia" w:hAnsiTheme="minorEastAsia"/>
          <w:sz w:val="21"/>
          <w:szCs w:val="21"/>
        </w:rPr>
        <w:t>to</w:t>
      </w:r>
      <w:proofErr w:type="gramEnd"/>
      <w:r w:rsidRPr="003C161F">
        <w:rPr>
          <w:rStyle w:val="SourceText"/>
          <w:rFonts w:asciiTheme="minorEastAsia" w:eastAsiaTheme="minorEastAsia" w:hAnsiTheme="minorEastAsia"/>
          <w:sz w:val="21"/>
          <w:szCs w:val="21"/>
        </w:rPr>
        <w:t xml:space="preserve"> the PKG_CONFIG_PATH environment variable</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No package 'nss' found</w:t>
      </w:r>
    </w:p>
    <w:p w:rsidR="00A879A7" w:rsidRPr="003C161F" w:rsidRDefault="00901F88">
      <w:pPr>
        <w:rPr>
          <w:rStyle w:val="SourceText"/>
          <w:rFonts w:asciiTheme="minorEastAsia" w:eastAsiaTheme="minorEastAsia" w:hAnsiTheme="minorEastAsia"/>
          <w:sz w:val="21"/>
          <w:szCs w:val="21"/>
        </w:rPr>
      </w:pPr>
      <w:proofErr w:type="gramStart"/>
      <w:r w:rsidRPr="003C161F">
        <w:rPr>
          <w:rStyle w:val="SourceText"/>
          <w:rFonts w:asciiTheme="minorEastAsia" w:eastAsiaTheme="minorEastAsia" w:hAnsiTheme="minorEastAsia"/>
          <w:sz w:val="21"/>
          <w:szCs w:val="21"/>
        </w:rPr>
        <w:t>gyp</w:t>
      </w:r>
      <w:proofErr w:type="gramEnd"/>
      <w:r w:rsidRPr="003C161F">
        <w:rPr>
          <w:rStyle w:val="SourceText"/>
          <w:rFonts w:asciiTheme="minorEastAsia" w:eastAsiaTheme="minorEastAsia" w:hAnsiTheme="minorEastAsia"/>
          <w:sz w:val="21"/>
          <w:szCs w:val="21"/>
        </w:rPr>
        <w:t xml:space="preserve">: Call to 'pkg-config --libs-only-L --libs-only-other nss' returned exit status 1. </w:t>
      </w:r>
      <w:proofErr w:type="gramStart"/>
      <w:r w:rsidRPr="003C161F">
        <w:rPr>
          <w:rStyle w:val="SourceText"/>
          <w:rFonts w:asciiTheme="minorEastAsia" w:eastAsiaTheme="minorEastAsia" w:hAnsiTheme="minorEastAsia"/>
          <w:sz w:val="21"/>
          <w:szCs w:val="21"/>
        </w:rPr>
        <w:t>while</w:t>
      </w:r>
      <w:proofErr w:type="gramEnd"/>
      <w:r w:rsidRPr="003C161F">
        <w:rPr>
          <w:rStyle w:val="SourceText"/>
          <w:rFonts w:asciiTheme="minorEastAsia" w:eastAsiaTheme="minorEastAsia" w:hAnsiTheme="minorEastAsia"/>
          <w:sz w:val="21"/>
          <w:szCs w:val="21"/>
        </w:rPr>
        <w:t xml:space="preserve"> loading dependencies of all.gyp while trying to load all.gyp</w:t>
      </w:r>
    </w:p>
    <w:p w:rsidR="00A879A7" w:rsidRPr="003C161F" w:rsidRDefault="00A879A7">
      <w:pPr>
        <w:rPr>
          <w:rFonts w:asciiTheme="minorEastAsia" w:eastAsiaTheme="minorEastAsia" w:hAnsiTheme="minorEastAsia"/>
          <w:sz w:val="21"/>
          <w:szCs w:val="21"/>
        </w:rPr>
      </w:pPr>
    </w:p>
    <w:p w:rsidR="00A879A7" w:rsidRPr="003C161F" w:rsidRDefault="00901F88">
      <w:pPr>
        <w:rPr>
          <w:rStyle w:val="SourceText"/>
          <w:rFonts w:asciiTheme="minorEastAsia" w:eastAsiaTheme="minorEastAsia" w:hAnsiTheme="minorEastAsia"/>
          <w:b/>
          <w:sz w:val="21"/>
          <w:szCs w:val="21"/>
        </w:rPr>
      </w:pPr>
      <w:r w:rsidRPr="003C161F">
        <w:rPr>
          <w:rStyle w:val="SourceText"/>
          <w:rFonts w:asciiTheme="minorEastAsia" w:eastAsiaTheme="minorEastAsia" w:hAnsiTheme="minorEastAsia"/>
          <w:sz w:val="21"/>
          <w:szCs w:val="21"/>
        </w:rPr>
        <w:t>安装</w:t>
      </w:r>
      <w:r w:rsidRPr="003C161F">
        <w:rPr>
          <w:rStyle w:val="SourceText"/>
          <w:rFonts w:asciiTheme="minorEastAsia" w:eastAsiaTheme="minorEastAsia" w:hAnsiTheme="minorEastAsia"/>
          <w:b/>
          <w:sz w:val="21"/>
          <w:szCs w:val="21"/>
        </w:rPr>
        <w:t>libnss</w:t>
      </w:r>
      <w:r w:rsidRPr="003C161F">
        <w:rPr>
          <w:rStyle w:val="SourceText"/>
          <w:rFonts w:asciiTheme="minorEastAsia" w:eastAsiaTheme="minorEastAsia" w:hAnsiTheme="minorEastAsia"/>
          <w:sz w:val="21"/>
          <w:szCs w:val="21"/>
        </w:rPr>
        <w:t>库</w:t>
      </w:r>
      <w:r w:rsidRPr="003C161F">
        <w:rPr>
          <w:rStyle w:val="SourceText"/>
          <w:rFonts w:asciiTheme="minorEastAsia" w:eastAsiaTheme="minorEastAsia" w:hAnsiTheme="minorEastAsia"/>
          <w:b/>
          <w:sz w:val="21"/>
          <w:szCs w:val="21"/>
        </w:rPr>
        <w:t>:</w:t>
      </w:r>
    </w:p>
    <w:p w:rsidR="00A879A7" w:rsidRPr="003C161F" w:rsidRDefault="00901F88">
      <w:pPr>
        <w:rPr>
          <w:rStyle w:val="SourceText"/>
          <w:rFonts w:asciiTheme="minorEastAsia" w:eastAsiaTheme="minorEastAsia" w:hAnsiTheme="minorEastAsia"/>
          <w:b/>
          <w:i/>
          <w:iCs/>
          <w:sz w:val="21"/>
          <w:szCs w:val="21"/>
        </w:rPr>
      </w:pPr>
      <w:r w:rsidRPr="003C161F">
        <w:rPr>
          <w:rStyle w:val="SourceText"/>
          <w:rFonts w:asciiTheme="minorEastAsia" w:eastAsiaTheme="minorEastAsia" w:hAnsiTheme="minorEastAsia"/>
          <w:b/>
          <w:i/>
          <w:iCs/>
          <w:sz w:val="21"/>
          <w:szCs w:val="21"/>
        </w:rPr>
        <w:t xml:space="preserve">k@k-C410:/data/google/webrtc/trunk$ sudo apt-get </w:t>
      </w:r>
      <w:proofErr w:type="gramStart"/>
      <w:r w:rsidRPr="003C161F">
        <w:rPr>
          <w:rStyle w:val="SourceText"/>
          <w:rFonts w:asciiTheme="minorEastAsia" w:eastAsiaTheme="minorEastAsia" w:hAnsiTheme="minorEastAsia"/>
          <w:b/>
          <w:i/>
          <w:iCs/>
          <w:sz w:val="21"/>
          <w:szCs w:val="21"/>
        </w:rPr>
        <w:t>install</w:t>
      </w:r>
      <w:proofErr w:type="gramEnd"/>
      <w:r w:rsidRPr="003C161F">
        <w:rPr>
          <w:rStyle w:val="SourceText"/>
          <w:rFonts w:asciiTheme="minorEastAsia" w:eastAsiaTheme="minorEastAsia" w:hAnsiTheme="minorEastAsia"/>
          <w:b/>
          <w:i/>
          <w:iCs/>
          <w:sz w:val="21"/>
          <w:szCs w:val="21"/>
        </w:rPr>
        <w:t xml:space="preserve"> libnss3-dev</w:t>
      </w:r>
    </w:p>
    <w:p w:rsidR="00A879A7" w:rsidRPr="003C161F" w:rsidRDefault="00A879A7">
      <w:pPr>
        <w:rPr>
          <w:rFonts w:asciiTheme="minorEastAsia" w:eastAsiaTheme="minorEastAsia" w:hAnsiTheme="minorEastAsia"/>
          <w:sz w:val="21"/>
          <w:szCs w:val="21"/>
        </w:rPr>
      </w:pPr>
    </w:p>
    <w:p w:rsidR="00415832" w:rsidRPr="003C161F" w:rsidRDefault="00415832" w:rsidP="00415832">
      <w:pPr>
        <w:rPr>
          <w:sz w:val="21"/>
          <w:szCs w:val="21"/>
        </w:rPr>
      </w:pPr>
      <w:r w:rsidRPr="003C161F">
        <w:rPr>
          <w:sz w:val="21"/>
          <w:szCs w:val="21"/>
        </w:rPr>
        <w:t xml:space="preserve">________ </w:t>
      </w:r>
      <w:proofErr w:type="gramStart"/>
      <w:r w:rsidRPr="003C161F">
        <w:rPr>
          <w:sz w:val="21"/>
          <w:szCs w:val="21"/>
        </w:rPr>
        <w:t>running</w:t>
      </w:r>
      <w:proofErr w:type="gramEnd"/>
      <w:r w:rsidRPr="003C161F">
        <w:rPr>
          <w:sz w:val="21"/>
          <w:szCs w:val="21"/>
        </w:rPr>
        <w:t xml:space="preserve"> '/usr/bin/python trunk/webrtc/build/gyp_webrtc -Dextra_gyp_flag=0' in '/home/google'</w:t>
      </w:r>
    </w:p>
    <w:p w:rsidR="00415832" w:rsidRPr="003C161F" w:rsidRDefault="00415832" w:rsidP="00415832">
      <w:pPr>
        <w:rPr>
          <w:sz w:val="21"/>
          <w:szCs w:val="21"/>
        </w:rPr>
      </w:pPr>
      <w:r w:rsidRPr="003C161F">
        <w:rPr>
          <w:sz w:val="21"/>
          <w:szCs w:val="21"/>
        </w:rPr>
        <w:t>Generating gyp files from GN...</w:t>
      </w:r>
    </w:p>
    <w:p w:rsidR="00415832" w:rsidRPr="003C161F" w:rsidRDefault="00415832" w:rsidP="00415832">
      <w:pPr>
        <w:rPr>
          <w:sz w:val="21"/>
          <w:szCs w:val="21"/>
        </w:rPr>
      </w:pPr>
      <w:r w:rsidRPr="003C161F">
        <w:rPr>
          <w:sz w:val="21"/>
          <w:szCs w:val="21"/>
        </w:rPr>
        <w:t>Updating projects from gyp files...</w:t>
      </w:r>
    </w:p>
    <w:p w:rsidR="00415832" w:rsidRPr="003C161F" w:rsidRDefault="00415832" w:rsidP="00415832">
      <w:pPr>
        <w:rPr>
          <w:sz w:val="21"/>
          <w:szCs w:val="21"/>
        </w:rPr>
      </w:pPr>
      <w:r w:rsidRPr="003C161F">
        <w:rPr>
          <w:sz w:val="21"/>
          <w:szCs w:val="21"/>
        </w:rPr>
        <w:t>Package gconf-2.0 was not found in the pkg-config search path.</w:t>
      </w:r>
    </w:p>
    <w:p w:rsidR="00415832" w:rsidRPr="003C161F" w:rsidRDefault="00415832" w:rsidP="00415832">
      <w:pPr>
        <w:rPr>
          <w:sz w:val="21"/>
          <w:szCs w:val="21"/>
        </w:rPr>
      </w:pPr>
      <w:r w:rsidRPr="003C161F">
        <w:rPr>
          <w:sz w:val="21"/>
          <w:szCs w:val="21"/>
        </w:rPr>
        <w:t>Perhaps you should add the directory containing `gconf-2.0.pc'</w:t>
      </w:r>
    </w:p>
    <w:p w:rsidR="00415832" w:rsidRPr="003C161F" w:rsidRDefault="00415832" w:rsidP="00415832">
      <w:pPr>
        <w:rPr>
          <w:sz w:val="21"/>
          <w:szCs w:val="21"/>
        </w:rPr>
      </w:pPr>
      <w:proofErr w:type="gramStart"/>
      <w:r w:rsidRPr="003C161F">
        <w:rPr>
          <w:sz w:val="21"/>
          <w:szCs w:val="21"/>
        </w:rPr>
        <w:t>to</w:t>
      </w:r>
      <w:proofErr w:type="gramEnd"/>
      <w:r w:rsidRPr="003C161F">
        <w:rPr>
          <w:sz w:val="21"/>
          <w:szCs w:val="21"/>
        </w:rPr>
        <w:t xml:space="preserve"> the PKG_CONFIG_PATH environment variable</w:t>
      </w:r>
    </w:p>
    <w:p w:rsidR="00415832" w:rsidRPr="003C161F" w:rsidRDefault="00415832" w:rsidP="00415832">
      <w:pPr>
        <w:rPr>
          <w:sz w:val="21"/>
          <w:szCs w:val="21"/>
        </w:rPr>
      </w:pPr>
      <w:r w:rsidRPr="003C161F">
        <w:rPr>
          <w:sz w:val="21"/>
          <w:szCs w:val="21"/>
        </w:rPr>
        <w:t>No package 'gconf-2.0' found</w:t>
      </w:r>
    </w:p>
    <w:p w:rsidR="00415832" w:rsidRPr="003C161F" w:rsidRDefault="00415832" w:rsidP="00415832">
      <w:pPr>
        <w:rPr>
          <w:sz w:val="21"/>
          <w:szCs w:val="21"/>
        </w:rPr>
      </w:pPr>
      <w:proofErr w:type="gramStart"/>
      <w:r w:rsidRPr="003C161F">
        <w:rPr>
          <w:sz w:val="21"/>
          <w:szCs w:val="21"/>
        </w:rPr>
        <w:t>gyp</w:t>
      </w:r>
      <w:proofErr w:type="gramEnd"/>
      <w:r w:rsidRPr="003C161F">
        <w:rPr>
          <w:sz w:val="21"/>
          <w:szCs w:val="21"/>
        </w:rPr>
        <w:t>: Call to 'pkg-config --cflags gconf-2.0' returned exit status 1.</w:t>
      </w:r>
    </w:p>
    <w:p w:rsidR="00415832" w:rsidRPr="003C161F" w:rsidRDefault="00415832" w:rsidP="00415832">
      <w:pPr>
        <w:rPr>
          <w:sz w:val="21"/>
          <w:szCs w:val="21"/>
        </w:rPr>
      </w:pPr>
      <w:r w:rsidRPr="003C161F">
        <w:rPr>
          <w:sz w:val="21"/>
          <w:szCs w:val="21"/>
        </w:rPr>
        <w:t>Error: Command /usr/bin/python trunk/webrtc/build/gyp_webrtc -Dextra_gyp_flag=0 returned non-zero exit status 1 in /home/google</w:t>
      </w:r>
    </w:p>
    <w:p w:rsidR="00415832" w:rsidRPr="003C161F" w:rsidRDefault="00415832" w:rsidP="00415832">
      <w:pPr>
        <w:rPr>
          <w:sz w:val="21"/>
          <w:szCs w:val="21"/>
        </w:rPr>
      </w:pPr>
      <w:r w:rsidRPr="003C161F">
        <w:rPr>
          <w:sz w:val="21"/>
          <w:szCs w:val="21"/>
        </w:rPr>
        <w:t>安装</w:t>
      </w:r>
      <w:r w:rsidRPr="003C161F">
        <w:rPr>
          <w:sz w:val="21"/>
          <w:szCs w:val="21"/>
        </w:rPr>
        <w:t>gconf-2.0</w:t>
      </w:r>
      <w:r w:rsidRPr="003C161F">
        <w:rPr>
          <w:sz w:val="21"/>
          <w:szCs w:val="21"/>
        </w:rPr>
        <w:t>库</w:t>
      </w:r>
      <w:r w:rsidRPr="003C161F">
        <w:rPr>
          <w:sz w:val="21"/>
          <w:szCs w:val="21"/>
        </w:rPr>
        <w:t>:</w:t>
      </w:r>
    </w:p>
    <w:p w:rsidR="00415832" w:rsidRPr="003C161F" w:rsidRDefault="00415832" w:rsidP="00415832">
      <w:pPr>
        <w:rPr>
          <w:b/>
          <w:i/>
          <w:sz w:val="21"/>
          <w:szCs w:val="21"/>
        </w:rPr>
      </w:pPr>
      <w:r w:rsidRPr="003C161F">
        <w:rPr>
          <w:b/>
          <w:i/>
          <w:sz w:val="21"/>
          <w:szCs w:val="21"/>
        </w:rPr>
        <w:t xml:space="preserve">k@k-C410:/home/google$ sudo apt-get </w:t>
      </w:r>
      <w:proofErr w:type="gramStart"/>
      <w:r w:rsidRPr="003C161F">
        <w:rPr>
          <w:b/>
          <w:i/>
          <w:sz w:val="21"/>
          <w:szCs w:val="21"/>
        </w:rPr>
        <w:t>install</w:t>
      </w:r>
      <w:proofErr w:type="gramEnd"/>
      <w:r w:rsidRPr="003C161F">
        <w:rPr>
          <w:b/>
          <w:i/>
          <w:sz w:val="21"/>
          <w:szCs w:val="21"/>
        </w:rPr>
        <w:t xml:space="preserve"> gconf-2.0</w:t>
      </w:r>
    </w:p>
    <w:p w:rsidR="00415832" w:rsidRPr="003C161F" w:rsidRDefault="00415832">
      <w:pPr>
        <w:rPr>
          <w:rFonts w:asciiTheme="minorEastAsia" w:eastAsiaTheme="minorEastAsia" w:hAnsiTheme="minorEastAsia"/>
          <w:sz w:val="21"/>
          <w:szCs w:val="21"/>
        </w:rPr>
      </w:pPr>
    </w:p>
    <w:p w:rsidR="00A879A7" w:rsidRPr="003C161F" w:rsidRDefault="00901F88">
      <w:pPr>
        <w:rPr>
          <w:rStyle w:val="SourceText"/>
          <w:rFonts w:asciiTheme="minorEastAsia" w:eastAsiaTheme="minorEastAsia" w:hAnsiTheme="minorEastAsia"/>
          <w:b/>
          <w:sz w:val="21"/>
          <w:szCs w:val="21"/>
        </w:rPr>
      </w:pPr>
      <w:r w:rsidRPr="003C161F">
        <w:rPr>
          <w:rStyle w:val="SourceText"/>
          <w:rFonts w:asciiTheme="minorEastAsia" w:eastAsiaTheme="minorEastAsia" w:hAnsiTheme="minorEastAsia"/>
          <w:sz w:val="21"/>
          <w:szCs w:val="21"/>
        </w:rPr>
        <w:t>然后再生成编译工程</w:t>
      </w:r>
      <w:r w:rsidRPr="003C161F">
        <w:rPr>
          <w:rStyle w:val="SourceText"/>
          <w:rFonts w:asciiTheme="minorEastAsia" w:eastAsiaTheme="minorEastAsia" w:hAnsiTheme="minorEastAsia"/>
          <w:b/>
          <w:sz w:val="21"/>
          <w:szCs w:val="21"/>
        </w:rPr>
        <w:t>:</w:t>
      </w:r>
    </w:p>
    <w:p w:rsidR="00A879A7" w:rsidRPr="003C161F" w:rsidRDefault="00901F88">
      <w:pPr>
        <w:rPr>
          <w:rStyle w:val="SourceText"/>
          <w:rFonts w:asciiTheme="minorEastAsia" w:eastAsiaTheme="minorEastAsia" w:hAnsiTheme="minorEastAsia"/>
          <w:b/>
          <w:i/>
          <w:iCs/>
          <w:sz w:val="21"/>
          <w:szCs w:val="21"/>
        </w:rPr>
      </w:pPr>
      <w:r w:rsidRPr="003C161F">
        <w:rPr>
          <w:rStyle w:val="SourceText"/>
          <w:rFonts w:asciiTheme="minorEastAsia" w:eastAsiaTheme="minorEastAsia" w:hAnsiTheme="minorEastAsia"/>
          <w:b/>
          <w:i/>
          <w:iCs/>
          <w:sz w:val="21"/>
          <w:szCs w:val="21"/>
        </w:rPr>
        <w:t>k@k-C410:/data/google/webrtc/trunk$ build/gyp_chromium --depth=. all.gyp</w:t>
      </w:r>
    </w:p>
    <w:p w:rsidR="00A879A7" w:rsidRPr="003C161F" w:rsidRDefault="00A879A7">
      <w:pPr>
        <w:rPr>
          <w:rFonts w:asciiTheme="minorEastAsia" w:eastAsiaTheme="minorEastAsia" w:hAnsiTheme="minorEastAsia"/>
          <w:sz w:val="21"/>
          <w:szCs w:val="21"/>
        </w:rPr>
      </w:pP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在当前目录下产生Makefile 文件。</w:t>
      </w:r>
    </w:p>
    <w:p w:rsidR="00A879A7" w:rsidRPr="003C161F" w:rsidRDefault="00A879A7">
      <w:pPr>
        <w:rPr>
          <w:rFonts w:asciiTheme="minorEastAsia" w:eastAsiaTheme="minorEastAsia" w:hAnsiTheme="minorEastAsia"/>
          <w:sz w:val="21"/>
          <w:szCs w:val="21"/>
        </w:rPr>
      </w:pPr>
    </w:p>
    <w:p w:rsidR="00A879A7" w:rsidRPr="003C161F" w:rsidRDefault="00901F88">
      <w:pPr>
        <w:rPr>
          <w:rStyle w:val="SourceText"/>
          <w:rFonts w:asciiTheme="minorEastAsia" w:eastAsiaTheme="minorEastAsia" w:hAnsiTheme="minorEastAsia"/>
          <w:b/>
          <w:sz w:val="21"/>
          <w:szCs w:val="21"/>
        </w:rPr>
      </w:pPr>
      <w:r w:rsidRPr="003C161F">
        <w:rPr>
          <w:rStyle w:val="SourceText"/>
          <w:rFonts w:asciiTheme="minorEastAsia" w:eastAsiaTheme="minorEastAsia" w:hAnsiTheme="minorEastAsia"/>
          <w:sz w:val="21"/>
          <w:szCs w:val="21"/>
        </w:rPr>
        <w:t>编译</w:t>
      </w:r>
      <w:r w:rsidRPr="003C161F">
        <w:rPr>
          <w:rStyle w:val="SourceText"/>
          <w:rFonts w:asciiTheme="minorEastAsia" w:eastAsiaTheme="minorEastAsia" w:hAnsiTheme="minorEastAsia"/>
          <w:b/>
          <w:sz w:val="21"/>
          <w:szCs w:val="21"/>
        </w:rPr>
        <w:t>:</w:t>
      </w:r>
    </w:p>
    <w:p w:rsidR="00A879A7" w:rsidRPr="003C161F" w:rsidRDefault="00901F88">
      <w:pPr>
        <w:rPr>
          <w:rStyle w:val="SourceText"/>
          <w:rFonts w:asciiTheme="minorEastAsia" w:eastAsiaTheme="minorEastAsia" w:hAnsiTheme="minorEastAsia"/>
          <w:b/>
          <w:i/>
          <w:iCs/>
          <w:sz w:val="21"/>
          <w:szCs w:val="21"/>
        </w:rPr>
      </w:pPr>
      <w:r w:rsidRPr="003C161F">
        <w:rPr>
          <w:rStyle w:val="SourceText"/>
          <w:rFonts w:asciiTheme="minorEastAsia" w:eastAsiaTheme="minorEastAsia" w:hAnsiTheme="minorEastAsia"/>
          <w:b/>
          <w:i/>
          <w:iCs/>
          <w:sz w:val="21"/>
          <w:szCs w:val="21"/>
        </w:rPr>
        <w:t xml:space="preserve">k@k-C410:/data/google/webrtc/trunk$ </w:t>
      </w:r>
      <w:proofErr w:type="gramStart"/>
      <w:r w:rsidRPr="003C161F">
        <w:rPr>
          <w:rStyle w:val="SourceText"/>
          <w:rFonts w:asciiTheme="minorEastAsia" w:eastAsiaTheme="minorEastAsia" w:hAnsiTheme="minorEastAsia"/>
          <w:b/>
          <w:i/>
          <w:iCs/>
          <w:sz w:val="21"/>
          <w:szCs w:val="21"/>
        </w:rPr>
        <w:t>make</w:t>
      </w:r>
      <w:proofErr w:type="gramEnd"/>
      <w:r w:rsidRPr="003C161F">
        <w:rPr>
          <w:rStyle w:val="SourceText"/>
          <w:rFonts w:asciiTheme="minorEastAsia" w:eastAsiaTheme="minorEastAsia" w:hAnsiTheme="minorEastAsia"/>
          <w:b/>
          <w:i/>
          <w:iCs/>
          <w:sz w:val="21"/>
          <w:szCs w:val="21"/>
        </w:rPr>
        <w:t xml:space="preserve"> peerconnection_server </w:t>
      </w:r>
    </w:p>
    <w:p w:rsidR="00A879A7" w:rsidRPr="003C161F" w:rsidRDefault="00901F88">
      <w:pPr>
        <w:rPr>
          <w:rStyle w:val="SourceText"/>
          <w:rFonts w:asciiTheme="minorEastAsia" w:eastAsiaTheme="minorEastAsia" w:hAnsiTheme="minorEastAsia"/>
          <w:b/>
          <w:i/>
          <w:iCs/>
          <w:sz w:val="21"/>
          <w:szCs w:val="21"/>
        </w:rPr>
      </w:pPr>
      <w:r w:rsidRPr="003C161F">
        <w:rPr>
          <w:rStyle w:val="SourceText"/>
          <w:rFonts w:asciiTheme="minorEastAsia" w:eastAsiaTheme="minorEastAsia" w:hAnsiTheme="minorEastAsia"/>
          <w:b/>
          <w:i/>
          <w:iCs/>
          <w:sz w:val="21"/>
          <w:szCs w:val="21"/>
        </w:rPr>
        <w:t xml:space="preserve">k@k-C410:/data/google/webrtc/trunk$ </w:t>
      </w:r>
      <w:proofErr w:type="gramStart"/>
      <w:r w:rsidRPr="003C161F">
        <w:rPr>
          <w:rStyle w:val="SourceText"/>
          <w:rFonts w:asciiTheme="minorEastAsia" w:eastAsiaTheme="minorEastAsia" w:hAnsiTheme="minorEastAsia"/>
          <w:b/>
          <w:i/>
          <w:iCs/>
          <w:sz w:val="21"/>
          <w:szCs w:val="21"/>
        </w:rPr>
        <w:t>make</w:t>
      </w:r>
      <w:proofErr w:type="gramEnd"/>
      <w:r w:rsidRPr="003C161F">
        <w:rPr>
          <w:rStyle w:val="SourceText"/>
          <w:rFonts w:asciiTheme="minorEastAsia" w:eastAsiaTheme="minorEastAsia" w:hAnsiTheme="minorEastAsia"/>
          <w:b/>
          <w:i/>
          <w:iCs/>
          <w:sz w:val="21"/>
          <w:szCs w:val="21"/>
        </w:rPr>
        <w:t xml:space="preserve"> peerconnection_client</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生成的文件放在out目录下。</w:t>
      </w:r>
    </w:p>
    <w:p w:rsidR="00A879A7" w:rsidRPr="003C161F" w:rsidRDefault="00901F88">
      <w:pPr>
        <w:rPr>
          <w:rStyle w:val="SourceText"/>
          <w:rFonts w:asciiTheme="minorEastAsia" w:eastAsiaTheme="minorEastAsia" w:hAnsiTheme="minorEastAsia"/>
          <w:b/>
          <w:bCs/>
          <w:i/>
          <w:iCs/>
          <w:sz w:val="21"/>
          <w:szCs w:val="21"/>
        </w:rPr>
      </w:pPr>
      <w:r w:rsidRPr="003C161F">
        <w:rPr>
          <w:rStyle w:val="SourceText"/>
          <w:rFonts w:asciiTheme="minorEastAsia" w:eastAsiaTheme="minorEastAsia" w:hAnsiTheme="minorEastAsia"/>
          <w:b/>
          <w:bCs/>
          <w:i/>
          <w:iCs/>
          <w:sz w:val="21"/>
          <w:szCs w:val="21"/>
        </w:rPr>
        <w:t>k@k-C410:/data/google/webrtc/trunk/out/Debug$ ls</w:t>
      </w:r>
    </w:p>
    <w:p w:rsidR="00A879A7" w:rsidRPr="003C161F" w:rsidRDefault="00901F88">
      <w:pPr>
        <w:rPr>
          <w:rStyle w:val="SourceText"/>
          <w:rFonts w:asciiTheme="minorEastAsia" w:eastAsiaTheme="minorEastAsia" w:hAnsiTheme="minorEastAsia"/>
          <w:sz w:val="21"/>
          <w:szCs w:val="21"/>
        </w:rPr>
      </w:pPr>
      <w:proofErr w:type="gramStart"/>
      <w:r w:rsidRPr="003C161F">
        <w:rPr>
          <w:rStyle w:val="SourceText"/>
          <w:rFonts w:asciiTheme="minorEastAsia" w:eastAsiaTheme="minorEastAsia" w:hAnsiTheme="minorEastAsia"/>
          <w:sz w:val="21"/>
          <w:szCs w:val="21"/>
        </w:rPr>
        <w:t>genmacro</w:t>
      </w:r>
      <w:proofErr w:type="gramEnd"/>
      <w:r w:rsidRPr="003C161F">
        <w:rPr>
          <w:rStyle w:val="SourceText"/>
          <w:rFonts w:asciiTheme="minorEastAsia" w:eastAsiaTheme="minorEastAsia" w:hAnsiTheme="minorEastAsia"/>
          <w:sz w:val="21"/>
          <w:szCs w:val="21"/>
        </w:rPr>
        <w:t xml:space="preserve">    libvpx_obj_int_extract  obj.target             re2c</w:t>
      </w:r>
    </w:p>
    <w:p w:rsidR="00A879A7" w:rsidRPr="003C161F" w:rsidRDefault="00901F88">
      <w:pPr>
        <w:rPr>
          <w:rStyle w:val="SourceText"/>
          <w:rFonts w:asciiTheme="minorEastAsia" w:eastAsiaTheme="minorEastAsia" w:hAnsiTheme="minorEastAsia"/>
          <w:sz w:val="21"/>
          <w:szCs w:val="21"/>
        </w:rPr>
      </w:pPr>
      <w:proofErr w:type="gramStart"/>
      <w:r w:rsidRPr="003C161F">
        <w:rPr>
          <w:rStyle w:val="SourceText"/>
          <w:rFonts w:asciiTheme="minorEastAsia" w:eastAsiaTheme="minorEastAsia" w:hAnsiTheme="minorEastAsia"/>
          <w:sz w:val="21"/>
          <w:szCs w:val="21"/>
        </w:rPr>
        <w:t>genmodule</w:t>
      </w:r>
      <w:proofErr w:type="gramEnd"/>
      <w:r w:rsidRPr="003C161F">
        <w:rPr>
          <w:rStyle w:val="SourceText"/>
          <w:rFonts w:asciiTheme="minorEastAsia" w:eastAsiaTheme="minorEastAsia" w:hAnsiTheme="minorEastAsia"/>
          <w:sz w:val="21"/>
          <w:szCs w:val="21"/>
        </w:rPr>
        <w:t xml:space="preserve">   libyuv.a                peerconnection_client  yasm</w:t>
      </w:r>
    </w:p>
    <w:p w:rsidR="00A879A7" w:rsidRPr="003C161F" w:rsidRDefault="00901F88">
      <w:pPr>
        <w:rPr>
          <w:rStyle w:val="SourceText"/>
          <w:rFonts w:asciiTheme="minorEastAsia" w:eastAsiaTheme="minorEastAsia" w:hAnsiTheme="minorEastAsia"/>
          <w:sz w:val="21"/>
          <w:szCs w:val="21"/>
        </w:rPr>
      </w:pPr>
      <w:proofErr w:type="gramStart"/>
      <w:r w:rsidRPr="003C161F">
        <w:rPr>
          <w:rStyle w:val="SourceText"/>
          <w:rFonts w:asciiTheme="minorEastAsia" w:eastAsiaTheme="minorEastAsia" w:hAnsiTheme="minorEastAsia"/>
          <w:sz w:val="21"/>
          <w:szCs w:val="21"/>
        </w:rPr>
        <w:t>genperf</w:t>
      </w:r>
      <w:proofErr w:type="gramEnd"/>
      <w:r w:rsidRPr="003C161F">
        <w:rPr>
          <w:rStyle w:val="SourceText"/>
          <w:rFonts w:asciiTheme="minorEastAsia" w:eastAsiaTheme="minorEastAsia" w:hAnsiTheme="minorEastAsia"/>
          <w:sz w:val="21"/>
          <w:szCs w:val="21"/>
        </w:rPr>
        <w:t xml:space="preserve">     linker.lock             peerconnection_server</w:t>
      </w:r>
    </w:p>
    <w:p w:rsidR="00A879A7" w:rsidRPr="003C161F" w:rsidRDefault="00901F88">
      <w:pPr>
        <w:rPr>
          <w:rStyle w:val="SourceText"/>
          <w:rFonts w:asciiTheme="minorEastAsia" w:eastAsiaTheme="minorEastAsia" w:hAnsiTheme="minorEastAsia"/>
          <w:sz w:val="21"/>
          <w:szCs w:val="21"/>
        </w:rPr>
      </w:pPr>
      <w:proofErr w:type="gramStart"/>
      <w:r w:rsidRPr="003C161F">
        <w:rPr>
          <w:rStyle w:val="SourceText"/>
          <w:rFonts w:asciiTheme="minorEastAsia" w:eastAsiaTheme="minorEastAsia" w:hAnsiTheme="minorEastAsia"/>
          <w:sz w:val="21"/>
          <w:szCs w:val="21"/>
        </w:rPr>
        <w:t>genstring</w:t>
      </w:r>
      <w:proofErr w:type="gramEnd"/>
      <w:r w:rsidRPr="003C161F">
        <w:rPr>
          <w:rStyle w:val="SourceText"/>
          <w:rFonts w:asciiTheme="minorEastAsia" w:eastAsiaTheme="minorEastAsia" w:hAnsiTheme="minorEastAsia"/>
          <w:sz w:val="21"/>
          <w:szCs w:val="21"/>
        </w:rPr>
        <w:t xml:space="preserve">   obj                     protoc</w:t>
      </w:r>
    </w:p>
    <w:p w:rsidR="00A879A7" w:rsidRPr="003C161F" w:rsidRDefault="00901F88">
      <w:pPr>
        <w:rPr>
          <w:rStyle w:val="SourceText"/>
          <w:rFonts w:asciiTheme="minorEastAsia" w:eastAsiaTheme="minorEastAsia" w:hAnsiTheme="minorEastAsia"/>
          <w:sz w:val="21"/>
          <w:szCs w:val="21"/>
        </w:rPr>
      </w:pPr>
      <w:proofErr w:type="gramStart"/>
      <w:r w:rsidRPr="003C161F">
        <w:rPr>
          <w:rStyle w:val="SourceText"/>
          <w:rFonts w:asciiTheme="minorEastAsia" w:eastAsiaTheme="minorEastAsia" w:hAnsiTheme="minorEastAsia"/>
          <w:sz w:val="21"/>
          <w:szCs w:val="21"/>
        </w:rPr>
        <w:t>genversion  obj.host</w:t>
      </w:r>
      <w:proofErr w:type="gramEnd"/>
      <w:r w:rsidRPr="003C161F">
        <w:rPr>
          <w:rStyle w:val="SourceText"/>
          <w:rFonts w:asciiTheme="minorEastAsia" w:eastAsiaTheme="minorEastAsia" w:hAnsiTheme="minorEastAsia"/>
          <w:sz w:val="21"/>
          <w:szCs w:val="21"/>
        </w:rPr>
        <w:t xml:space="preserve">                pyproto</w:t>
      </w:r>
    </w:p>
    <w:p w:rsidR="00A879A7" w:rsidRPr="003C161F" w:rsidRDefault="00A879A7">
      <w:pPr>
        <w:rPr>
          <w:rFonts w:asciiTheme="minorEastAsia" w:eastAsiaTheme="minorEastAsia" w:hAnsiTheme="minorEastAsia"/>
          <w:sz w:val="21"/>
          <w:szCs w:val="21"/>
        </w:rPr>
      </w:pP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你可以看到：</w:t>
      </w:r>
    </w:p>
    <w:p w:rsidR="00A879A7" w:rsidRPr="003C161F" w:rsidRDefault="00A879A7">
      <w:pPr>
        <w:rPr>
          <w:rFonts w:asciiTheme="minorEastAsia" w:eastAsiaTheme="minorEastAsia" w:hAnsiTheme="minorEastAsia"/>
          <w:sz w:val="21"/>
          <w:szCs w:val="21"/>
        </w:rPr>
      </w:pP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peerconnection_client、 peerconnection_server两个应用程序。</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运行：</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启动服务器：</w:t>
      </w:r>
    </w:p>
    <w:p w:rsidR="00A879A7" w:rsidRPr="003C161F" w:rsidRDefault="00901F88">
      <w:pPr>
        <w:rPr>
          <w:rStyle w:val="SourceText"/>
          <w:rFonts w:asciiTheme="minorEastAsia" w:eastAsiaTheme="minorEastAsia" w:hAnsiTheme="minorEastAsia"/>
          <w:b/>
          <w:bCs/>
          <w:i/>
          <w:iCs/>
          <w:sz w:val="21"/>
          <w:szCs w:val="21"/>
        </w:rPr>
      </w:pPr>
      <w:proofErr w:type="gramStart"/>
      <w:r w:rsidRPr="003C161F">
        <w:rPr>
          <w:rStyle w:val="SourceText"/>
          <w:rFonts w:asciiTheme="minorEastAsia" w:eastAsiaTheme="minorEastAsia" w:hAnsiTheme="minorEastAsia"/>
          <w:b/>
          <w:bCs/>
          <w:i/>
          <w:iCs/>
          <w:sz w:val="21"/>
          <w:szCs w:val="21"/>
        </w:rPr>
        <w:t>k@k-C410:/data/google/webrtc/trunk/out/Debug$ ./</w:t>
      </w:r>
      <w:proofErr w:type="gramEnd"/>
      <w:r w:rsidRPr="003C161F">
        <w:rPr>
          <w:rStyle w:val="SourceText"/>
          <w:rFonts w:asciiTheme="minorEastAsia" w:eastAsiaTheme="minorEastAsia" w:hAnsiTheme="minorEastAsia"/>
          <w:b/>
          <w:bCs/>
          <w:i/>
          <w:iCs/>
          <w:sz w:val="21"/>
          <w:szCs w:val="21"/>
        </w:rPr>
        <w:t xml:space="preserve">peerconnection_server </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Server listening on port 8888</w:t>
      </w:r>
    </w:p>
    <w:p w:rsidR="00A879A7" w:rsidRPr="003C161F" w:rsidRDefault="00A879A7">
      <w:pPr>
        <w:rPr>
          <w:rFonts w:asciiTheme="minorEastAsia" w:eastAsiaTheme="minorEastAsia" w:hAnsiTheme="minorEastAsia"/>
          <w:sz w:val="21"/>
          <w:szCs w:val="21"/>
        </w:rPr>
      </w:pP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启动客户端：</w:t>
      </w:r>
    </w:p>
    <w:p w:rsidR="00A879A7" w:rsidRPr="003C161F" w:rsidRDefault="00901F88">
      <w:pPr>
        <w:rPr>
          <w:rStyle w:val="SourceText"/>
          <w:rFonts w:asciiTheme="minorEastAsia" w:eastAsiaTheme="minorEastAsia" w:hAnsiTheme="minorEastAsia"/>
          <w:b/>
          <w:bCs/>
          <w:i/>
          <w:iCs/>
          <w:sz w:val="21"/>
          <w:szCs w:val="21"/>
        </w:rPr>
      </w:pPr>
      <w:proofErr w:type="gramStart"/>
      <w:r w:rsidRPr="003C161F">
        <w:rPr>
          <w:rStyle w:val="SourceText"/>
          <w:rFonts w:asciiTheme="minorEastAsia" w:eastAsiaTheme="minorEastAsia" w:hAnsiTheme="minorEastAsia"/>
          <w:b/>
          <w:bCs/>
          <w:i/>
          <w:iCs/>
          <w:sz w:val="21"/>
          <w:szCs w:val="21"/>
        </w:rPr>
        <w:t>k@k-C410:/data/google/webrtc/trunk/out/Debug$ ./</w:t>
      </w:r>
      <w:proofErr w:type="gramEnd"/>
      <w:r w:rsidRPr="003C161F">
        <w:rPr>
          <w:rStyle w:val="SourceText"/>
          <w:rFonts w:asciiTheme="minorEastAsia" w:eastAsiaTheme="minorEastAsia" w:hAnsiTheme="minorEastAsia"/>
          <w:b/>
          <w:bCs/>
          <w:i/>
          <w:iCs/>
          <w:sz w:val="21"/>
          <w:szCs w:val="21"/>
        </w:rPr>
        <w:t xml:space="preserve">peerconnection_client </w:t>
      </w: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lastRenderedPageBreak/>
        <w:drawing>
          <wp:anchor distT="0" distB="0" distL="0" distR="0" simplePos="0" relativeHeight="251657728" behindDoc="0" locked="0" layoutInCell="1" allowOverlap="1" wp14:anchorId="2609851B" wp14:editId="564434EC">
            <wp:simplePos x="0" y="0"/>
            <wp:positionH relativeFrom="column">
              <wp:posOffset>85725</wp:posOffset>
            </wp:positionH>
            <wp:positionV relativeFrom="paragraph">
              <wp:posOffset>109855</wp:posOffset>
            </wp:positionV>
            <wp:extent cx="6057900" cy="480060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0"/>
                    <a:srcRect/>
                    <a:stretch>
                      <a:fillRect/>
                    </a:stretch>
                  </pic:blipFill>
                  <pic:spPr bwMode="auto">
                    <a:xfrm>
                      <a:off x="0" y="0"/>
                      <a:ext cx="6057900" cy="4800600"/>
                    </a:xfrm>
                    <a:prstGeom prst="rect">
                      <a:avLst/>
                    </a:prstGeom>
                    <a:noFill/>
                    <a:ln w="9525">
                      <a:noFill/>
                      <a:miter lim="800000"/>
                      <a:headEnd/>
                      <a:tailEnd/>
                    </a:ln>
                  </pic:spPr>
                </pic:pic>
              </a:graphicData>
            </a:graphic>
          </wp:anchor>
        </w:drawing>
      </w:r>
    </w:p>
    <w:p w:rsidR="00A879A7" w:rsidRPr="003C161F" w:rsidRDefault="00A879A7">
      <w:pPr>
        <w:rPr>
          <w:rFonts w:asciiTheme="minorEastAsia" w:eastAsiaTheme="minorEastAsia" w:hAnsiTheme="minorEastAsia"/>
          <w:sz w:val="21"/>
          <w:szCs w:val="21"/>
        </w:rPr>
      </w:pPr>
    </w:p>
    <w:p w:rsidR="00A879A7" w:rsidRPr="003C161F" w:rsidRDefault="00A879A7">
      <w:pPr>
        <w:rPr>
          <w:rFonts w:asciiTheme="minorEastAsia" w:eastAsiaTheme="minorEastAsia" w:hAnsiTheme="minorEastAsia"/>
          <w:sz w:val="21"/>
          <w:szCs w:val="21"/>
        </w:rPr>
      </w:pP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也可以用trunk/talk/examples/peerconnection/server/server_test.html目录下的页面进行测试。</w:t>
      </w: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drawing>
          <wp:anchor distT="0" distB="0" distL="0" distR="0" simplePos="0" relativeHeight="251654656" behindDoc="0" locked="0" layoutInCell="1" allowOverlap="1" wp14:anchorId="11AF32F4" wp14:editId="09427FBA">
            <wp:simplePos x="0" y="0"/>
            <wp:positionH relativeFrom="column">
              <wp:posOffset>38100</wp:posOffset>
            </wp:positionH>
            <wp:positionV relativeFrom="paragraph">
              <wp:posOffset>295275</wp:posOffset>
            </wp:positionV>
            <wp:extent cx="6120130" cy="1501140"/>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1"/>
                    <a:srcRect/>
                    <a:stretch>
                      <a:fillRect/>
                    </a:stretch>
                  </pic:blipFill>
                  <pic:spPr bwMode="auto">
                    <a:xfrm>
                      <a:off x="0" y="0"/>
                      <a:ext cx="6120130" cy="1501140"/>
                    </a:xfrm>
                    <a:prstGeom prst="rect">
                      <a:avLst/>
                    </a:prstGeom>
                    <a:noFill/>
                    <a:ln w="9525">
                      <a:noFill/>
                      <a:miter lim="800000"/>
                      <a:headEnd/>
                      <a:tailEnd/>
                    </a:ln>
                  </pic:spPr>
                </pic:pic>
              </a:graphicData>
            </a:graphic>
          </wp:anchor>
        </w:drawing>
      </w:r>
    </w:p>
    <w:p w:rsidR="00A879A7" w:rsidRPr="003C161F" w:rsidRDefault="00A879A7">
      <w:pPr>
        <w:rPr>
          <w:rFonts w:asciiTheme="minorEastAsia" w:eastAsiaTheme="minorEastAsia" w:hAnsiTheme="minorEastAsia"/>
          <w:sz w:val="21"/>
          <w:szCs w:val="21"/>
        </w:rPr>
      </w:pPr>
    </w:p>
    <w:p w:rsidR="00E07E31" w:rsidRPr="003C161F" w:rsidRDefault="00E07E31" w:rsidP="0014432E">
      <w:pPr>
        <w:pStyle w:val="TextBody"/>
        <w:numPr>
          <w:ilvl w:val="0"/>
          <w:numId w:val="9"/>
        </w:num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生成默认工程，默认为ninja</w:t>
      </w:r>
    </w:p>
    <w:p w:rsidR="00E07E31" w:rsidRPr="003C161F" w:rsidRDefault="00E07E31" w:rsidP="00E07E31">
      <w:pPr>
        <w:rPr>
          <w:b/>
          <w:i/>
          <w:sz w:val="21"/>
          <w:szCs w:val="21"/>
        </w:rPr>
      </w:pPr>
      <w:r w:rsidRPr="003C161F">
        <w:rPr>
          <w:b/>
          <w:i/>
          <w:sz w:val="21"/>
          <w:szCs w:val="21"/>
        </w:rPr>
        <w:t>k@k-C410:/data/google/webrtc/trunk$ build/gyp_chromium --depth=. all.gyp</w:t>
      </w:r>
    </w:p>
    <w:p w:rsidR="00E07E31" w:rsidRPr="003C161F" w:rsidRDefault="00E07E31" w:rsidP="00E07E31">
      <w:pPr>
        <w:rPr>
          <w:sz w:val="21"/>
          <w:szCs w:val="21"/>
        </w:rPr>
      </w:pPr>
      <w:r w:rsidRPr="003C161F">
        <w:rPr>
          <w:rFonts w:hint="eastAsia"/>
          <w:sz w:val="21"/>
          <w:szCs w:val="21"/>
        </w:rPr>
        <w:t>如果你没有安装依赖库，可能会</w:t>
      </w:r>
      <w:r w:rsidRPr="003C161F">
        <w:rPr>
          <w:sz w:val="21"/>
          <w:szCs w:val="21"/>
        </w:rPr>
        <w:t>出现下面错误</w:t>
      </w:r>
      <w:r w:rsidRPr="003C161F">
        <w:rPr>
          <w:sz w:val="21"/>
          <w:szCs w:val="21"/>
        </w:rPr>
        <w:t>:</w:t>
      </w:r>
    </w:p>
    <w:p w:rsidR="00E07E31" w:rsidRPr="003C161F" w:rsidRDefault="00E07E31" w:rsidP="00E07E31">
      <w:pPr>
        <w:rPr>
          <w:sz w:val="21"/>
          <w:szCs w:val="21"/>
        </w:rPr>
      </w:pPr>
      <w:r w:rsidRPr="003C161F">
        <w:rPr>
          <w:sz w:val="21"/>
          <w:szCs w:val="21"/>
        </w:rPr>
        <w:t>Updating projects from gyp files...</w:t>
      </w:r>
    </w:p>
    <w:p w:rsidR="00E07E31" w:rsidRPr="003C161F" w:rsidRDefault="00E07E31" w:rsidP="00E07E31">
      <w:pPr>
        <w:rPr>
          <w:sz w:val="21"/>
          <w:szCs w:val="21"/>
        </w:rPr>
      </w:pPr>
      <w:r w:rsidRPr="003C161F">
        <w:rPr>
          <w:sz w:val="21"/>
          <w:szCs w:val="21"/>
        </w:rPr>
        <w:t>Package nss was not found in the pkg-config search path.</w:t>
      </w:r>
    </w:p>
    <w:p w:rsidR="00E07E31" w:rsidRPr="003C161F" w:rsidRDefault="00E07E31" w:rsidP="00E07E31">
      <w:pPr>
        <w:rPr>
          <w:sz w:val="21"/>
          <w:szCs w:val="21"/>
        </w:rPr>
      </w:pPr>
      <w:r w:rsidRPr="003C161F">
        <w:rPr>
          <w:sz w:val="21"/>
          <w:szCs w:val="21"/>
        </w:rPr>
        <w:t>Perhaps you should add the directory containing `nss.pc'</w:t>
      </w:r>
    </w:p>
    <w:p w:rsidR="00E07E31" w:rsidRPr="003C161F" w:rsidRDefault="00E07E31" w:rsidP="00E07E31">
      <w:pPr>
        <w:rPr>
          <w:sz w:val="21"/>
          <w:szCs w:val="21"/>
        </w:rPr>
      </w:pPr>
      <w:proofErr w:type="gramStart"/>
      <w:r w:rsidRPr="003C161F">
        <w:rPr>
          <w:sz w:val="21"/>
          <w:szCs w:val="21"/>
        </w:rPr>
        <w:t>to</w:t>
      </w:r>
      <w:proofErr w:type="gramEnd"/>
      <w:r w:rsidRPr="003C161F">
        <w:rPr>
          <w:sz w:val="21"/>
          <w:szCs w:val="21"/>
        </w:rPr>
        <w:t xml:space="preserve"> the PKG_CONFIG_PATH environment variable</w:t>
      </w:r>
    </w:p>
    <w:p w:rsidR="00E07E31" w:rsidRPr="003C161F" w:rsidRDefault="00E07E31" w:rsidP="00E07E31">
      <w:pPr>
        <w:rPr>
          <w:sz w:val="21"/>
          <w:szCs w:val="21"/>
        </w:rPr>
      </w:pPr>
      <w:r w:rsidRPr="003C161F">
        <w:rPr>
          <w:sz w:val="21"/>
          <w:szCs w:val="21"/>
        </w:rPr>
        <w:t>No package 'nss' found</w:t>
      </w:r>
    </w:p>
    <w:p w:rsidR="00E07E31" w:rsidRPr="003C161F" w:rsidRDefault="00E07E31" w:rsidP="00E07E31">
      <w:pPr>
        <w:rPr>
          <w:sz w:val="21"/>
          <w:szCs w:val="21"/>
        </w:rPr>
      </w:pPr>
      <w:proofErr w:type="gramStart"/>
      <w:r w:rsidRPr="003C161F">
        <w:rPr>
          <w:sz w:val="21"/>
          <w:szCs w:val="21"/>
        </w:rPr>
        <w:t>gyp</w:t>
      </w:r>
      <w:proofErr w:type="gramEnd"/>
      <w:r w:rsidRPr="003C161F">
        <w:rPr>
          <w:sz w:val="21"/>
          <w:szCs w:val="21"/>
        </w:rPr>
        <w:t xml:space="preserve">: Call to 'pkg-config --libs-only-L --libs-only-other nss' returned exit status 1. </w:t>
      </w:r>
      <w:proofErr w:type="gramStart"/>
      <w:r w:rsidRPr="003C161F">
        <w:rPr>
          <w:sz w:val="21"/>
          <w:szCs w:val="21"/>
        </w:rPr>
        <w:t>while</w:t>
      </w:r>
      <w:proofErr w:type="gramEnd"/>
      <w:r w:rsidRPr="003C161F">
        <w:rPr>
          <w:sz w:val="21"/>
          <w:szCs w:val="21"/>
        </w:rPr>
        <w:t xml:space="preserve"> loading dependencies of all.gyp while trying to load all.gyp</w:t>
      </w:r>
    </w:p>
    <w:p w:rsidR="00E07E31" w:rsidRPr="003C161F" w:rsidRDefault="00E07E31" w:rsidP="00E07E31">
      <w:pPr>
        <w:rPr>
          <w:sz w:val="21"/>
          <w:szCs w:val="21"/>
        </w:rPr>
      </w:pPr>
    </w:p>
    <w:p w:rsidR="00E07E31" w:rsidRPr="003C161F" w:rsidRDefault="00E07E31" w:rsidP="00E07E31">
      <w:pPr>
        <w:rPr>
          <w:sz w:val="21"/>
          <w:szCs w:val="21"/>
        </w:rPr>
      </w:pPr>
      <w:r w:rsidRPr="003C161F">
        <w:rPr>
          <w:sz w:val="21"/>
          <w:szCs w:val="21"/>
        </w:rPr>
        <w:t>安装</w:t>
      </w:r>
      <w:r w:rsidRPr="003C161F">
        <w:rPr>
          <w:sz w:val="21"/>
          <w:szCs w:val="21"/>
        </w:rPr>
        <w:t>libnss</w:t>
      </w:r>
      <w:r w:rsidRPr="003C161F">
        <w:rPr>
          <w:sz w:val="21"/>
          <w:szCs w:val="21"/>
        </w:rPr>
        <w:t>库</w:t>
      </w:r>
      <w:r w:rsidRPr="003C161F">
        <w:rPr>
          <w:sz w:val="21"/>
          <w:szCs w:val="21"/>
        </w:rPr>
        <w:t>:</w:t>
      </w:r>
    </w:p>
    <w:p w:rsidR="00E07E31" w:rsidRPr="003C161F" w:rsidRDefault="00E07E31" w:rsidP="00E07E31">
      <w:pPr>
        <w:rPr>
          <w:b/>
          <w:i/>
          <w:sz w:val="21"/>
          <w:szCs w:val="21"/>
        </w:rPr>
      </w:pPr>
      <w:r w:rsidRPr="003C161F">
        <w:rPr>
          <w:b/>
          <w:i/>
          <w:sz w:val="21"/>
          <w:szCs w:val="21"/>
        </w:rPr>
        <w:t xml:space="preserve">k@k-C410:/data/google/webrtc/trunk$ sudo apt-get </w:t>
      </w:r>
      <w:proofErr w:type="gramStart"/>
      <w:r w:rsidRPr="003C161F">
        <w:rPr>
          <w:b/>
          <w:i/>
          <w:sz w:val="21"/>
          <w:szCs w:val="21"/>
        </w:rPr>
        <w:t>install</w:t>
      </w:r>
      <w:proofErr w:type="gramEnd"/>
      <w:r w:rsidRPr="003C161F">
        <w:rPr>
          <w:b/>
          <w:i/>
          <w:sz w:val="21"/>
          <w:szCs w:val="21"/>
        </w:rPr>
        <w:t xml:space="preserve"> libnss3-dev</w:t>
      </w:r>
    </w:p>
    <w:p w:rsidR="00E07E31" w:rsidRPr="003C161F" w:rsidRDefault="00E07E31" w:rsidP="00E07E31">
      <w:pPr>
        <w:rPr>
          <w:sz w:val="21"/>
          <w:szCs w:val="21"/>
        </w:rPr>
      </w:pPr>
    </w:p>
    <w:p w:rsidR="00E07E31" w:rsidRPr="003C161F" w:rsidRDefault="00E07E31" w:rsidP="00E07E31">
      <w:pPr>
        <w:rPr>
          <w:sz w:val="21"/>
          <w:szCs w:val="21"/>
        </w:rPr>
      </w:pPr>
      <w:r w:rsidRPr="003C161F">
        <w:rPr>
          <w:sz w:val="21"/>
          <w:szCs w:val="21"/>
        </w:rPr>
        <w:t>然后再生成编译工程</w:t>
      </w:r>
      <w:r w:rsidRPr="003C161F">
        <w:rPr>
          <w:sz w:val="21"/>
          <w:szCs w:val="21"/>
        </w:rPr>
        <w:t>:</w:t>
      </w:r>
    </w:p>
    <w:p w:rsidR="00E07E31" w:rsidRPr="003C161F" w:rsidRDefault="00E07E31" w:rsidP="00E07E31">
      <w:pPr>
        <w:rPr>
          <w:b/>
          <w:i/>
          <w:sz w:val="21"/>
          <w:szCs w:val="21"/>
        </w:rPr>
      </w:pPr>
      <w:r w:rsidRPr="003C161F">
        <w:rPr>
          <w:b/>
          <w:i/>
          <w:sz w:val="21"/>
          <w:szCs w:val="21"/>
        </w:rPr>
        <w:t>k@k-C410:/data/google/webrtc/trunk$ build/gyp_chromium --depth=. all.gyp</w:t>
      </w:r>
    </w:p>
    <w:p w:rsidR="00E07E31" w:rsidRPr="003C161F" w:rsidRDefault="00E07E31" w:rsidP="00E07E31">
      <w:pPr>
        <w:rPr>
          <w:sz w:val="21"/>
          <w:szCs w:val="21"/>
        </w:rPr>
      </w:pPr>
    </w:p>
    <w:p w:rsidR="00E07E31" w:rsidRPr="003C161F" w:rsidRDefault="00E07E31" w:rsidP="00E07E31">
      <w:pPr>
        <w:rPr>
          <w:rFonts w:eastAsiaTheme="minorEastAsia" w:hint="eastAsia"/>
          <w:sz w:val="21"/>
          <w:szCs w:val="21"/>
        </w:rPr>
      </w:pPr>
      <w:r w:rsidRPr="003C161F">
        <w:rPr>
          <w:sz w:val="21"/>
          <w:szCs w:val="21"/>
        </w:rPr>
        <w:t>在当前目录下产生</w:t>
      </w:r>
      <w:r w:rsidRPr="003C161F">
        <w:rPr>
          <w:rFonts w:eastAsiaTheme="minorEastAsia" w:hint="eastAsia"/>
          <w:sz w:val="21"/>
          <w:szCs w:val="21"/>
        </w:rPr>
        <w:t>out</w:t>
      </w:r>
      <w:r w:rsidRPr="003C161F">
        <w:rPr>
          <w:rFonts w:eastAsiaTheme="minorEastAsia" w:hint="eastAsia"/>
          <w:sz w:val="21"/>
          <w:szCs w:val="21"/>
        </w:rPr>
        <w:t>目录，在</w:t>
      </w:r>
      <w:r w:rsidRPr="003C161F">
        <w:rPr>
          <w:rFonts w:eastAsiaTheme="minorEastAsia" w:hint="eastAsia"/>
          <w:sz w:val="21"/>
          <w:szCs w:val="21"/>
        </w:rPr>
        <w:t>out</w:t>
      </w:r>
      <w:r w:rsidRPr="003C161F">
        <w:rPr>
          <w:rFonts w:eastAsiaTheme="minorEastAsia" w:hint="eastAsia"/>
          <w:sz w:val="21"/>
          <w:szCs w:val="21"/>
        </w:rPr>
        <w:t>目录中有</w:t>
      </w:r>
      <w:r w:rsidRPr="003C161F">
        <w:rPr>
          <w:rFonts w:eastAsiaTheme="minorEastAsia" w:hint="eastAsia"/>
          <w:sz w:val="21"/>
          <w:szCs w:val="21"/>
        </w:rPr>
        <w:t>Debug</w:t>
      </w:r>
      <w:r w:rsidRPr="003C161F">
        <w:rPr>
          <w:rFonts w:eastAsiaTheme="minorEastAsia" w:hint="eastAsia"/>
          <w:sz w:val="21"/>
          <w:szCs w:val="21"/>
        </w:rPr>
        <w:t>、</w:t>
      </w:r>
      <w:r w:rsidRPr="003C161F">
        <w:rPr>
          <w:rFonts w:eastAsiaTheme="minorEastAsia" w:hint="eastAsia"/>
          <w:sz w:val="21"/>
          <w:szCs w:val="21"/>
        </w:rPr>
        <w:t>Release</w:t>
      </w:r>
      <w:r w:rsidRPr="003C161F">
        <w:rPr>
          <w:rFonts w:eastAsiaTheme="minorEastAsia" w:hint="eastAsia"/>
          <w:sz w:val="21"/>
          <w:szCs w:val="21"/>
        </w:rPr>
        <w:t>两个子目录，在子目录中有</w:t>
      </w:r>
      <w:r w:rsidRPr="003C161F">
        <w:rPr>
          <w:rFonts w:eastAsiaTheme="minorEastAsia" w:hint="eastAsia"/>
          <w:sz w:val="21"/>
          <w:szCs w:val="21"/>
        </w:rPr>
        <w:t>ninja</w:t>
      </w:r>
      <w:r w:rsidRPr="003C161F">
        <w:rPr>
          <w:rFonts w:eastAsiaTheme="minorEastAsia" w:hint="eastAsia"/>
          <w:sz w:val="21"/>
          <w:szCs w:val="21"/>
        </w:rPr>
        <w:t>工程文件</w:t>
      </w:r>
      <w:r w:rsidRPr="003C161F">
        <w:rPr>
          <w:rFonts w:eastAsiaTheme="minorEastAsia" w:hint="eastAsia"/>
          <w:sz w:val="21"/>
          <w:szCs w:val="21"/>
        </w:rPr>
        <w:t>build.</w:t>
      </w:r>
      <w:proofErr w:type="gramStart"/>
      <w:r w:rsidRPr="003C161F">
        <w:rPr>
          <w:rFonts w:eastAsiaTheme="minorEastAsia" w:hint="eastAsia"/>
          <w:sz w:val="21"/>
          <w:szCs w:val="21"/>
        </w:rPr>
        <w:t>ninja</w:t>
      </w:r>
      <w:proofErr w:type="gramEnd"/>
    </w:p>
    <w:p w:rsidR="00E07E31" w:rsidRPr="003C161F" w:rsidRDefault="00E07E31" w:rsidP="00E07E31">
      <w:pPr>
        <w:rPr>
          <w:sz w:val="21"/>
          <w:szCs w:val="21"/>
        </w:rPr>
      </w:pPr>
    </w:p>
    <w:p w:rsidR="00E07E31" w:rsidRPr="003C161F" w:rsidRDefault="00E07E31" w:rsidP="00E07E31">
      <w:pPr>
        <w:rPr>
          <w:sz w:val="21"/>
          <w:szCs w:val="21"/>
        </w:rPr>
      </w:pPr>
      <w:r w:rsidRPr="003C161F">
        <w:rPr>
          <w:sz w:val="21"/>
          <w:szCs w:val="21"/>
        </w:rPr>
        <w:t>编译</w:t>
      </w:r>
      <w:r w:rsidR="007F7A42" w:rsidRPr="003C161F">
        <w:rPr>
          <w:rFonts w:eastAsiaTheme="minorEastAsia" w:hint="eastAsia"/>
          <w:sz w:val="21"/>
          <w:szCs w:val="21"/>
        </w:rPr>
        <w:t>指定的目标</w:t>
      </w:r>
      <w:r w:rsidRPr="003C161F">
        <w:rPr>
          <w:sz w:val="21"/>
          <w:szCs w:val="21"/>
        </w:rPr>
        <w:t>:</w:t>
      </w:r>
    </w:p>
    <w:p w:rsidR="00E07E31" w:rsidRPr="003C161F" w:rsidRDefault="00E07E31" w:rsidP="00E07E31">
      <w:pPr>
        <w:rPr>
          <w:b/>
          <w:i/>
          <w:sz w:val="21"/>
          <w:szCs w:val="21"/>
        </w:rPr>
      </w:pPr>
      <w:r w:rsidRPr="003C161F">
        <w:rPr>
          <w:b/>
          <w:i/>
          <w:sz w:val="21"/>
          <w:szCs w:val="21"/>
        </w:rPr>
        <w:t xml:space="preserve">k@k-C410:/data/google/webrtc/trunk$ </w:t>
      </w:r>
      <w:r w:rsidR="001F2B67" w:rsidRPr="003C161F">
        <w:rPr>
          <w:rFonts w:eastAsiaTheme="minorEastAsia" w:hint="eastAsia"/>
          <w:b/>
          <w:i/>
          <w:sz w:val="21"/>
          <w:szCs w:val="21"/>
        </w:rPr>
        <w:t xml:space="preserve">ninja </w:t>
      </w:r>
      <w:r w:rsidR="001F2B67" w:rsidRPr="003C161F">
        <w:rPr>
          <w:rFonts w:eastAsiaTheme="minorEastAsia"/>
          <w:b/>
          <w:i/>
          <w:sz w:val="21"/>
          <w:szCs w:val="21"/>
        </w:rPr>
        <w:t>-</w:t>
      </w:r>
      <w:r w:rsidR="001F2B67" w:rsidRPr="003C161F">
        <w:rPr>
          <w:rFonts w:eastAsiaTheme="minorEastAsia" w:hint="eastAsia"/>
          <w:b/>
          <w:i/>
          <w:sz w:val="21"/>
          <w:szCs w:val="21"/>
        </w:rPr>
        <w:t>C out</w:t>
      </w:r>
      <w:r w:rsidRPr="003C161F">
        <w:rPr>
          <w:b/>
          <w:i/>
          <w:sz w:val="21"/>
          <w:szCs w:val="21"/>
        </w:rPr>
        <w:t xml:space="preserve"> peerconnection_server </w:t>
      </w:r>
    </w:p>
    <w:p w:rsidR="00E07E31" w:rsidRPr="003C161F" w:rsidRDefault="00E07E31" w:rsidP="00E07E31">
      <w:pPr>
        <w:rPr>
          <w:b/>
          <w:i/>
          <w:sz w:val="21"/>
          <w:szCs w:val="21"/>
        </w:rPr>
      </w:pPr>
      <w:r w:rsidRPr="003C161F">
        <w:rPr>
          <w:b/>
          <w:i/>
          <w:sz w:val="21"/>
          <w:szCs w:val="21"/>
        </w:rPr>
        <w:t>k@k-C410</w:t>
      </w:r>
      <w:r w:rsidR="001F2B67" w:rsidRPr="003C161F">
        <w:rPr>
          <w:b/>
          <w:i/>
          <w:sz w:val="21"/>
          <w:szCs w:val="21"/>
        </w:rPr>
        <w:t>:/data/google/webrtc/trunk$</w:t>
      </w:r>
      <w:r w:rsidR="001F2B67" w:rsidRPr="003C161F">
        <w:rPr>
          <w:rFonts w:eastAsiaTheme="minorEastAsia" w:hint="eastAsia"/>
          <w:b/>
          <w:i/>
          <w:sz w:val="21"/>
          <w:szCs w:val="21"/>
        </w:rPr>
        <w:t xml:space="preserve"> ninja </w:t>
      </w:r>
      <w:r w:rsidR="001F2B67" w:rsidRPr="003C161F">
        <w:rPr>
          <w:rFonts w:eastAsiaTheme="minorEastAsia"/>
          <w:b/>
          <w:i/>
          <w:sz w:val="21"/>
          <w:szCs w:val="21"/>
        </w:rPr>
        <w:t>-</w:t>
      </w:r>
      <w:r w:rsidR="001F2B67" w:rsidRPr="003C161F">
        <w:rPr>
          <w:rFonts w:eastAsiaTheme="minorEastAsia" w:hint="eastAsia"/>
          <w:b/>
          <w:i/>
          <w:sz w:val="21"/>
          <w:szCs w:val="21"/>
        </w:rPr>
        <w:t>C out</w:t>
      </w:r>
      <w:r w:rsidRPr="003C161F">
        <w:rPr>
          <w:b/>
          <w:i/>
          <w:sz w:val="21"/>
          <w:szCs w:val="21"/>
        </w:rPr>
        <w:t xml:space="preserve"> peerconnection_client</w:t>
      </w:r>
    </w:p>
    <w:p w:rsidR="007F7A42" w:rsidRPr="003C161F" w:rsidRDefault="007F7A42" w:rsidP="007F7A42">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编译所有工程目标：</w:t>
      </w:r>
    </w:p>
    <w:p w:rsidR="007F7A42" w:rsidRPr="003C161F" w:rsidRDefault="007F7A42" w:rsidP="007F7A42">
      <w:pPr>
        <w:rPr>
          <w:rFonts w:asciiTheme="minorEastAsia" w:eastAsiaTheme="minorEastAsia" w:hAnsiTheme="minorEastAsia"/>
          <w:sz w:val="21"/>
          <w:szCs w:val="21"/>
        </w:rPr>
      </w:pPr>
      <w:r w:rsidRPr="003C161F">
        <w:rPr>
          <w:b/>
          <w:i/>
          <w:sz w:val="21"/>
          <w:szCs w:val="21"/>
        </w:rPr>
        <w:t>k@k-C410:/data/google/webrtc/trunk$</w:t>
      </w:r>
      <w:r w:rsidRPr="003C161F">
        <w:rPr>
          <w:rFonts w:eastAsiaTheme="minorEastAsia" w:hint="eastAsia"/>
          <w:b/>
          <w:i/>
          <w:sz w:val="21"/>
          <w:szCs w:val="21"/>
        </w:rPr>
        <w:t xml:space="preserve"> ninja </w:t>
      </w:r>
      <w:r w:rsidRPr="003C161F">
        <w:rPr>
          <w:rFonts w:eastAsiaTheme="minorEastAsia"/>
          <w:b/>
          <w:i/>
          <w:sz w:val="21"/>
          <w:szCs w:val="21"/>
        </w:rPr>
        <w:t>-</w:t>
      </w:r>
      <w:r w:rsidRPr="003C161F">
        <w:rPr>
          <w:rFonts w:eastAsiaTheme="minorEastAsia" w:hint="eastAsia"/>
          <w:b/>
          <w:i/>
          <w:sz w:val="21"/>
          <w:szCs w:val="21"/>
        </w:rPr>
        <w:t>C out All</w:t>
      </w:r>
    </w:p>
    <w:p w:rsidR="00E07E31" w:rsidRPr="003C161F" w:rsidRDefault="007F7A42" w:rsidP="001749C0">
      <w:pPr>
        <w:rPr>
          <w:rFonts w:asciiTheme="minorEastAsia" w:eastAsiaTheme="minorEastAsia" w:hAnsiTheme="minorEastAsia"/>
          <w:sz w:val="21"/>
          <w:szCs w:val="21"/>
        </w:rPr>
      </w:pPr>
      <w:r w:rsidRPr="003C161F">
        <w:rPr>
          <w:rFonts w:asciiTheme="minorEastAsia" w:eastAsiaTheme="minorEastAsia" w:hAnsiTheme="minorEastAsia"/>
          <w:sz w:val="21"/>
          <w:szCs w:val="21"/>
        </w:rPr>
        <w:t>在Debug下可以看到许多的测试程序。</w:t>
      </w:r>
    </w:p>
    <w:p w:rsidR="00E07E31" w:rsidRPr="003C161F" w:rsidRDefault="00E07E31">
      <w:pPr>
        <w:rPr>
          <w:rFonts w:asciiTheme="minorEastAsia" w:eastAsiaTheme="minorEastAsia" w:hAnsiTheme="minorEastAsia"/>
          <w:sz w:val="21"/>
          <w:szCs w:val="21"/>
        </w:rPr>
      </w:pPr>
    </w:p>
    <w:p w:rsidR="00A879A7" w:rsidRPr="003C161F" w:rsidRDefault="00A84936" w:rsidP="0014432E">
      <w:pPr>
        <w:pStyle w:val="ab"/>
        <w:numPr>
          <w:ilvl w:val="2"/>
          <w:numId w:val="5"/>
        </w:numPr>
        <w:ind w:firstLineChars="0"/>
        <w:outlineLvl w:val="2"/>
        <w:rPr>
          <w:rFonts w:asciiTheme="minorEastAsia" w:eastAsiaTheme="minorEastAsia" w:hAnsiTheme="minorEastAsia"/>
          <w:sz w:val="21"/>
        </w:rPr>
      </w:pPr>
      <w:bookmarkStart w:id="55" w:name="_Toc381081824"/>
      <w:bookmarkStart w:id="56" w:name="_Toc381116475"/>
      <w:r w:rsidRPr="003C161F">
        <w:rPr>
          <w:rFonts w:asciiTheme="minorEastAsia" w:eastAsiaTheme="minorEastAsia" w:hAnsiTheme="minorEastAsia" w:hint="eastAsia"/>
          <w:sz w:val="21"/>
        </w:rPr>
        <w:t>编译</w:t>
      </w:r>
      <w:r w:rsidR="00901F88" w:rsidRPr="003C161F">
        <w:rPr>
          <w:rFonts w:asciiTheme="minorEastAsia" w:eastAsiaTheme="minorEastAsia" w:hAnsiTheme="minorEastAsia"/>
          <w:sz w:val="21"/>
        </w:rPr>
        <w:t>Android</w:t>
      </w:r>
      <w:r w:rsidR="00AF2DB4" w:rsidRPr="003C161F">
        <w:rPr>
          <w:rFonts w:asciiTheme="minorEastAsia" w:eastAsiaTheme="minorEastAsia" w:hAnsiTheme="minorEastAsia" w:hint="eastAsia"/>
          <w:sz w:val="21"/>
        </w:rPr>
        <w:t>(</w:t>
      </w:r>
      <w:r w:rsidR="004116F2" w:rsidRPr="003C161F">
        <w:rPr>
          <w:rFonts w:asciiTheme="minorEastAsia" w:eastAsiaTheme="minorEastAsia" w:hAnsiTheme="minorEastAsia" w:hint="eastAsia"/>
          <w:sz w:val="21"/>
        </w:rPr>
        <w:t>只能在linux</w:t>
      </w:r>
      <w:r w:rsidR="00AF2DB4" w:rsidRPr="003C161F">
        <w:rPr>
          <w:rFonts w:asciiTheme="minorEastAsia" w:eastAsiaTheme="minorEastAsia" w:hAnsiTheme="minorEastAsia" w:hint="eastAsia"/>
          <w:sz w:val="21"/>
        </w:rPr>
        <w:t>下)</w:t>
      </w:r>
      <w:r w:rsidR="00901F88" w:rsidRPr="003C161F">
        <w:rPr>
          <w:rFonts w:asciiTheme="minorEastAsia" w:eastAsiaTheme="minorEastAsia" w:hAnsiTheme="minorEastAsia"/>
          <w:sz w:val="21"/>
        </w:rPr>
        <w:t>:</w:t>
      </w:r>
      <w:bookmarkEnd w:id="55"/>
      <w:bookmarkEnd w:id="56"/>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设置环境变量：ANDROID_NDK_ROOT、ANDROID_SDK_ROOT、JAVA_HOME</w:t>
      </w:r>
    </w:p>
    <w:p w:rsidR="00A879A7" w:rsidRPr="003C161F" w:rsidRDefault="00901F88">
      <w:pPr>
        <w:rPr>
          <w:rFonts w:asciiTheme="minorEastAsia" w:eastAsiaTheme="minorEastAsia" w:hAnsiTheme="minorEastAsia"/>
          <w:b/>
          <w:bCs/>
          <w:i/>
          <w:iCs/>
          <w:sz w:val="21"/>
          <w:szCs w:val="21"/>
        </w:rPr>
      </w:pPr>
      <w:r w:rsidRPr="003C161F">
        <w:rPr>
          <w:rFonts w:asciiTheme="minorEastAsia" w:eastAsiaTheme="minorEastAsia" w:hAnsiTheme="minorEastAsia"/>
          <w:b/>
          <w:bCs/>
          <w:i/>
          <w:iCs/>
          <w:sz w:val="21"/>
          <w:szCs w:val="21"/>
        </w:rPr>
        <w:t>k@k-C410:/data/google</w:t>
      </w:r>
      <w:r w:rsidR="00B94580" w:rsidRPr="003C161F">
        <w:rPr>
          <w:rStyle w:val="SourceText"/>
          <w:rFonts w:asciiTheme="minorEastAsia" w:eastAsiaTheme="minorEastAsia" w:hAnsiTheme="minorEastAsia"/>
          <w:b/>
          <w:i/>
          <w:iCs/>
          <w:sz w:val="21"/>
          <w:szCs w:val="21"/>
        </w:rPr>
        <w:t xml:space="preserve"> </w:t>
      </w:r>
      <w:r w:rsidR="00B94580" w:rsidRPr="003C161F">
        <w:rPr>
          <w:rStyle w:val="SourceText"/>
          <w:rFonts w:asciiTheme="minorEastAsia" w:eastAsiaTheme="minorEastAsia" w:hAnsiTheme="minorEastAsia" w:hint="eastAsia"/>
          <w:b/>
          <w:i/>
          <w:iCs/>
          <w:sz w:val="21"/>
          <w:szCs w:val="21"/>
        </w:rPr>
        <w:t>/</w:t>
      </w:r>
      <w:r w:rsidR="00B94580" w:rsidRPr="003C161F">
        <w:rPr>
          <w:rStyle w:val="SourceText"/>
          <w:rFonts w:asciiTheme="minorEastAsia" w:eastAsiaTheme="minorEastAsia" w:hAnsiTheme="minorEastAsia"/>
          <w:b/>
          <w:i/>
          <w:iCs/>
          <w:sz w:val="21"/>
          <w:szCs w:val="21"/>
        </w:rPr>
        <w:t>webrtc</w:t>
      </w:r>
      <w:r w:rsidRPr="003C161F">
        <w:rPr>
          <w:rFonts w:asciiTheme="minorEastAsia" w:eastAsiaTheme="minorEastAsia" w:hAnsiTheme="minorEastAsia"/>
          <w:b/>
          <w:bCs/>
          <w:i/>
          <w:iCs/>
          <w:sz w:val="21"/>
          <w:szCs w:val="21"/>
        </w:rPr>
        <w:t>/trunk$ export JAVA_HOME=/data/jdk1.7.0_45</w:t>
      </w:r>
    </w:p>
    <w:p w:rsidR="00A879A7" w:rsidRPr="003C161F" w:rsidRDefault="00901F88">
      <w:pPr>
        <w:rPr>
          <w:rFonts w:asciiTheme="minorEastAsia" w:eastAsiaTheme="minorEastAsia" w:hAnsiTheme="minorEastAsia"/>
          <w:b/>
          <w:bCs/>
          <w:i/>
          <w:iCs/>
          <w:sz w:val="21"/>
          <w:szCs w:val="21"/>
        </w:rPr>
      </w:pPr>
      <w:bookmarkStart w:id="57" w:name="__DdeLink__314_2124245224"/>
      <w:r w:rsidRPr="003C161F">
        <w:rPr>
          <w:rFonts w:asciiTheme="minorEastAsia" w:eastAsiaTheme="minorEastAsia" w:hAnsiTheme="minorEastAsia"/>
          <w:b/>
          <w:bCs/>
          <w:i/>
          <w:iCs/>
          <w:sz w:val="21"/>
          <w:szCs w:val="21"/>
        </w:rPr>
        <w:t>k@k-C410:/data/google</w:t>
      </w:r>
      <w:r w:rsidR="00B94580" w:rsidRPr="003C161F">
        <w:rPr>
          <w:rStyle w:val="SourceText"/>
          <w:rFonts w:asciiTheme="minorEastAsia" w:eastAsiaTheme="minorEastAsia" w:hAnsiTheme="minorEastAsia" w:hint="eastAsia"/>
          <w:b/>
          <w:i/>
          <w:iCs/>
          <w:sz w:val="21"/>
          <w:szCs w:val="21"/>
        </w:rPr>
        <w:t>/</w:t>
      </w:r>
      <w:r w:rsidR="00B94580" w:rsidRPr="003C161F">
        <w:rPr>
          <w:rStyle w:val="SourceText"/>
          <w:rFonts w:asciiTheme="minorEastAsia" w:eastAsiaTheme="minorEastAsia" w:hAnsiTheme="minorEastAsia"/>
          <w:b/>
          <w:i/>
          <w:iCs/>
          <w:sz w:val="21"/>
          <w:szCs w:val="21"/>
        </w:rPr>
        <w:t>webrtc</w:t>
      </w:r>
      <w:r w:rsidRPr="003C161F">
        <w:rPr>
          <w:rFonts w:asciiTheme="minorEastAsia" w:eastAsiaTheme="minorEastAsia" w:hAnsiTheme="minorEastAsia"/>
          <w:b/>
          <w:bCs/>
          <w:i/>
          <w:iCs/>
          <w:sz w:val="21"/>
          <w:szCs w:val="21"/>
        </w:rPr>
        <w:t xml:space="preserve">/trunk$ export </w:t>
      </w:r>
      <w:bookmarkEnd w:id="57"/>
      <w:r w:rsidRPr="003C161F">
        <w:rPr>
          <w:rFonts w:asciiTheme="minorEastAsia" w:eastAsiaTheme="minorEastAsia" w:hAnsiTheme="minorEastAsia"/>
          <w:b/>
          <w:bCs/>
          <w:i/>
          <w:iCs/>
          <w:sz w:val="21"/>
          <w:szCs w:val="21"/>
        </w:rPr>
        <w:t>ANDROID_SDK_ROOT=/data/adt-bundle-linux-x86_64-20130917/sdk</w:t>
      </w:r>
    </w:p>
    <w:p w:rsidR="00A879A7" w:rsidRPr="003C161F" w:rsidRDefault="00901F88">
      <w:pPr>
        <w:rPr>
          <w:rFonts w:asciiTheme="minorEastAsia" w:eastAsiaTheme="minorEastAsia" w:hAnsiTheme="minorEastAsia"/>
          <w:b/>
          <w:bCs/>
          <w:i/>
          <w:iCs/>
          <w:sz w:val="21"/>
          <w:szCs w:val="21"/>
        </w:rPr>
      </w:pPr>
      <w:r w:rsidRPr="003C161F">
        <w:rPr>
          <w:rFonts w:asciiTheme="minorEastAsia" w:eastAsiaTheme="minorEastAsia" w:hAnsiTheme="minorEastAsia"/>
          <w:b/>
          <w:bCs/>
          <w:i/>
          <w:iCs/>
          <w:sz w:val="21"/>
          <w:szCs w:val="21"/>
        </w:rPr>
        <w:t>k@k-C410:/data/google</w:t>
      </w:r>
      <w:r w:rsidR="00B94580" w:rsidRPr="003C161F">
        <w:rPr>
          <w:rStyle w:val="SourceText"/>
          <w:rFonts w:asciiTheme="minorEastAsia" w:eastAsiaTheme="minorEastAsia" w:hAnsiTheme="minorEastAsia" w:hint="eastAsia"/>
          <w:b/>
          <w:i/>
          <w:iCs/>
          <w:sz w:val="21"/>
          <w:szCs w:val="21"/>
        </w:rPr>
        <w:t>/</w:t>
      </w:r>
      <w:r w:rsidR="00B94580" w:rsidRPr="003C161F">
        <w:rPr>
          <w:rStyle w:val="SourceText"/>
          <w:rFonts w:asciiTheme="minorEastAsia" w:eastAsiaTheme="minorEastAsia" w:hAnsiTheme="minorEastAsia"/>
          <w:b/>
          <w:i/>
          <w:iCs/>
          <w:sz w:val="21"/>
          <w:szCs w:val="21"/>
        </w:rPr>
        <w:t>webrtc</w:t>
      </w:r>
      <w:r w:rsidRPr="003C161F">
        <w:rPr>
          <w:rFonts w:asciiTheme="minorEastAsia" w:eastAsiaTheme="minorEastAsia" w:hAnsiTheme="minorEastAsia"/>
          <w:b/>
          <w:bCs/>
          <w:i/>
          <w:iCs/>
          <w:sz w:val="21"/>
          <w:szCs w:val="21"/>
        </w:rPr>
        <w:t>/trunk$ export ANDROID_NDK_ROOT=/data/android-ndk-r9</w:t>
      </w:r>
    </w:p>
    <w:p w:rsidR="00A879A7" w:rsidRPr="003C161F" w:rsidRDefault="00BE5BA6">
      <w:pPr>
        <w:rPr>
          <w:rFonts w:asciiTheme="minorEastAsia" w:eastAsiaTheme="minorEastAsia" w:hAnsiTheme="minorEastAsia"/>
          <w:b/>
          <w:bCs/>
          <w:i/>
          <w:iCs/>
          <w:sz w:val="21"/>
          <w:szCs w:val="21"/>
        </w:rPr>
      </w:pPr>
      <w:hyperlink r:id="rId42">
        <w:r w:rsidR="00901F88" w:rsidRPr="003C161F">
          <w:rPr>
            <w:rStyle w:val="InternetLink"/>
            <w:rFonts w:asciiTheme="minorEastAsia" w:eastAsiaTheme="minorEastAsia" w:hAnsiTheme="minorEastAsia"/>
            <w:b/>
            <w:bCs/>
            <w:i/>
            <w:iCs/>
            <w:color w:val="00000A"/>
            <w:sz w:val="21"/>
            <w:szCs w:val="21"/>
          </w:rPr>
          <w:t>k@k-C410</w:t>
        </w:r>
      </w:hyperlink>
      <w:r w:rsidR="00901F88" w:rsidRPr="003C161F">
        <w:rPr>
          <w:rFonts w:asciiTheme="minorEastAsia" w:eastAsiaTheme="minorEastAsia" w:hAnsiTheme="minorEastAsia"/>
          <w:b/>
          <w:bCs/>
          <w:i/>
          <w:iCs/>
          <w:sz w:val="21"/>
          <w:szCs w:val="21"/>
        </w:rPr>
        <w:t>:/data/google</w:t>
      </w:r>
      <w:r w:rsidR="00B94580" w:rsidRPr="003C161F">
        <w:rPr>
          <w:rStyle w:val="SourceText"/>
          <w:rFonts w:asciiTheme="minorEastAsia" w:eastAsiaTheme="minorEastAsia" w:hAnsiTheme="minorEastAsia" w:hint="eastAsia"/>
          <w:b/>
          <w:i/>
          <w:iCs/>
          <w:sz w:val="21"/>
          <w:szCs w:val="21"/>
        </w:rPr>
        <w:t>/</w:t>
      </w:r>
      <w:r w:rsidR="00B94580" w:rsidRPr="003C161F">
        <w:rPr>
          <w:rStyle w:val="SourceText"/>
          <w:rFonts w:asciiTheme="minorEastAsia" w:eastAsiaTheme="minorEastAsia" w:hAnsiTheme="minorEastAsia"/>
          <w:b/>
          <w:i/>
          <w:iCs/>
          <w:sz w:val="21"/>
          <w:szCs w:val="21"/>
        </w:rPr>
        <w:t>webrtc</w:t>
      </w:r>
      <w:r w:rsidR="00901F88" w:rsidRPr="003C161F">
        <w:rPr>
          <w:rFonts w:asciiTheme="minorEastAsia" w:eastAsiaTheme="minorEastAsia" w:hAnsiTheme="minorEastAsia"/>
          <w:b/>
          <w:bCs/>
          <w:i/>
          <w:iCs/>
          <w:sz w:val="21"/>
          <w:szCs w:val="21"/>
        </w:rPr>
        <w:t>/trunk$ source build/android/envsetup.sh</w:t>
      </w:r>
    </w:p>
    <w:p w:rsidR="00A879A7" w:rsidRPr="003C161F" w:rsidRDefault="00901F88">
      <w:pPr>
        <w:rPr>
          <w:rStyle w:val="SourceText"/>
          <w:rFonts w:asciiTheme="minorEastAsia" w:eastAsiaTheme="minorEastAsia" w:hAnsiTheme="minorEastAsia"/>
          <w:b/>
          <w:bCs/>
          <w:i/>
          <w:iCs/>
          <w:sz w:val="21"/>
          <w:szCs w:val="21"/>
        </w:rPr>
      </w:pPr>
      <w:r w:rsidRPr="003C161F">
        <w:rPr>
          <w:rStyle w:val="SourceText"/>
          <w:rFonts w:asciiTheme="minorEastAsia" w:eastAsiaTheme="minorEastAsia" w:hAnsiTheme="minorEastAsia"/>
          <w:b/>
          <w:bCs/>
          <w:i/>
          <w:iCs/>
          <w:sz w:val="21"/>
          <w:szCs w:val="21"/>
        </w:rPr>
        <w:t>k@k-C410:/data/google</w:t>
      </w:r>
      <w:r w:rsidR="00B94580" w:rsidRPr="003C161F">
        <w:rPr>
          <w:rStyle w:val="SourceText"/>
          <w:rFonts w:asciiTheme="minorEastAsia" w:eastAsiaTheme="minorEastAsia" w:hAnsiTheme="minorEastAsia" w:hint="eastAsia"/>
          <w:b/>
          <w:i/>
          <w:iCs/>
          <w:sz w:val="21"/>
          <w:szCs w:val="21"/>
        </w:rPr>
        <w:t>/</w:t>
      </w:r>
      <w:r w:rsidR="00B94580" w:rsidRPr="003C161F">
        <w:rPr>
          <w:rStyle w:val="SourceText"/>
          <w:rFonts w:asciiTheme="minorEastAsia" w:eastAsiaTheme="minorEastAsia" w:hAnsiTheme="minorEastAsia"/>
          <w:b/>
          <w:i/>
          <w:iCs/>
          <w:sz w:val="21"/>
          <w:szCs w:val="21"/>
        </w:rPr>
        <w:t>webrtc</w:t>
      </w:r>
      <w:r w:rsidRPr="003C161F">
        <w:rPr>
          <w:rStyle w:val="SourceText"/>
          <w:rFonts w:asciiTheme="minorEastAsia" w:eastAsiaTheme="minorEastAsia" w:hAnsiTheme="minorEastAsia"/>
          <w:b/>
          <w:bCs/>
          <w:i/>
          <w:iCs/>
          <w:sz w:val="21"/>
          <w:szCs w:val="21"/>
        </w:rPr>
        <w:t>/trunk$ build/gyp_chromium --depth=. all.gyp</w:t>
      </w:r>
      <w:r w:rsidR="00825785" w:rsidRPr="003C161F">
        <w:rPr>
          <w:rStyle w:val="SourceText"/>
          <w:rFonts w:asciiTheme="minorEastAsia" w:eastAsiaTheme="minorEastAsia" w:hAnsiTheme="minorEastAsia" w:hint="eastAsia"/>
          <w:b/>
          <w:bCs/>
          <w:i/>
          <w:iCs/>
          <w:sz w:val="21"/>
          <w:szCs w:val="21"/>
        </w:rPr>
        <w:t xml:space="preserve"> #此步可省</w:t>
      </w:r>
    </w:p>
    <w:p w:rsidR="00A879A7" w:rsidRPr="003C161F" w:rsidRDefault="00901F88">
      <w:pPr>
        <w:rPr>
          <w:rStyle w:val="SourceText"/>
          <w:rFonts w:asciiTheme="minorEastAsia" w:eastAsiaTheme="minorEastAsia" w:hAnsiTheme="minorEastAsia"/>
          <w:b/>
          <w:bCs/>
          <w:i/>
          <w:iCs/>
          <w:sz w:val="21"/>
          <w:szCs w:val="21"/>
        </w:rPr>
      </w:pPr>
      <w:r w:rsidRPr="003C161F">
        <w:rPr>
          <w:rStyle w:val="SourceText"/>
          <w:rFonts w:asciiTheme="minorEastAsia" w:eastAsiaTheme="minorEastAsia" w:hAnsiTheme="minorEastAsia"/>
          <w:b/>
          <w:bCs/>
          <w:i/>
          <w:iCs/>
          <w:sz w:val="21"/>
          <w:szCs w:val="21"/>
        </w:rPr>
        <w:t>k@k-C410:/data/google</w:t>
      </w:r>
      <w:r w:rsidR="00B94580" w:rsidRPr="003C161F">
        <w:rPr>
          <w:rStyle w:val="SourceText"/>
          <w:rFonts w:asciiTheme="minorEastAsia" w:eastAsiaTheme="minorEastAsia" w:hAnsiTheme="minorEastAsia" w:hint="eastAsia"/>
          <w:b/>
          <w:i/>
          <w:iCs/>
          <w:sz w:val="21"/>
          <w:szCs w:val="21"/>
        </w:rPr>
        <w:t>/</w:t>
      </w:r>
      <w:r w:rsidR="00B94580" w:rsidRPr="003C161F">
        <w:rPr>
          <w:rStyle w:val="SourceText"/>
          <w:rFonts w:asciiTheme="minorEastAsia" w:eastAsiaTheme="minorEastAsia" w:hAnsiTheme="minorEastAsia"/>
          <w:b/>
          <w:i/>
          <w:iCs/>
          <w:sz w:val="21"/>
          <w:szCs w:val="21"/>
        </w:rPr>
        <w:t>webrtc</w:t>
      </w:r>
      <w:r w:rsidRPr="003C161F">
        <w:rPr>
          <w:rStyle w:val="SourceText"/>
          <w:rFonts w:asciiTheme="minorEastAsia" w:eastAsiaTheme="minorEastAsia" w:hAnsiTheme="minorEastAsia"/>
          <w:b/>
          <w:bCs/>
          <w:i/>
          <w:iCs/>
          <w:sz w:val="21"/>
          <w:szCs w:val="21"/>
        </w:rPr>
        <w:t>/trunk$ ninja -C out/Debug All</w:t>
      </w:r>
      <w:r w:rsidR="00825785" w:rsidRPr="003C161F">
        <w:rPr>
          <w:rStyle w:val="SourceText"/>
          <w:rFonts w:asciiTheme="minorEastAsia" w:eastAsiaTheme="minorEastAsia" w:hAnsiTheme="minorEastAsia" w:hint="eastAsia"/>
          <w:b/>
          <w:bCs/>
          <w:i/>
          <w:iCs/>
          <w:sz w:val="21"/>
          <w:szCs w:val="21"/>
        </w:rPr>
        <w:t xml:space="preserve">  #此步可省</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在编译过程中会有些类实例调用静态方法的警告错误。需要提示修改代码。</w:t>
      </w:r>
    </w:p>
    <w:p w:rsidR="00A879A7" w:rsidRPr="003C161F" w:rsidRDefault="00901F88">
      <w:pPr>
        <w:rPr>
          <w:rStyle w:val="SourceText"/>
          <w:rFonts w:asciiTheme="minorEastAsia" w:eastAsiaTheme="minorEastAsia" w:hAnsiTheme="minorEastAsia"/>
          <w:sz w:val="21"/>
          <w:szCs w:val="21"/>
        </w:rPr>
      </w:pPr>
      <w:r w:rsidRPr="003C161F">
        <w:rPr>
          <w:rStyle w:val="SourceText"/>
          <w:rFonts w:asciiTheme="minorEastAsia" w:eastAsiaTheme="minorEastAsia" w:hAnsiTheme="minorEastAsia"/>
          <w:sz w:val="21"/>
          <w:szCs w:val="21"/>
        </w:rPr>
        <w:t>生成所有程序。</w:t>
      </w:r>
    </w:p>
    <w:p w:rsidR="00A879A7" w:rsidRPr="003C161F" w:rsidRDefault="00901F88">
      <w:pPr>
        <w:rPr>
          <w:rFonts w:asciiTheme="minorEastAsia" w:eastAsiaTheme="minorEastAsia" w:hAnsiTheme="minorEastAsia"/>
          <w:b/>
          <w:bCs/>
          <w:i/>
          <w:iCs/>
          <w:sz w:val="21"/>
          <w:szCs w:val="21"/>
        </w:rPr>
      </w:pPr>
      <w:r w:rsidRPr="003C161F">
        <w:rPr>
          <w:rFonts w:asciiTheme="minorEastAsia" w:eastAsiaTheme="minorEastAsia" w:hAnsiTheme="minorEastAsia"/>
          <w:b/>
          <w:bCs/>
          <w:i/>
          <w:iCs/>
          <w:sz w:val="21"/>
          <w:szCs w:val="21"/>
        </w:rPr>
        <w:t>k@k-C410:/data/google</w:t>
      </w:r>
      <w:r w:rsidR="00B94580" w:rsidRPr="003C161F">
        <w:rPr>
          <w:rStyle w:val="SourceText"/>
          <w:rFonts w:asciiTheme="minorEastAsia" w:eastAsiaTheme="minorEastAsia" w:hAnsiTheme="minorEastAsia" w:hint="eastAsia"/>
          <w:b/>
          <w:i/>
          <w:iCs/>
          <w:sz w:val="21"/>
          <w:szCs w:val="21"/>
        </w:rPr>
        <w:t>/</w:t>
      </w:r>
      <w:r w:rsidR="00B94580" w:rsidRPr="003C161F">
        <w:rPr>
          <w:rStyle w:val="SourceText"/>
          <w:rFonts w:asciiTheme="minorEastAsia" w:eastAsiaTheme="minorEastAsia" w:hAnsiTheme="minorEastAsia"/>
          <w:b/>
          <w:i/>
          <w:iCs/>
          <w:sz w:val="21"/>
          <w:szCs w:val="21"/>
        </w:rPr>
        <w:t>webrtc</w:t>
      </w:r>
      <w:r w:rsidRPr="003C161F">
        <w:rPr>
          <w:rFonts w:asciiTheme="minorEastAsia" w:eastAsiaTheme="minorEastAsia" w:hAnsiTheme="minorEastAsia"/>
          <w:b/>
          <w:bCs/>
          <w:i/>
          <w:iCs/>
          <w:sz w:val="21"/>
          <w:szCs w:val="21"/>
        </w:rPr>
        <w:t>/trunk/out/Debug$ ls *.apk</w:t>
      </w: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AppRTCDemo-</w:t>
      </w:r>
      <w:proofErr w:type="gramStart"/>
      <w:r w:rsidRPr="003C161F">
        <w:rPr>
          <w:rFonts w:asciiTheme="minorEastAsia" w:eastAsiaTheme="minorEastAsia" w:hAnsiTheme="minorEastAsia"/>
          <w:sz w:val="21"/>
          <w:szCs w:val="21"/>
        </w:rPr>
        <w:t>debug.apk  OpenSlDemo</w:t>
      </w:r>
      <w:proofErr w:type="gramEnd"/>
      <w:r w:rsidRPr="003C161F">
        <w:rPr>
          <w:rFonts w:asciiTheme="minorEastAsia" w:eastAsiaTheme="minorEastAsia" w:hAnsiTheme="minorEastAsia"/>
          <w:sz w:val="21"/>
          <w:szCs w:val="21"/>
        </w:rPr>
        <w:t>-debug.apk  WebRTCDemo-debug.apk</w:t>
      </w:r>
    </w:p>
    <w:p w:rsidR="00A879A7" w:rsidRPr="003C161F" w:rsidRDefault="00A879A7">
      <w:pPr>
        <w:rPr>
          <w:rFonts w:asciiTheme="minorEastAsia" w:eastAsiaTheme="minorEastAsia" w:hAnsiTheme="minorEastAsia"/>
          <w:sz w:val="21"/>
          <w:szCs w:val="21"/>
        </w:rPr>
      </w:pPr>
    </w:p>
    <w:p w:rsidR="00A879A7" w:rsidRPr="003C161F" w:rsidRDefault="00A879A7">
      <w:pPr>
        <w:rPr>
          <w:rFonts w:asciiTheme="minorEastAsia" w:eastAsiaTheme="minorEastAsia" w:hAnsiTheme="minorEastAsia"/>
          <w:sz w:val="21"/>
          <w:szCs w:val="21"/>
        </w:rPr>
      </w:pP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在Debug下可以看到许多的测试程序。</w:t>
      </w:r>
    </w:p>
    <w:p w:rsidR="000E34F2" w:rsidRPr="003C161F" w:rsidRDefault="000E34F2" w:rsidP="00534554">
      <w:pPr>
        <w:rPr>
          <w:rFonts w:eastAsiaTheme="minorEastAsia" w:hint="eastAsia"/>
          <w:sz w:val="21"/>
          <w:szCs w:val="21"/>
        </w:rPr>
      </w:pPr>
    </w:p>
    <w:p w:rsidR="00534554" w:rsidRPr="003C161F" w:rsidRDefault="00534554" w:rsidP="00534554">
      <w:pPr>
        <w:rPr>
          <w:sz w:val="21"/>
          <w:szCs w:val="21"/>
        </w:rPr>
      </w:pPr>
    </w:p>
    <w:p w:rsidR="00A879A7" w:rsidRPr="00114F9A" w:rsidRDefault="00992573" w:rsidP="0014432E">
      <w:pPr>
        <w:pStyle w:val="ab"/>
        <w:numPr>
          <w:ilvl w:val="0"/>
          <w:numId w:val="5"/>
        </w:numPr>
        <w:ind w:firstLineChars="0"/>
        <w:outlineLvl w:val="0"/>
        <w:rPr>
          <w:rFonts w:asciiTheme="minorEastAsia" w:eastAsiaTheme="minorEastAsia" w:hAnsiTheme="minorEastAsia"/>
          <w:b/>
          <w:sz w:val="28"/>
          <w:szCs w:val="28"/>
        </w:rPr>
      </w:pPr>
      <w:bookmarkStart w:id="58" w:name="_Toc381081825"/>
      <w:bookmarkStart w:id="59" w:name="_Toc381116476"/>
      <w:r w:rsidRPr="00114F9A">
        <w:rPr>
          <w:rFonts w:asciiTheme="minorEastAsia" w:eastAsiaTheme="minorEastAsia" w:hAnsiTheme="minorEastAsia" w:hint="eastAsia"/>
          <w:b/>
          <w:sz w:val="28"/>
          <w:szCs w:val="28"/>
        </w:rPr>
        <w:t>webrtc开发：</w:t>
      </w:r>
      <w:bookmarkEnd w:id="58"/>
      <w:bookmarkEnd w:id="59"/>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在编译环境搭建完成后，可以开始干活了。我们用webrtc的主要目的是应用它的音／视频捕获、视频显示、音频播放、音视频压缩、网络通信。如果你只是想在HTML5中用音／视频解决方案，可以跳过本教程，因为webrtc的最终目标是实现HTML5的音视频解决方案。本教程主要讲解在应用程序中如何使用webrtc库。</w:t>
      </w:r>
    </w:p>
    <w:p w:rsidR="00A879A7" w:rsidRPr="003C161F" w:rsidRDefault="00A879A7">
      <w:pPr>
        <w:rPr>
          <w:rFonts w:asciiTheme="minorEastAsia" w:eastAsiaTheme="minorEastAsia" w:hAnsiTheme="minorEastAsia"/>
          <w:sz w:val="21"/>
          <w:szCs w:val="21"/>
        </w:rPr>
      </w:pPr>
    </w:p>
    <w:p w:rsidR="000C2356" w:rsidRPr="000C2356" w:rsidRDefault="00213B20" w:rsidP="000C2356">
      <w:pPr>
        <w:pStyle w:val="ab"/>
        <w:numPr>
          <w:ilvl w:val="1"/>
          <w:numId w:val="5"/>
        </w:numPr>
        <w:ind w:firstLineChars="0"/>
        <w:outlineLvl w:val="1"/>
        <w:rPr>
          <w:rFonts w:asciiTheme="minorEastAsia" w:eastAsiaTheme="minorEastAsia" w:hAnsiTheme="minorEastAsia"/>
          <w:b/>
          <w:sz w:val="21"/>
        </w:rPr>
      </w:pPr>
      <w:bookmarkStart w:id="60" w:name="_Toc381081826"/>
      <w:bookmarkStart w:id="61" w:name="_Toc381116477"/>
      <w:r w:rsidRPr="00D768C0">
        <w:rPr>
          <w:rFonts w:asciiTheme="minorEastAsia" w:eastAsiaTheme="minorEastAsia" w:hAnsiTheme="minorEastAsia" w:hint="eastAsia"/>
          <w:b/>
          <w:sz w:val="21"/>
        </w:rPr>
        <w:t>开发P2P视频软件需要处理的问题</w:t>
      </w:r>
      <w:bookmarkEnd w:id="60"/>
      <w:bookmarkEnd w:id="61"/>
    </w:p>
    <w:p w:rsidR="00213B20" w:rsidRDefault="00213B20" w:rsidP="00213B20">
      <w:pPr>
        <w:pStyle w:val="ab"/>
        <w:numPr>
          <w:ilvl w:val="2"/>
          <w:numId w:val="5"/>
        </w:numPr>
        <w:ind w:firstLineChars="0"/>
        <w:outlineLvl w:val="2"/>
        <w:rPr>
          <w:rFonts w:asciiTheme="minorEastAsia" w:eastAsiaTheme="minorEastAsia" w:hAnsiTheme="minorEastAsia"/>
          <w:sz w:val="21"/>
        </w:rPr>
      </w:pPr>
      <w:bookmarkStart w:id="62" w:name="_Toc381081827"/>
      <w:bookmarkStart w:id="63" w:name="_Toc381116478"/>
      <w:r>
        <w:rPr>
          <w:rFonts w:asciiTheme="minorEastAsia" w:eastAsiaTheme="minorEastAsia" w:hAnsiTheme="minorEastAsia" w:hint="eastAsia"/>
          <w:sz w:val="21"/>
        </w:rPr>
        <w:t>用户列的获取、交换</w:t>
      </w:r>
      <w:r w:rsidR="003963BB">
        <w:rPr>
          <w:rFonts w:asciiTheme="minorEastAsia" w:eastAsiaTheme="minorEastAsia" w:hAnsiTheme="minorEastAsia" w:hint="eastAsia"/>
          <w:sz w:val="21"/>
        </w:rPr>
        <w:t>、信令的交换</w:t>
      </w:r>
      <w:bookmarkEnd w:id="62"/>
      <w:bookmarkEnd w:id="63"/>
    </w:p>
    <w:p w:rsidR="00C36C7C" w:rsidRDefault="00F707BC" w:rsidP="008B1125">
      <w:pPr>
        <w:ind w:firstLineChars="200" w:firstLine="480"/>
        <w:rPr>
          <w:rFonts w:eastAsiaTheme="minorEastAsia" w:hint="eastAsia"/>
        </w:rPr>
      </w:pPr>
      <w:r>
        <w:rPr>
          <w:rFonts w:eastAsiaTheme="minorEastAsia" w:hint="eastAsia"/>
        </w:rPr>
        <w:t>XMPP</w:t>
      </w:r>
      <w:r>
        <w:rPr>
          <w:rFonts w:eastAsiaTheme="minorEastAsia" w:hint="eastAsia"/>
        </w:rPr>
        <w:t>协议主要用于解决获取用户列表、交换用户数、信令交换。</w:t>
      </w:r>
    </w:p>
    <w:p w:rsidR="00405738" w:rsidRPr="00F707BC" w:rsidRDefault="00405738" w:rsidP="00F001D5">
      <w:pPr>
        <w:rPr>
          <w:rFonts w:eastAsiaTheme="minorEastAsia" w:hint="eastAsia"/>
        </w:rPr>
      </w:pPr>
    </w:p>
    <w:p w:rsidR="00213B20" w:rsidRDefault="00213B20" w:rsidP="00213B20">
      <w:pPr>
        <w:pStyle w:val="ab"/>
        <w:numPr>
          <w:ilvl w:val="2"/>
          <w:numId w:val="5"/>
        </w:numPr>
        <w:ind w:firstLineChars="0"/>
        <w:outlineLvl w:val="2"/>
        <w:rPr>
          <w:rFonts w:asciiTheme="minorEastAsia" w:eastAsiaTheme="minorEastAsia" w:hAnsiTheme="minorEastAsia"/>
          <w:sz w:val="21"/>
        </w:rPr>
      </w:pPr>
      <w:bookmarkStart w:id="64" w:name="_Toc381081828"/>
      <w:bookmarkStart w:id="65" w:name="_Toc381116479"/>
      <w:r>
        <w:rPr>
          <w:rFonts w:asciiTheme="minorEastAsia" w:eastAsiaTheme="minorEastAsia" w:hAnsiTheme="minorEastAsia"/>
          <w:sz w:val="21"/>
        </w:rPr>
        <w:t>P</w:t>
      </w:r>
      <w:r>
        <w:rPr>
          <w:rFonts w:asciiTheme="minorEastAsia" w:eastAsiaTheme="minorEastAsia" w:hAnsiTheme="minorEastAsia" w:hint="eastAsia"/>
          <w:sz w:val="21"/>
        </w:rPr>
        <w:t>2P通信</w:t>
      </w:r>
      <w:bookmarkEnd w:id="64"/>
      <w:bookmarkEnd w:id="65"/>
    </w:p>
    <w:p w:rsidR="0079219B" w:rsidRPr="003C161F" w:rsidRDefault="0079219B" w:rsidP="0079219B">
      <w:pPr>
        <w:pStyle w:val="TextBody"/>
        <w:spacing w:after="0" w:line="285" w:lineRule="atLeast"/>
        <w:ind w:firstLineChars="200" w:firstLine="420"/>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现实网络环境有三种情况：</w:t>
      </w:r>
    </w:p>
    <w:p w:rsidR="0079219B" w:rsidRPr="003C161F" w:rsidRDefault="0079219B" w:rsidP="0079219B">
      <w:pPr>
        <w:pStyle w:val="TextBody"/>
        <w:numPr>
          <w:ilvl w:val="0"/>
          <w:numId w:val="49"/>
        </w:numPr>
        <w:spacing w:after="0" w:line="285" w:lineRule="atLeast"/>
        <w:ind w:firstLine="6"/>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公共网络：这类网络IP之间可以不受限制的进行直接访问。</w:t>
      </w:r>
    </w:p>
    <w:p w:rsidR="0079219B" w:rsidRPr="003C161F" w:rsidRDefault="0079219B" w:rsidP="0079219B">
      <w:pPr>
        <w:pStyle w:val="TextBody"/>
        <w:numPr>
          <w:ilvl w:val="0"/>
          <w:numId w:val="49"/>
        </w:numPr>
        <w:spacing w:after="0" w:line="285" w:lineRule="atLeast"/>
        <w:ind w:left="0" w:firstLine="432"/>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NAT网络：这类网络主机在</w:t>
      </w:r>
      <w:proofErr w:type="gramStart"/>
      <w:r w:rsidRPr="003C161F">
        <w:rPr>
          <w:rFonts w:asciiTheme="minorEastAsia" w:eastAsiaTheme="minorEastAsia" w:hAnsiTheme="minorEastAsia" w:hint="eastAsia"/>
          <w:sz w:val="21"/>
          <w:szCs w:val="21"/>
        </w:rPr>
        <w:t>私有内</w:t>
      </w:r>
      <w:proofErr w:type="gramEnd"/>
      <w:r w:rsidRPr="003C161F">
        <w:rPr>
          <w:rFonts w:asciiTheme="minorEastAsia" w:eastAsiaTheme="minorEastAsia" w:hAnsiTheme="minorEastAsia" w:hint="eastAsia"/>
          <w:sz w:val="21"/>
          <w:szCs w:val="21"/>
        </w:rPr>
        <w:t>网中，没有单独的公网IP。但可以通过打洞来找到它在公网中固定的网络地址。STUN协议就是解决</w:t>
      </w:r>
      <w:proofErr w:type="gramStart"/>
      <w:r w:rsidRPr="003C161F">
        <w:rPr>
          <w:rFonts w:asciiTheme="minorEastAsia" w:eastAsiaTheme="minorEastAsia" w:hAnsiTheme="minorEastAsia" w:hint="eastAsia"/>
          <w:sz w:val="21"/>
          <w:szCs w:val="21"/>
        </w:rPr>
        <w:t>些网络</w:t>
      </w:r>
      <w:proofErr w:type="gramEnd"/>
      <w:r w:rsidRPr="003C161F">
        <w:rPr>
          <w:rFonts w:asciiTheme="minorEastAsia" w:eastAsiaTheme="minorEastAsia" w:hAnsiTheme="minorEastAsia" w:hint="eastAsia"/>
          <w:sz w:val="21"/>
          <w:szCs w:val="21"/>
        </w:rPr>
        <w:t>问题</w:t>
      </w:r>
      <w:r w:rsidR="002D1858">
        <w:rPr>
          <w:rFonts w:asciiTheme="minorEastAsia" w:eastAsiaTheme="minorEastAsia" w:hAnsiTheme="minorEastAsia" w:hint="eastAsia"/>
          <w:sz w:val="21"/>
          <w:szCs w:val="21"/>
        </w:rPr>
        <w:t>。</w:t>
      </w:r>
    </w:p>
    <w:p w:rsidR="0079219B" w:rsidRPr="003C161F" w:rsidRDefault="0079219B" w:rsidP="0079219B">
      <w:pPr>
        <w:pStyle w:val="TextBody"/>
        <w:numPr>
          <w:ilvl w:val="0"/>
          <w:numId w:val="49"/>
        </w:numPr>
        <w:spacing w:after="0" w:line="285" w:lineRule="atLeast"/>
        <w:ind w:left="0" w:firstLine="432"/>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严格的受限NAT网络：这类网络中的主机在私网内，只能单向访问外网。外网不能直接访问它。所以这类网络需要通过在公共网络上的</w:t>
      </w:r>
      <w:r>
        <w:rPr>
          <w:rFonts w:asciiTheme="minorEastAsia" w:eastAsiaTheme="minorEastAsia" w:hAnsiTheme="minorEastAsia" w:hint="eastAsia"/>
          <w:sz w:val="21"/>
          <w:szCs w:val="21"/>
        </w:rPr>
        <w:t>TURN</w:t>
      </w:r>
      <w:r w:rsidRPr="003C161F">
        <w:rPr>
          <w:rFonts w:asciiTheme="minorEastAsia" w:eastAsiaTheme="minorEastAsia" w:hAnsiTheme="minorEastAsia" w:hint="eastAsia"/>
          <w:sz w:val="21"/>
          <w:szCs w:val="21"/>
        </w:rPr>
        <w:t>服务器来进行数据中转。TRUN协议就是解决此网络问题的。</w:t>
      </w:r>
    </w:p>
    <w:p w:rsidR="004D7EA7" w:rsidRDefault="004D7EA7" w:rsidP="00930C5F">
      <w:pPr>
        <w:ind w:firstLineChars="200" w:firstLine="480"/>
        <w:rPr>
          <w:rFonts w:eastAsiaTheme="minorEastAsia" w:hint="eastAsia"/>
        </w:rPr>
      </w:pPr>
      <w:r>
        <w:rPr>
          <w:rFonts w:eastAsiaTheme="minorEastAsia" w:hint="eastAsia"/>
        </w:rPr>
        <w:t>为了解决地址转换、防火墙限制访问</w:t>
      </w:r>
      <w:r w:rsidR="00430DCF">
        <w:rPr>
          <w:rFonts w:eastAsiaTheme="minorEastAsia" w:hint="eastAsia"/>
        </w:rPr>
        <w:t>等问题</w:t>
      </w:r>
      <w:r>
        <w:rPr>
          <w:rFonts w:eastAsiaTheme="minorEastAsia" w:hint="eastAsia"/>
        </w:rPr>
        <w:t>。所以提供了</w:t>
      </w:r>
      <w:r w:rsidRPr="00462A03">
        <w:rPr>
          <w:rFonts w:eastAsiaTheme="minorEastAsia" w:hint="eastAsia"/>
          <w:color w:val="FF0000"/>
        </w:rPr>
        <w:t>ICE</w:t>
      </w:r>
      <w:r w:rsidRPr="00462A03">
        <w:rPr>
          <w:rFonts w:eastAsiaTheme="minorEastAsia" w:hint="eastAsia"/>
          <w:color w:val="FF0000"/>
        </w:rPr>
        <w:t>协议</w:t>
      </w:r>
      <w:r>
        <w:rPr>
          <w:rFonts w:eastAsiaTheme="minorEastAsia" w:hint="eastAsia"/>
        </w:rPr>
        <w:t>，</w:t>
      </w:r>
      <w:r>
        <w:rPr>
          <w:rFonts w:eastAsiaTheme="minorEastAsia" w:hint="eastAsia"/>
        </w:rPr>
        <w:t>ICE</w:t>
      </w:r>
      <w:r>
        <w:rPr>
          <w:rFonts w:eastAsiaTheme="minorEastAsia" w:hint="eastAsia"/>
        </w:rPr>
        <w:t>协议是一个框</w:t>
      </w:r>
      <w:r>
        <w:rPr>
          <w:rFonts w:eastAsiaTheme="minorEastAsia" w:hint="eastAsia"/>
        </w:rPr>
        <w:lastRenderedPageBreak/>
        <w:t>架，它依赖</w:t>
      </w:r>
      <w:r w:rsidRPr="00462A03">
        <w:rPr>
          <w:rFonts w:eastAsiaTheme="minorEastAsia" w:hint="eastAsia"/>
          <w:color w:val="FF0000"/>
        </w:rPr>
        <w:t>STUN</w:t>
      </w:r>
      <w:r w:rsidRPr="00462A03">
        <w:rPr>
          <w:rFonts w:eastAsiaTheme="minorEastAsia" w:hint="eastAsia"/>
          <w:color w:val="FF0000"/>
        </w:rPr>
        <w:t>协议</w:t>
      </w:r>
      <w:r>
        <w:rPr>
          <w:rFonts w:eastAsiaTheme="minorEastAsia" w:hint="eastAsia"/>
        </w:rPr>
        <w:t>解决完全锥形</w:t>
      </w:r>
      <w:r>
        <w:rPr>
          <w:rFonts w:eastAsiaTheme="minorEastAsia" w:hint="eastAsia"/>
        </w:rPr>
        <w:t>NAT</w:t>
      </w:r>
      <w:r>
        <w:rPr>
          <w:rFonts w:eastAsiaTheme="minorEastAsia" w:hint="eastAsia"/>
        </w:rPr>
        <w:t>、以及受限锥形</w:t>
      </w:r>
      <w:r>
        <w:rPr>
          <w:rFonts w:eastAsiaTheme="minorEastAsia" w:hint="eastAsia"/>
        </w:rPr>
        <w:t>NAT</w:t>
      </w:r>
      <w:r>
        <w:rPr>
          <w:rFonts w:eastAsiaTheme="minorEastAsia" w:hint="eastAsia"/>
        </w:rPr>
        <w:t>。</w:t>
      </w:r>
      <w:r w:rsidRPr="00462A03">
        <w:rPr>
          <w:rFonts w:eastAsiaTheme="minorEastAsia" w:hint="eastAsia"/>
          <w:color w:val="FF0000"/>
        </w:rPr>
        <w:t>TURN</w:t>
      </w:r>
      <w:r w:rsidRPr="00462A03">
        <w:rPr>
          <w:rFonts w:eastAsiaTheme="minorEastAsia" w:hint="eastAsia"/>
          <w:color w:val="FF0000"/>
        </w:rPr>
        <w:t>协议</w:t>
      </w:r>
      <w:r>
        <w:rPr>
          <w:rFonts w:eastAsiaTheme="minorEastAsia" w:hint="eastAsia"/>
        </w:rPr>
        <w:t>用于解决</w:t>
      </w:r>
      <w:r w:rsidR="00430DCF">
        <w:rPr>
          <w:rFonts w:eastAsiaTheme="minorEastAsia" w:hint="eastAsia"/>
        </w:rPr>
        <w:t>严格受限</w:t>
      </w:r>
      <w:r>
        <w:rPr>
          <w:rFonts w:eastAsiaTheme="minorEastAsia" w:hint="eastAsia"/>
        </w:rPr>
        <w:t>NAT</w:t>
      </w:r>
      <w:r w:rsidR="00430DCF">
        <w:rPr>
          <w:rFonts w:eastAsiaTheme="minorEastAsia" w:hint="eastAsia"/>
        </w:rPr>
        <w:t>网络的问题</w:t>
      </w:r>
      <w:r>
        <w:rPr>
          <w:rFonts w:eastAsiaTheme="minorEastAsia" w:hint="eastAsia"/>
        </w:rPr>
        <w:t>。</w:t>
      </w:r>
    </w:p>
    <w:p w:rsidR="00405738" w:rsidRPr="004D7EA7" w:rsidRDefault="00405738" w:rsidP="00930C5F">
      <w:pPr>
        <w:ind w:firstLineChars="200" w:firstLine="480"/>
        <w:rPr>
          <w:rFonts w:eastAsiaTheme="minorEastAsia" w:hint="eastAsia"/>
        </w:rPr>
      </w:pPr>
    </w:p>
    <w:p w:rsidR="00534FBC" w:rsidRDefault="00534FBC" w:rsidP="00213B20">
      <w:pPr>
        <w:pStyle w:val="ab"/>
        <w:numPr>
          <w:ilvl w:val="2"/>
          <w:numId w:val="5"/>
        </w:numPr>
        <w:ind w:firstLineChars="0"/>
        <w:outlineLvl w:val="2"/>
        <w:rPr>
          <w:rFonts w:asciiTheme="minorEastAsia" w:eastAsiaTheme="minorEastAsia" w:hAnsiTheme="minorEastAsia"/>
          <w:sz w:val="21"/>
        </w:rPr>
      </w:pPr>
      <w:bookmarkStart w:id="66" w:name="_Toc381081829"/>
      <w:bookmarkStart w:id="67" w:name="_Toc381116480"/>
      <w:r>
        <w:rPr>
          <w:rFonts w:asciiTheme="minorEastAsia" w:eastAsiaTheme="minorEastAsia" w:hAnsiTheme="minorEastAsia" w:hint="eastAsia"/>
          <w:sz w:val="21"/>
        </w:rPr>
        <w:t>多媒体处理</w:t>
      </w:r>
      <w:bookmarkEnd w:id="66"/>
      <w:bookmarkEnd w:id="67"/>
    </w:p>
    <w:p w:rsidR="00540A19" w:rsidRDefault="00540A19" w:rsidP="00534FBC">
      <w:pPr>
        <w:pStyle w:val="ab"/>
        <w:numPr>
          <w:ilvl w:val="3"/>
          <w:numId w:val="5"/>
        </w:numPr>
        <w:ind w:firstLineChars="0"/>
        <w:outlineLvl w:val="3"/>
        <w:rPr>
          <w:rFonts w:asciiTheme="minorEastAsia" w:eastAsiaTheme="minorEastAsia" w:hAnsiTheme="minorEastAsia"/>
          <w:sz w:val="21"/>
        </w:rPr>
      </w:pPr>
      <w:bookmarkStart w:id="68" w:name="_Toc381081830"/>
      <w:bookmarkStart w:id="69" w:name="_Toc381116481"/>
      <w:r>
        <w:rPr>
          <w:rFonts w:asciiTheme="minorEastAsia" w:eastAsiaTheme="minorEastAsia" w:hAnsiTheme="minorEastAsia" w:hint="eastAsia"/>
          <w:sz w:val="21"/>
        </w:rPr>
        <w:t>音视频捕获、播放</w:t>
      </w:r>
      <w:bookmarkEnd w:id="68"/>
      <w:bookmarkEnd w:id="69"/>
    </w:p>
    <w:p w:rsidR="00213B20" w:rsidRDefault="00213B20" w:rsidP="00534FBC">
      <w:pPr>
        <w:pStyle w:val="ab"/>
        <w:numPr>
          <w:ilvl w:val="3"/>
          <w:numId w:val="5"/>
        </w:numPr>
        <w:ind w:firstLineChars="0"/>
        <w:outlineLvl w:val="3"/>
        <w:rPr>
          <w:rFonts w:asciiTheme="minorEastAsia" w:eastAsiaTheme="minorEastAsia" w:hAnsiTheme="minorEastAsia"/>
          <w:sz w:val="21"/>
        </w:rPr>
      </w:pPr>
      <w:bookmarkStart w:id="70" w:name="_Toc381081831"/>
      <w:bookmarkStart w:id="71" w:name="_Toc381116482"/>
      <w:r>
        <w:rPr>
          <w:rFonts w:asciiTheme="minorEastAsia" w:eastAsiaTheme="minorEastAsia" w:hAnsiTheme="minorEastAsia" w:hint="eastAsia"/>
          <w:sz w:val="21"/>
        </w:rPr>
        <w:t>音视频编解码</w:t>
      </w:r>
      <w:bookmarkEnd w:id="70"/>
      <w:bookmarkEnd w:id="71"/>
    </w:p>
    <w:p w:rsidR="004F6093" w:rsidRDefault="004F6093" w:rsidP="00534FBC">
      <w:pPr>
        <w:pStyle w:val="ab"/>
        <w:numPr>
          <w:ilvl w:val="3"/>
          <w:numId w:val="5"/>
        </w:numPr>
        <w:ind w:firstLineChars="0"/>
        <w:outlineLvl w:val="3"/>
        <w:rPr>
          <w:rFonts w:asciiTheme="minorEastAsia" w:eastAsiaTheme="minorEastAsia" w:hAnsiTheme="minorEastAsia"/>
          <w:sz w:val="21"/>
        </w:rPr>
      </w:pPr>
      <w:bookmarkStart w:id="72" w:name="_Toc381081832"/>
      <w:bookmarkStart w:id="73" w:name="_Toc381116483"/>
      <w:r>
        <w:rPr>
          <w:rFonts w:asciiTheme="minorEastAsia" w:eastAsiaTheme="minorEastAsia" w:hAnsiTheme="minorEastAsia" w:hint="eastAsia"/>
          <w:sz w:val="21"/>
        </w:rPr>
        <w:t>音视频效果优化</w:t>
      </w:r>
      <w:bookmarkEnd w:id="72"/>
      <w:bookmarkEnd w:id="73"/>
    </w:p>
    <w:p w:rsidR="000C2356" w:rsidRPr="000C2356" w:rsidRDefault="000C2356" w:rsidP="000C2356">
      <w:pPr>
        <w:outlineLvl w:val="3"/>
        <w:rPr>
          <w:rFonts w:asciiTheme="minorEastAsia" w:eastAsiaTheme="minorEastAsia" w:hAnsiTheme="minorEastAsia"/>
          <w:sz w:val="21"/>
        </w:rPr>
      </w:pPr>
    </w:p>
    <w:p w:rsidR="00A879A7" w:rsidRPr="00D768C0" w:rsidRDefault="00901F88" w:rsidP="0014432E">
      <w:pPr>
        <w:pStyle w:val="ab"/>
        <w:numPr>
          <w:ilvl w:val="1"/>
          <w:numId w:val="5"/>
        </w:numPr>
        <w:ind w:firstLineChars="0"/>
        <w:outlineLvl w:val="1"/>
        <w:rPr>
          <w:rFonts w:asciiTheme="minorEastAsia" w:eastAsiaTheme="minorEastAsia" w:hAnsiTheme="minorEastAsia"/>
          <w:b/>
          <w:sz w:val="21"/>
        </w:rPr>
      </w:pPr>
      <w:bookmarkStart w:id="74" w:name="_Toc381081833"/>
      <w:bookmarkStart w:id="75" w:name="_Toc381116484"/>
      <w:r w:rsidRPr="00D768C0">
        <w:rPr>
          <w:rFonts w:asciiTheme="minorEastAsia" w:eastAsiaTheme="minorEastAsia" w:hAnsiTheme="minorEastAsia"/>
          <w:b/>
          <w:sz w:val="21"/>
        </w:rPr>
        <w:t>webrtc架构：</w:t>
      </w:r>
      <w:bookmarkEnd w:id="74"/>
      <w:bookmarkEnd w:id="75"/>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drawing>
          <wp:inline distT="0" distB="0" distL="0" distR="0" wp14:anchorId="572AC82D" wp14:editId="1F4E5CBD">
            <wp:extent cx="6120130" cy="3986530"/>
            <wp:effectExtent l="0" t="0" r="0" b="0"/>
            <wp:docPr id="3" name="Picture" descr="http://www.webrtc.org/_/rsrc/1317202919504/reference/WebRTCpublicdiagramforwebsite%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www.webrtc.org/_/rsrc/1317202919504/reference/WebRTCpublicdiagramforwebsite%20%282%29.png"/>
                    <pic:cNvPicPr>
                      <a:picLocks noChangeAspect="1" noChangeArrowheads="1"/>
                    </pic:cNvPicPr>
                  </pic:nvPicPr>
                  <pic:blipFill>
                    <a:blip r:embed="rId43"/>
                    <a:srcRect/>
                    <a:stretch>
                      <a:fillRect/>
                    </a:stretch>
                  </pic:blipFill>
                  <pic:spPr bwMode="auto">
                    <a:xfrm>
                      <a:off x="0" y="0"/>
                      <a:ext cx="6120130" cy="3986530"/>
                    </a:xfrm>
                    <a:prstGeom prst="rect">
                      <a:avLst/>
                    </a:prstGeom>
                    <a:noFill/>
                    <a:ln w="9525">
                      <a:noFill/>
                      <a:miter lim="800000"/>
                      <a:headEnd/>
                      <a:tailEnd/>
                    </a:ln>
                  </pic:spPr>
                </pic:pic>
              </a:graphicData>
            </a:graphic>
          </wp:inline>
        </w:drawing>
      </w:r>
    </w:p>
    <w:p w:rsidR="00A879A7" w:rsidRPr="003C161F" w:rsidRDefault="00A879A7">
      <w:pPr>
        <w:rPr>
          <w:rFonts w:asciiTheme="minorEastAsia" w:eastAsiaTheme="minorEastAsia" w:hAnsiTheme="minorEastAsia"/>
          <w:sz w:val="21"/>
          <w:szCs w:val="21"/>
        </w:rPr>
      </w:pPr>
    </w:p>
    <w:p w:rsidR="00A879A7" w:rsidRPr="003C161F" w:rsidRDefault="00901F88">
      <w:pPr>
        <w:rPr>
          <w:rFonts w:asciiTheme="minorEastAsia" w:eastAsiaTheme="minorEastAsia" w:hAnsiTheme="minorEastAsia"/>
          <w:color w:val="6600CC"/>
          <w:sz w:val="21"/>
          <w:szCs w:val="21"/>
        </w:rPr>
      </w:pPr>
      <w:r w:rsidRPr="003C161F">
        <w:rPr>
          <w:rFonts w:asciiTheme="minorEastAsia" w:eastAsiaTheme="minorEastAsia" w:hAnsiTheme="minorEastAsia"/>
          <w:color w:val="6600CC"/>
          <w:sz w:val="21"/>
          <w:szCs w:val="21"/>
        </w:rPr>
        <w:t>（1）紫色部分是Web开发者API层；</w:t>
      </w:r>
    </w:p>
    <w:p w:rsidR="00A879A7" w:rsidRPr="003C161F" w:rsidRDefault="00901F88">
      <w:pPr>
        <w:spacing w:line="285" w:lineRule="atLeast"/>
        <w:rPr>
          <w:rFonts w:asciiTheme="minorEastAsia" w:eastAsiaTheme="minorEastAsia" w:hAnsiTheme="minorEastAsia"/>
          <w:color w:val="3366FF"/>
          <w:sz w:val="21"/>
          <w:szCs w:val="21"/>
        </w:rPr>
      </w:pPr>
      <w:r w:rsidRPr="003C161F">
        <w:rPr>
          <w:rFonts w:asciiTheme="minorEastAsia" w:eastAsiaTheme="minorEastAsia" w:hAnsiTheme="minorEastAsia"/>
          <w:color w:val="3366FF"/>
          <w:sz w:val="21"/>
          <w:szCs w:val="21"/>
        </w:rPr>
        <w:t>（2）蓝色实线部分是面向浏览器厂商的API层（本教程主要讲解的部分）</w:t>
      </w:r>
    </w:p>
    <w:p w:rsidR="00A879A7" w:rsidRPr="003C161F" w:rsidRDefault="00901F88">
      <w:pPr>
        <w:spacing w:line="285" w:lineRule="atLeast"/>
        <w:rPr>
          <w:rFonts w:asciiTheme="minorEastAsia" w:eastAsiaTheme="minorEastAsia" w:hAnsiTheme="minorEastAsia"/>
          <w:color w:val="3366FF"/>
          <w:sz w:val="21"/>
          <w:szCs w:val="21"/>
        </w:rPr>
      </w:pPr>
      <w:r w:rsidRPr="003C161F">
        <w:rPr>
          <w:rFonts w:asciiTheme="minorEastAsia" w:eastAsiaTheme="minorEastAsia" w:hAnsiTheme="minorEastAsia"/>
          <w:color w:val="3366FF"/>
          <w:sz w:val="21"/>
          <w:szCs w:val="21"/>
        </w:rPr>
        <w:t>（3）蓝色虚线部分浏览器厂商可以自定义实现</w:t>
      </w:r>
    </w:p>
    <w:p w:rsidR="00A879A7" w:rsidRPr="003C161F" w:rsidRDefault="00A879A7">
      <w:pPr>
        <w:rPr>
          <w:rFonts w:asciiTheme="minorEastAsia" w:eastAsiaTheme="minorEastAsia" w:hAnsiTheme="minorEastAsia"/>
          <w:sz w:val="21"/>
          <w:szCs w:val="21"/>
        </w:rPr>
      </w:pPr>
    </w:p>
    <w:p w:rsidR="00A879A7" w:rsidRPr="00985A00" w:rsidRDefault="00901F88" w:rsidP="00985A00">
      <w:pPr>
        <w:pStyle w:val="ab"/>
        <w:numPr>
          <w:ilvl w:val="2"/>
          <w:numId w:val="5"/>
        </w:numPr>
        <w:ind w:firstLineChars="0"/>
        <w:outlineLvl w:val="2"/>
        <w:rPr>
          <w:rFonts w:asciiTheme="minorEastAsia" w:eastAsiaTheme="minorEastAsia" w:hAnsiTheme="minorEastAsia"/>
          <w:sz w:val="21"/>
        </w:rPr>
      </w:pPr>
      <w:bookmarkStart w:id="76" w:name="_Toc381081834"/>
      <w:bookmarkStart w:id="77" w:name="_Toc381116485"/>
      <w:r w:rsidRPr="003C161F">
        <w:rPr>
          <w:rFonts w:asciiTheme="minorEastAsia" w:eastAsiaTheme="minorEastAsia" w:hAnsiTheme="minorEastAsia"/>
          <w:sz w:val="21"/>
        </w:rPr>
        <w:t>WebRTC架构组件介绍</w:t>
      </w:r>
      <w:bookmarkEnd w:id="76"/>
      <w:bookmarkEnd w:id="77"/>
    </w:p>
    <w:p w:rsidR="00FB1015" w:rsidRDefault="00405738" w:rsidP="00985A00">
      <w:pPr>
        <w:pStyle w:val="TextBody"/>
        <w:numPr>
          <w:ilvl w:val="0"/>
          <w:numId w:val="52"/>
        </w:numPr>
        <w:spacing w:after="0" w:line="285" w:lineRule="atLeast"/>
        <w:outlineLvl w:val="3"/>
        <w:rPr>
          <w:rStyle w:val="StrongEmphasis"/>
          <w:rFonts w:asciiTheme="minorEastAsia" w:eastAsiaTheme="minorEastAsia" w:hAnsiTheme="minorEastAsia"/>
          <w:sz w:val="21"/>
          <w:szCs w:val="21"/>
        </w:rPr>
      </w:pPr>
      <w:bookmarkStart w:id="78" w:name="_Toc381116486"/>
      <w:r>
        <w:rPr>
          <w:rStyle w:val="StrongEmphasis"/>
          <w:rFonts w:asciiTheme="minorEastAsia" w:eastAsiaTheme="minorEastAsia" w:hAnsiTheme="minorEastAsia" w:hint="eastAsia"/>
          <w:sz w:val="21"/>
          <w:szCs w:val="21"/>
        </w:rPr>
        <w:t>你的web应用程序</w:t>
      </w:r>
      <w:bookmarkEnd w:id="78"/>
    </w:p>
    <w:p w:rsidR="00A879A7" w:rsidRPr="003C161F" w:rsidRDefault="00901F88" w:rsidP="00FB1015">
      <w:pPr>
        <w:ind w:firstLineChars="200" w:firstLine="480"/>
      </w:pPr>
      <w:r w:rsidRPr="003C161F">
        <w:t>Web</w:t>
      </w:r>
      <w:r w:rsidRPr="003C161F">
        <w:t>开发者开发的程序，</w:t>
      </w:r>
      <w:r w:rsidRPr="003C161F">
        <w:t>Web</w:t>
      </w:r>
      <w:r w:rsidRPr="003C161F">
        <w:t>开发者可以基于集成</w:t>
      </w:r>
      <w:r w:rsidRPr="003C161F">
        <w:t>WebRTC</w:t>
      </w:r>
      <w:r w:rsidRPr="003C161F">
        <w:t>的浏览器提供的</w:t>
      </w:r>
      <w:r w:rsidRPr="003C161F">
        <w:t>web API</w:t>
      </w:r>
      <w:r w:rsidRPr="003C161F">
        <w:t>开发基于视频、音频的实时通信应用。</w:t>
      </w:r>
    </w:p>
    <w:p w:rsidR="00A879A7" w:rsidRPr="003C161F" w:rsidRDefault="00A879A7">
      <w:pPr>
        <w:pStyle w:val="TextBody"/>
        <w:spacing w:after="0" w:line="285" w:lineRule="atLeast"/>
        <w:rPr>
          <w:rFonts w:asciiTheme="minorEastAsia" w:eastAsiaTheme="minorEastAsia" w:hAnsiTheme="minorEastAsia"/>
          <w:color w:val="333333"/>
          <w:sz w:val="21"/>
          <w:szCs w:val="21"/>
        </w:rPr>
      </w:pPr>
    </w:p>
    <w:p w:rsidR="00FB1015" w:rsidRDefault="00901F88" w:rsidP="00985A00">
      <w:pPr>
        <w:pStyle w:val="TextBody"/>
        <w:numPr>
          <w:ilvl w:val="0"/>
          <w:numId w:val="52"/>
        </w:numPr>
        <w:spacing w:after="0" w:line="285" w:lineRule="atLeast"/>
        <w:outlineLvl w:val="3"/>
        <w:rPr>
          <w:rStyle w:val="StrongEmphasis"/>
          <w:rFonts w:asciiTheme="minorEastAsia" w:eastAsiaTheme="minorEastAsia" w:hAnsiTheme="minorEastAsia"/>
          <w:sz w:val="21"/>
          <w:szCs w:val="21"/>
        </w:rPr>
      </w:pPr>
      <w:bookmarkStart w:id="79" w:name="_Toc381116487"/>
      <w:r w:rsidRPr="003C161F">
        <w:rPr>
          <w:rStyle w:val="StrongEmphasis"/>
          <w:rFonts w:asciiTheme="minorEastAsia" w:eastAsiaTheme="minorEastAsia" w:hAnsiTheme="minorEastAsia"/>
          <w:sz w:val="21"/>
          <w:szCs w:val="21"/>
        </w:rPr>
        <w:t>Web API</w:t>
      </w:r>
      <w:bookmarkEnd w:id="79"/>
    </w:p>
    <w:p w:rsidR="00FB1015" w:rsidRDefault="00901F88" w:rsidP="00FB1015">
      <w:pPr>
        <w:ind w:firstLineChars="200" w:firstLine="480"/>
        <w:rPr>
          <w:rFonts w:eastAsiaTheme="minorEastAsia" w:hint="eastAsia"/>
        </w:rPr>
      </w:pPr>
      <w:r w:rsidRPr="00FB1015">
        <w:t>面向第三方开发者的</w:t>
      </w:r>
      <w:r w:rsidRPr="00FB1015">
        <w:t>WebRTC</w:t>
      </w:r>
      <w:r w:rsidRPr="00FB1015">
        <w:t>标准</w:t>
      </w:r>
      <w:r w:rsidRPr="00FB1015">
        <w:t>API</w:t>
      </w:r>
      <w:r w:rsidRPr="00FB1015">
        <w:t>（</w:t>
      </w:r>
      <w:r w:rsidRPr="00FB1015">
        <w:t>Javascript</w:t>
      </w:r>
      <w:r w:rsidRPr="00FB1015">
        <w:t>），使开发者能够容易地开发出类似于网络视频聊天的</w:t>
      </w:r>
      <w:r w:rsidRPr="00FB1015">
        <w:t>web</w:t>
      </w:r>
      <w:r w:rsidRPr="00FB1015">
        <w:t>应用，最新的标准化进程可以查看这里。</w:t>
      </w:r>
    </w:p>
    <w:p w:rsidR="00405738" w:rsidRPr="00405738" w:rsidRDefault="00405738" w:rsidP="00FB1015">
      <w:pPr>
        <w:ind w:firstLineChars="200" w:firstLine="480"/>
        <w:rPr>
          <w:rFonts w:eastAsiaTheme="minorEastAsia" w:hint="eastAsia"/>
        </w:rPr>
      </w:pPr>
    </w:p>
    <w:p w:rsidR="00985A00" w:rsidRDefault="00901F88" w:rsidP="00985A00">
      <w:pPr>
        <w:pStyle w:val="TextBody"/>
        <w:numPr>
          <w:ilvl w:val="0"/>
          <w:numId w:val="52"/>
        </w:numPr>
        <w:spacing w:after="0" w:line="285" w:lineRule="atLeast"/>
        <w:outlineLvl w:val="3"/>
        <w:rPr>
          <w:rStyle w:val="StrongEmphasis"/>
          <w:rFonts w:asciiTheme="minorEastAsia" w:eastAsiaTheme="minorEastAsia" w:hAnsiTheme="minorEastAsia"/>
          <w:sz w:val="21"/>
          <w:szCs w:val="21"/>
        </w:rPr>
      </w:pPr>
      <w:bookmarkStart w:id="80" w:name="_Toc381116488"/>
      <w:r w:rsidRPr="003C161F">
        <w:rPr>
          <w:rStyle w:val="StrongEmphasis"/>
          <w:rFonts w:asciiTheme="minorEastAsia" w:eastAsiaTheme="minorEastAsia" w:hAnsiTheme="minorEastAsia"/>
          <w:sz w:val="21"/>
          <w:szCs w:val="21"/>
        </w:rPr>
        <w:t>WebRTC Native C++ API</w:t>
      </w:r>
      <w:bookmarkEnd w:id="80"/>
    </w:p>
    <w:p w:rsidR="00A879A7" w:rsidRDefault="00901F88" w:rsidP="001A166D">
      <w:pPr>
        <w:ind w:firstLineChars="200" w:firstLine="480"/>
        <w:rPr>
          <w:rFonts w:asciiTheme="minorEastAsia" w:eastAsiaTheme="minorEastAsia" w:hAnsiTheme="minorEastAsia"/>
          <w:sz w:val="21"/>
          <w:szCs w:val="21"/>
        </w:rPr>
      </w:pPr>
      <w:r w:rsidRPr="003C161F">
        <w:t>本地</w:t>
      </w:r>
      <w:r w:rsidRPr="003C161F">
        <w:t>C++ API</w:t>
      </w:r>
      <w:r w:rsidRPr="003C161F">
        <w:t>层，使浏览器厂商容易实现</w:t>
      </w:r>
      <w:r w:rsidRPr="003C161F">
        <w:t>WebRTC</w:t>
      </w:r>
      <w:r w:rsidRPr="003C161F">
        <w:t>标准的</w:t>
      </w:r>
      <w:r w:rsidRPr="003C161F">
        <w:t>Web API</w:t>
      </w:r>
      <w:r w:rsidRPr="003C161F">
        <w:t>，抽象地对数字信号过程进行处理。</w:t>
      </w:r>
      <w:r w:rsidR="00405738">
        <w:rPr>
          <w:rFonts w:asciiTheme="minorEastAsia" w:eastAsiaTheme="minorEastAsia" w:hAnsiTheme="minorEastAsia" w:hint="eastAsia"/>
          <w:sz w:val="21"/>
          <w:szCs w:val="21"/>
        </w:rPr>
        <w:t>主要是 PeerConnection</w:t>
      </w:r>
      <w:r w:rsidR="001A166D">
        <w:rPr>
          <w:rFonts w:asciiTheme="minorEastAsia" w:eastAsiaTheme="minorEastAsia" w:hAnsiTheme="minorEastAsia" w:hint="eastAsia"/>
          <w:sz w:val="21"/>
          <w:szCs w:val="21"/>
        </w:rPr>
        <w:t xml:space="preserve"> 对象。</w:t>
      </w:r>
    </w:p>
    <w:p w:rsidR="00405738" w:rsidRPr="003C161F" w:rsidRDefault="00405738">
      <w:pPr>
        <w:pStyle w:val="TextBody"/>
        <w:spacing w:after="0" w:line="285" w:lineRule="atLeast"/>
        <w:rPr>
          <w:rFonts w:asciiTheme="minorEastAsia" w:eastAsiaTheme="minorEastAsia" w:hAnsiTheme="minorEastAsia"/>
          <w:sz w:val="21"/>
          <w:szCs w:val="21"/>
        </w:rPr>
      </w:pPr>
    </w:p>
    <w:p w:rsidR="00A879A7" w:rsidRPr="003C161F" w:rsidRDefault="00901F88" w:rsidP="00985A00">
      <w:pPr>
        <w:pStyle w:val="TextBody"/>
        <w:numPr>
          <w:ilvl w:val="0"/>
          <w:numId w:val="52"/>
        </w:numPr>
        <w:spacing w:after="0" w:line="285" w:lineRule="atLeast"/>
        <w:outlineLvl w:val="3"/>
        <w:rPr>
          <w:rStyle w:val="StrongEmphasis"/>
          <w:rFonts w:asciiTheme="minorEastAsia" w:eastAsiaTheme="minorEastAsia" w:hAnsiTheme="minorEastAsia"/>
          <w:sz w:val="21"/>
          <w:szCs w:val="21"/>
        </w:rPr>
      </w:pPr>
      <w:bookmarkStart w:id="81" w:name="_Toc381116489"/>
      <w:r w:rsidRPr="003C161F">
        <w:rPr>
          <w:rStyle w:val="StrongEmphasis"/>
          <w:rFonts w:asciiTheme="minorEastAsia" w:eastAsiaTheme="minorEastAsia" w:hAnsiTheme="minorEastAsia"/>
          <w:sz w:val="21"/>
          <w:szCs w:val="21"/>
        </w:rPr>
        <w:t>Transport / Session</w:t>
      </w:r>
      <w:bookmarkEnd w:id="81"/>
    </w:p>
    <w:p w:rsidR="00A879A7" w:rsidRPr="003C161F" w:rsidRDefault="00901F88" w:rsidP="00431241">
      <w:pPr>
        <w:pStyle w:val="TextBody"/>
        <w:spacing w:after="0" w:line="285" w:lineRule="atLeast"/>
        <w:ind w:firstLineChars="200" w:firstLine="420"/>
        <w:rPr>
          <w:rFonts w:asciiTheme="minorEastAsia" w:eastAsiaTheme="minorEastAsia" w:hAnsiTheme="minorEastAsia"/>
          <w:sz w:val="21"/>
          <w:szCs w:val="21"/>
        </w:rPr>
      </w:pPr>
      <w:r w:rsidRPr="003C161F">
        <w:rPr>
          <w:rFonts w:asciiTheme="minorEastAsia" w:eastAsiaTheme="minorEastAsia" w:hAnsiTheme="minorEastAsia"/>
          <w:sz w:val="21"/>
          <w:szCs w:val="21"/>
        </w:rPr>
        <w:lastRenderedPageBreak/>
        <w:t>传输/会话层</w:t>
      </w:r>
    </w:p>
    <w:p w:rsidR="00CE0D8B" w:rsidRPr="003C161F" w:rsidRDefault="00901F88">
      <w:pPr>
        <w:pStyle w:val="TextBody"/>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sz w:val="21"/>
          <w:szCs w:val="21"/>
        </w:rPr>
        <w:t>会话层组件采用了libjingle库的部分组件实现，无须使用xmpp/jingle协议</w:t>
      </w:r>
      <w:r w:rsidR="00CE0D8B" w:rsidRPr="003C161F">
        <w:rPr>
          <w:rFonts w:asciiTheme="minorEastAsia" w:eastAsiaTheme="minorEastAsia" w:hAnsiTheme="minorEastAsia" w:hint="eastAsia"/>
          <w:sz w:val="21"/>
          <w:szCs w:val="21"/>
        </w:rPr>
        <w:t>。</w:t>
      </w:r>
    </w:p>
    <w:p w:rsidR="006C2007" w:rsidRPr="003C161F" w:rsidRDefault="006C2007">
      <w:pPr>
        <w:pStyle w:val="TextBody"/>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参见：</w:t>
      </w:r>
      <w:hyperlink r:id="rId44" w:history="1">
        <w:r w:rsidRPr="003C161F">
          <w:rPr>
            <w:rStyle w:val="a7"/>
            <w:rFonts w:asciiTheme="minorEastAsia" w:eastAsiaTheme="minorEastAsia" w:hAnsiTheme="minorEastAsia"/>
            <w:sz w:val="21"/>
            <w:szCs w:val="21"/>
          </w:rPr>
          <w:t>https://developers.google.com/talk/talk_developers_home</w:t>
        </w:r>
      </w:hyperlink>
    </w:p>
    <w:p w:rsidR="00CE0D8B" w:rsidRPr="00185578" w:rsidRDefault="00CE0D8B">
      <w:pPr>
        <w:pStyle w:val="TextBody"/>
        <w:spacing w:after="0" w:line="285" w:lineRule="atLeast"/>
        <w:rPr>
          <w:rFonts w:eastAsiaTheme="minorEastAsia" w:hint="eastAsia"/>
          <w:bCs/>
          <w:sz w:val="21"/>
          <w:szCs w:val="21"/>
        </w:rPr>
      </w:pPr>
      <w:r w:rsidRPr="003C161F">
        <w:rPr>
          <w:rFonts w:hint="eastAsia"/>
          <w:bCs/>
          <w:sz w:val="21"/>
          <w:szCs w:val="21"/>
        </w:rPr>
        <w:t>现在</w:t>
      </w:r>
      <w:r w:rsidRPr="003C161F">
        <w:rPr>
          <w:rFonts w:hint="eastAsia"/>
          <w:bCs/>
          <w:sz w:val="21"/>
          <w:szCs w:val="21"/>
        </w:rPr>
        <w:t>libjingle</w:t>
      </w:r>
      <w:r w:rsidRPr="003C161F">
        <w:rPr>
          <w:rFonts w:hint="eastAsia"/>
          <w:bCs/>
          <w:sz w:val="21"/>
          <w:szCs w:val="21"/>
        </w:rPr>
        <w:t>已经移到</w:t>
      </w:r>
      <w:r w:rsidRPr="003C161F">
        <w:rPr>
          <w:rFonts w:hint="eastAsia"/>
          <w:bCs/>
          <w:sz w:val="21"/>
          <w:szCs w:val="21"/>
        </w:rPr>
        <w:t>webrtc</w:t>
      </w:r>
      <w:r w:rsidRPr="003C161F">
        <w:rPr>
          <w:rFonts w:hint="eastAsia"/>
          <w:bCs/>
          <w:sz w:val="21"/>
          <w:szCs w:val="21"/>
        </w:rPr>
        <w:t>项目中维护了。</w:t>
      </w:r>
      <w:r w:rsidR="00185578">
        <w:rPr>
          <w:rFonts w:eastAsiaTheme="minorEastAsia" w:hint="eastAsia"/>
          <w:bCs/>
          <w:sz w:val="21"/>
          <w:szCs w:val="21"/>
        </w:rPr>
        <w:t>位于源码根目录的</w:t>
      </w:r>
      <w:r w:rsidR="00185578">
        <w:rPr>
          <w:rFonts w:eastAsiaTheme="minorEastAsia" w:hint="eastAsia"/>
          <w:bCs/>
          <w:sz w:val="21"/>
          <w:szCs w:val="21"/>
        </w:rPr>
        <w:t xml:space="preserve"> talk </w:t>
      </w:r>
      <w:r w:rsidR="00185578">
        <w:rPr>
          <w:rFonts w:eastAsiaTheme="minorEastAsia" w:hint="eastAsia"/>
          <w:bCs/>
          <w:sz w:val="21"/>
          <w:szCs w:val="21"/>
        </w:rPr>
        <w:t>目录下。</w:t>
      </w:r>
    </w:p>
    <w:p w:rsidR="00CE0D8B" w:rsidRPr="003C161F" w:rsidRDefault="00CE0D8B">
      <w:pPr>
        <w:pStyle w:val="TextBody"/>
        <w:spacing w:after="0" w:line="285" w:lineRule="atLeast"/>
        <w:rPr>
          <w:rStyle w:val="StrongEmphasis"/>
          <w:rFonts w:asciiTheme="minorEastAsia" w:eastAsiaTheme="minorEastAsia" w:hAnsiTheme="minorEastAsia"/>
          <w:color w:val="3366FF"/>
          <w:sz w:val="21"/>
          <w:szCs w:val="21"/>
          <w:shd w:val="clear" w:color="auto" w:fill="FFFFFF"/>
        </w:rPr>
      </w:pPr>
    </w:p>
    <w:p w:rsidR="00CE0D8B" w:rsidRPr="003C161F" w:rsidRDefault="00901F88">
      <w:pPr>
        <w:pStyle w:val="TextBody"/>
        <w:spacing w:after="0" w:line="285" w:lineRule="atLeast"/>
        <w:rPr>
          <w:rStyle w:val="StrongEmphasis"/>
          <w:rFonts w:asciiTheme="minorEastAsia" w:eastAsiaTheme="minorEastAsia" w:hAnsiTheme="minorEastAsia"/>
          <w:color w:val="3366FF"/>
          <w:sz w:val="21"/>
          <w:szCs w:val="21"/>
          <w:shd w:val="clear" w:color="auto" w:fill="FFFFFF"/>
        </w:rPr>
      </w:pPr>
      <w:proofErr w:type="gramStart"/>
      <w:r w:rsidRPr="003C161F">
        <w:rPr>
          <w:rStyle w:val="StrongEmphasis"/>
          <w:rFonts w:asciiTheme="minorEastAsia" w:eastAsiaTheme="minorEastAsia" w:hAnsiTheme="minorEastAsia"/>
          <w:color w:val="3366FF"/>
          <w:sz w:val="21"/>
          <w:szCs w:val="21"/>
          <w:shd w:val="clear" w:color="auto" w:fill="FFFFFF"/>
        </w:rPr>
        <w:t>a.  RTP</w:t>
      </w:r>
      <w:proofErr w:type="gramEnd"/>
      <w:r w:rsidRPr="003C161F">
        <w:rPr>
          <w:rStyle w:val="StrongEmphasis"/>
          <w:rFonts w:asciiTheme="minorEastAsia" w:eastAsiaTheme="minorEastAsia" w:hAnsiTheme="minorEastAsia"/>
          <w:color w:val="3366FF"/>
          <w:sz w:val="21"/>
          <w:szCs w:val="21"/>
          <w:shd w:val="clear" w:color="auto" w:fill="FFFFFF"/>
        </w:rPr>
        <w:t xml:space="preserve"> Stack协议栈</w:t>
      </w:r>
    </w:p>
    <w:p w:rsidR="00CE0D8B" w:rsidRPr="003C161F" w:rsidRDefault="00901F88">
      <w:pPr>
        <w:pStyle w:val="TextBody"/>
        <w:spacing w:after="0" w:line="285" w:lineRule="atLeast"/>
        <w:rPr>
          <w:rFonts w:asciiTheme="minorEastAsia" w:eastAsiaTheme="minorEastAsia" w:hAnsiTheme="minorEastAsia"/>
          <w:sz w:val="21"/>
          <w:szCs w:val="21"/>
          <w:shd w:val="clear" w:color="auto" w:fill="FFFFFF"/>
        </w:rPr>
      </w:pPr>
      <w:r w:rsidRPr="003C161F">
        <w:rPr>
          <w:rFonts w:asciiTheme="minorEastAsia" w:eastAsiaTheme="minorEastAsia" w:hAnsiTheme="minorEastAsia"/>
          <w:sz w:val="21"/>
          <w:szCs w:val="21"/>
          <w:shd w:val="clear" w:color="auto" w:fill="FFFFFF"/>
        </w:rPr>
        <w:t>Real Time Protocol</w:t>
      </w:r>
    </w:p>
    <w:p w:rsidR="00CE0D8B" w:rsidRPr="003C161F" w:rsidRDefault="00CE0D8B">
      <w:pPr>
        <w:pStyle w:val="TextBody"/>
        <w:spacing w:after="0" w:line="285" w:lineRule="atLeast"/>
        <w:rPr>
          <w:rStyle w:val="StrongEmphasis"/>
          <w:rFonts w:asciiTheme="minorEastAsia" w:eastAsiaTheme="minorEastAsia" w:hAnsiTheme="minorEastAsia"/>
          <w:color w:val="3366FF"/>
          <w:sz w:val="21"/>
          <w:szCs w:val="21"/>
        </w:rPr>
      </w:pPr>
    </w:p>
    <w:p w:rsidR="003C161F" w:rsidRPr="003C161F" w:rsidRDefault="00901F88">
      <w:pPr>
        <w:pStyle w:val="TextBody"/>
        <w:spacing w:after="0" w:line="285" w:lineRule="atLeast"/>
        <w:rPr>
          <w:rStyle w:val="StrongEmphasis"/>
          <w:rFonts w:asciiTheme="minorEastAsia" w:eastAsiaTheme="minorEastAsia" w:hAnsiTheme="minorEastAsia"/>
          <w:color w:val="3366FF"/>
          <w:sz w:val="21"/>
          <w:szCs w:val="21"/>
        </w:rPr>
      </w:pPr>
      <w:proofErr w:type="gramStart"/>
      <w:r w:rsidRPr="003C161F">
        <w:rPr>
          <w:rStyle w:val="StrongEmphasis"/>
          <w:rFonts w:asciiTheme="minorEastAsia" w:eastAsiaTheme="minorEastAsia" w:hAnsiTheme="minorEastAsia"/>
          <w:color w:val="3366FF"/>
          <w:sz w:val="21"/>
          <w:szCs w:val="21"/>
        </w:rPr>
        <w:t>b.  STUN</w:t>
      </w:r>
      <w:proofErr w:type="gramEnd"/>
      <w:r w:rsidRPr="003C161F">
        <w:rPr>
          <w:rStyle w:val="StrongEmphasis"/>
          <w:rFonts w:asciiTheme="minorEastAsia" w:eastAsiaTheme="minorEastAsia" w:hAnsiTheme="minorEastAsia"/>
          <w:color w:val="3366FF"/>
          <w:sz w:val="21"/>
          <w:szCs w:val="21"/>
        </w:rPr>
        <w:t>/ICE</w:t>
      </w:r>
    </w:p>
    <w:p w:rsidR="003C161F" w:rsidRPr="003C161F" w:rsidRDefault="00901F88">
      <w:pPr>
        <w:pStyle w:val="TextBody"/>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sz w:val="21"/>
          <w:szCs w:val="21"/>
        </w:rPr>
        <w:t>可以通过STUN和ICE组件来建立不同类型网络间的呼叫连接。</w:t>
      </w:r>
      <w:r w:rsidR="003C161F" w:rsidRPr="003C161F">
        <w:rPr>
          <w:rFonts w:asciiTheme="minorEastAsia" w:eastAsiaTheme="minorEastAsia" w:hAnsiTheme="minorEastAsia" w:hint="eastAsia"/>
          <w:sz w:val="21"/>
          <w:szCs w:val="21"/>
        </w:rPr>
        <w:t>现实网络环境有三种情况：</w:t>
      </w:r>
    </w:p>
    <w:p w:rsidR="003C161F" w:rsidRPr="003C161F" w:rsidRDefault="003C161F" w:rsidP="00431241">
      <w:pPr>
        <w:pStyle w:val="TextBody"/>
        <w:numPr>
          <w:ilvl w:val="0"/>
          <w:numId w:val="55"/>
        </w:numPr>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公共网络：这类网络IP之间可以不受限制的进行直接访问。</w:t>
      </w:r>
    </w:p>
    <w:p w:rsidR="003C161F" w:rsidRPr="003C161F" w:rsidRDefault="003C161F" w:rsidP="00431241">
      <w:pPr>
        <w:pStyle w:val="TextBody"/>
        <w:numPr>
          <w:ilvl w:val="0"/>
          <w:numId w:val="55"/>
        </w:numPr>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NAT网络：这类网络主机在</w:t>
      </w:r>
      <w:proofErr w:type="gramStart"/>
      <w:r w:rsidRPr="003C161F">
        <w:rPr>
          <w:rFonts w:asciiTheme="minorEastAsia" w:eastAsiaTheme="minorEastAsia" w:hAnsiTheme="minorEastAsia" w:hint="eastAsia"/>
          <w:sz w:val="21"/>
          <w:szCs w:val="21"/>
        </w:rPr>
        <w:t>私有内</w:t>
      </w:r>
      <w:proofErr w:type="gramEnd"/>
      <w:r w:rsidRPr="003C161F">
        <w:rPr>
          <w:rFonts w:asciiTheme="minorEastAsia" w:eastAsiaTheme="minorEastAsia" w:hAnsiTheme="minorEastAsia" w:hint="eastAsia"/>
          <w:sz w:val="21"/>
          <w:szCs w:val="21"/>
        </w:rPr>
        <w:t>网中，没有单独的公网IP。但可以通过打洞来找到它在公网中固定的网络地址。STUN协议就是解决</w:t>
      </w:r>
      <w:proofErr w:type="gramStart"/>
      <w:r w:rsidRPr="003C161F">
        <w:rPr>
          <w:rFonts w:asciiTheme="minorEastAsia" w:eastAsiaTheme="minorEastAsia" w:hAnsiTheme="minorEastAsia" w:hint="eastAsia"/>
          <w:sz w:val="21"/>
          <w:szCs w:val="21"/>
        </w:rPr>
        <w:t>些网络</w:t>
      </w:r>
      <w:proofErr w:type="gramEnd"/>
      <w:r w:rsidRPr="003C161F">
        <w:rPr>
          <w:rFonts w:asciiTheme="minorEastAsia" w:eastAsiaTheme="minorEastAsia" w:hAnsiTheme="minorEastAsia" w:hint="eastAsia"/>
          <w:sz w:val="21"/>
          <w:szCs w:val="21"/>
        </w:rPr>
        <w:t>问题</w:t>
      </w:r>
    </w:p>
    <w:p w:rsidR="003C161F" w:rsidRPr="003C161F" w:rsidRDefault="003C161F" w:rsidP="00431241">
      <w:pPr>
        <w:pStyle w:val="TextBody"/>
        <w:numPr>
          <w:ilvl w:val="0"/>
          <w:numId w:val="55"/>
        </w:numPr>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严格的受限NAT网络：这类网络中的主机在私网内，只能单向访问外网。外网不能直接访问它。所以这类网络需要通过在公共网络上的服务器来进行数据中转。TRUN协议就是解决此网络问题的。</w:t>
      </w:r>
    </w:p>
    <w:p w:rsidR="003C161F" w:rsidRPr="003C161F" w:rsidRDefault="003C161F">
      <w:pPr>
        <w:pStyle w:val="TextBody"/>
        <w:spacing w:after="0" w:line="285" w:lineRule="atLeast"/>
        <w:rPr>
          <w:bCs/>
          <w:sz w:val="21"/>
          <w:szCs w:val="21"/>
        </w:rPr>
      </w:pPr>
      <w:r w:rsidRPr="003C161F">
        <w:rPr>
          <w:rFonts w:hint="eastAsia"/>
          <w:bCs/>
          <w:sz w:val="21"/>
          <w:szCs w:val="21"/>
        </w:rPr>
        <w:t>ICE</w:t>
      </w:r>
      <w:r w:rsidRPr="003C161F">
        <w:rPr>
          <w:rFonts w:hint="eastAsia"/>
          <w:bCs/>
          <w:sz w:val="21"/>
          <w:szCs w:val="21"/>
        </w:rPr>
        <w:t>是一个框架，在这个框架中，它会判断主机是上面三种类型之一，并用相应的办法来建立主机之间的连接。</w:t>
      </w:r>
    </w:p>
    <w:p w:rsidR="003C161F" w:rsidRPr="003C161F" w:rsidRDefault="003C161F">
      <w:pPr>
        <w:pStyle w:val="TextBody"/>
        <w:spacing w:after="0" w:line="285" w:lineRule="atLeast"/>
        <w:rPr>
          <w:rStyle w:val="StrongEmphasis"/>
          <w:rFonts w:asciiTheme="minorEastAsia" w:eastAsiaTheme="minorEastAsia" w:hAnsiTheme="minorEastAsia"/>
          <w:color w:val="3366FF"/>
          <w:sz w:val="21"/>
          <w:szCs w:val="21"/>
        </w:rPr>
      </w:pPr>
    </w:p>
    <w:p w:rsidR="00A879A7" w:rsidRPr="003C161F" w:rsidRDefault="00901F88">
      <w:pPr>
        <w:pStyle w:val="TextBody"/>
        <w:spacing w:after="0" w:line="285" w:lineRule="atLeast"/>
        <w:rPr>
          <w:rFonts w:asciiTheme="minorEastAsia" w:eastAsiaTheme="minorEastAsia" w:hAnsiTheme="minorEastAsia"/>
          <w:sz w:val="21"/>
          <w:szCs w:val="21"/>
        </w:rPr>
      </w:pPr>
      <w:proofErr w:type="gramStart"/>
      <w:r w:rsidRPr="003C161F">
        <w:rPr>
          <w:rStyle w:val="StrongEmphasis"/>
          <w:rFonts w:asciiTheme="minorEastAsia" w:eastAsiaTheme="minorEastAsia" w:hAnsiTheme="minorEastAsia"/>
          <w:color w:val="3366FF"/>
          <w:sz w:val="21"/>
          <w:szCs w:val="21"/>
        </w:rPr>
        <w:t>c.  Session</w:t>
      </w:r>
      <w:proofErr w:type="gramEnd"/>
      <w:r w:rsidRPr="003C161F">
        <w:rPr>
          <w:rStyle w:val="StrongEmphasis"/>
          <w:rFonts w:asciiTheme="minorEastAsia" w:eastAsiaTheme="minorEastAsia" w:hAnsiTheme="minorEastAsia"/>
          <w:color w:val="3366FF"/>
          <w:sz w:val="21"/>
          <w:szCs w:val="21"/>
        </w:rPr>
        <w:t xml:space="preserve"> Management</w:t>
      </w:r>
      <w:r w:rsidRPr="003C161F">
        <w:rPr>
          <w:rFonts w:asciiTheme="minorEastAsia" w:eastAsiaTheme="minorEastAsia" w:hAnsiTheme="minorEastAsia"/>
          <w:sz w:val="21"/>
          <w:szCs w:val="21"/>
        </w:rPr>
        <w:br/>
        <w:t>一个抽象的会话层，提供会话建立和管理功能。该层协议留给应用开发者自定义实现。</w:t>
      </w:r>
    </w:p>
    <w:p w:rsidR="00A879A7" w:rsidRPr="003C161F" w:rsidRDefault="00A879A7">
      <w:pPr>
        <w:pStyle w:val="TextBody"/>
        <w:spacing w:after="0" w:line="285" w:lineRule="atLeast"/>
        <w:rPr>
          <w:rFonts w:asciiTheme="minorEastAsia" w:eastAsiaTheme="minorEastAsia" w:hAnsiTheme="minorEastAsia"/>
          <w:color w:val="333333"/>
          <w:sz w:val="21"/>
          <w:szCs w:val="21"/>
        </w:rPr>
      </w:pPr>
    </w:p>
    <w:p w:rsidR="00BD74F1" w:rsidRDefault="00901F88" w:rsidP="004D0044">
      <w:pPr>
        <w:pStyle w:val="TextBody"/>
        <w:numPr>
          <w:ilvl w:val="0"/>
          <w:numId w:val="52"/>
        </w:numPr>
        <w:spacing w:after="0" w:line="285" w:lineRule="atLeast"/>
        <w:outlineLvl w:val="3"/>
        <w:rPr>
          <w:rStyle w:val="StrongEmphasis"/>
          <w:rFonts w:asciiTheme="minorEastAsia" w:eastAsiaTheme="minorEastAsia" w:hAnsiTheme="minorEastAsia"/>
          <w:sz w:val="21"/>
          <w:szCs w:val="21"/>
        </w:rPr>
      </w:pPr>
      <w:bookmarkStart w:id="82" w:name="_Toc381116490"/>
      <w:r w:rsidRPr="003C161F">
        <w:rPr>
          <w:rStyle w:val="StrongEmphasis"/>
          <w:rFonts w:asciiTheme="minorEastAsia" w:eastAsiaTheme="minorEastAsia" w:hAnsiTheme="minorEastAsia"/>
          <w:sz w:val="21"/>
          <w:szCs w:val="21"/>
        </w:rPr>
        <w:t>VoiceEngine</w:t>
      </w:r>
      <w:bookmarkEnd w:id="82"/>
    </w:p>
    <w:p w:rsidR="00BD74F1" w:rsidRDefault="00901F88" w:rsidP="00BD74F1">
      <w:pPr>
        <w:ind w:firstLineChars="200" w:firstLine="480"/>
        <w:rPr>
          <w:rFonts w:eastAsiaTheme="minorEastAsia" w:hint="eastAsia"/>
        </w:rPr>
      </w:pPr>
      <w:r w:rsidRPr="003C161F">
        <w:t>音频引擎是包含一系列音频多媒体处理的框架，包括从视频采集卡到网络传输端等整个解决方案。</w:t>
      </w:r>
    </w:p>
    <w:p w:rsidR="00A879A7" w:rsidRPr="003C161F" w:rsidRDefault="00901F88" w:rsidP="00BD74F1">
      <w:pPr>
        <w:ind w:firstLineChars="200" w:firstLine="480"/>
      </w:pPr>
      <w:r w:rsidRPr="003C161F">
        <w:t>PS</w:t>
      </w:r>
      <w:r w:rsidRPr="003C161F">
        <w:t>：</w:t>
      </w:r>
      <w:r w:rsidRPr="003C161F">
        <w:t>VoiceEngine</w:t>
      </w:r>
      <w:r w:rsidRPr="003C161F">
        <w:t>是</w:t>
      </w:r>
      <w:r w:rsidRPr="003C161F">
        <w:t>WebRTC</w:t>
      </w:r>
      <w:r w:rsidRPr="003C161F">
        <w:t>极具价值的技术之一，是</w:t>
      </w:r>
      <w:r w:rsidRPr="003C161F">
        <w:t>Google</w:t>
      </w:r>
      <w:r w:rsidRPr="003C161F">
        <w:t>收购</w:t>
      </w:r>
      <w:r w:rsidRPr="003C161F">
        <w:t>GIPS</w:t>
      </w:r>
      <w:r w:rsidRPr="003C161F">
        <w:t>公司后开源的。在</w:t>
      </w:r>
      <w:r w:rsidRPr="003C161F">
        <w:t>VoIP</w:t>
      </w:r>
      <w:r w:rsidRPr="003C161F">
        <w:t>上，技术业界领先，后面的文章会详细了解</w:t>
      </w:r>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C161F" w:rsidRDefault="00901F88">
      <w:pPr>
        <w:pStyle w:val="TextBody"/>
        <w:spacing w:after="0" w:line="285" w:lineRule="atLeast"/>
        <w:rPr>
          <w:rStyle w:val="StrongEmphasis"/>
          <w:rFonts w:asciiTheme="minorEastAsia" w:eastAsiaTheme="minorEastAsia" w:hAnsiTheme="minorEastAsia"/>
          <w:color w:val="3333FF"/>
          <w:sz w:val="21"/>
          <w:szCs w:val="21"/>
        </w:rPr>
      </w:pPr>
      <w:proofErr w:type="gramStart"/>
      <w:r w:rsidRPr="003C161F">
        <w:rPr>
          <w:rStyle w:val="StrongEmphasis"/>
          <w:rFonts w:asciiTheme="minorEastAsia" w:eastAsiaTheme="minorEastAsia" w:hAnsiTheme="minorEastAsia"/>
          <w:color w:val="3333FF"/>
          <w:sz w:val="21"/>
          <w:szCs w:val="21"/>
        </w:rPr>
        <w:t>a.  iSAC</w:t>
      </w:r>
      <w:proofErr w:type="gramEnd"/>
    </w:p>
    <w:p w:rsidR="00A879A7" w:rsidRPr="003C161F" w:rsidRDefault="00901F88">
      <w:pPr>
        <w:pStyle w:val="TextBody"/>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sz w:val="21"/>
          <w:szCs w:val="21"/>
        </w:rPr>
        <w:t>Internet Speech Audio Codec</w:t>
      </w:r>
    </w:p>
    <w:p w:rsidR="00A879A7" w:rsidRPr="003C161F" w:rsidRDefault="00901F88">
      <w:pPr>
        <w:pStyle w:val="TextBody"/>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sz w:val="21"/>
          <w:szCs w:val="21"/>
        </w:rPr>
        <w:t>针对VoIP和音频流的宽带和超宽带音频编解码器，是WebRTC音频引擎的默认的编解码器</w:t>
      </w:r>
      <w:r w:rsidRPr="003C161F">
        <w:rPr>
          <w:rFonts w:asciiTheme="minorEastAsia" w:eastAsiaTheme="minorEastAsia" w:hAnsiTheme="minorEastAsia"/>
          <w:sz w:val="21"/>
          <w:szCs w:val="21"/>
        </w:rPr>
        <w:br/>
        <w:t>采样频率：16khz，24khz，32khz；（默认为16khz）</w:t>
      </w:r>
      <w:r w:rsidRPr="003C161F">
        <w:rPr>
          <w:rFonts w:asciiTheme="minorEastAsia" w:eastAsiaTheme="minorEastAsia" w:hAnsiTheme="minorEastAsia"/>
          <w:sz w:val="21"/>
          <w:szCs w:val="21"/>
        </w:rPr>
        <w:br/>
        <w:t>自适应速率为10kbit/s ~ 52kbit/；</w:t>
      </w:r>
      <w:r w:rsidRPr="003C161F">
        <w:rPr>
          <w:rFonts w:asciiTheme="minorEastAsia" w:eastAsiaTheme="minorEastAsia" w:hAnsiTheme="minorEastAsia"/>
          <w:sz w:val="21"/>
          <w:szCs w:val="21"/>
        </w:rPr>
        <w:br/>
        <w:t>自适应包大小：30~60ms；</w:t>
      </w:r>
      <w:r w:rsidRPr="003C161F">
        <w:rPr>
          <w:rFonts w:asciiTheme="minorEastAsia" w:eastAsiaTheme="minorEastAsia" w:hAnsiTheme="minorEastAsia"/>
          <w:sz w:val="21"/>
          <w:szCs w:val="21"/>
        </w:rPr>
        <w:br/>
        <w:t>算法延时：</w:t>
      </w:r>
      <w:proofErr w:type="gramStart"/>
      <w:r w:rsidRPr="003C161F">
        <w:rPr>
          <w:rFonts w:asciiTheme="minorEastAsia" w:eastAsiaTheme="minorEastAsia" w:hAnsiTheme="minorEastAsia"/>
          <w:sz w:val="21"/>
          <w:szCs w:val="21"/>
        </w:rPr>
        <w:t>frame</w:t>
      </w:r>
      <w:proofErr w:type="gramEnd"/>
      <w:r w:rsidRPr="003C161F">
        <w:rPr>
          <w:rFonts w:asciiTheme="minorEastAsia" w:eastAsiaTheme="minorEastAsia" w:hAnsiTheme="minorEastAsia"/>
          <w:sz w:val="21"/>
          <w:szCs w:val="21"/>
        </w:rPr>
        <w:t xml:space="preserve"> + 3ms</w:t>
      </w:r>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C161F" w:rsidRDefault="00901F88">
      <w:pPr>
        <w:pStyle w:val="TextBody"/>
        <w:spacing w:after="0" w:line="285" w:lineRule="atLeast"/>
        <w:rPr>
          <w:rFonts w:asciiTheme="minorEastAsia" w:eastAsiaTheme="minorEastAsia" w:hAnsiTheme="minorEastAsia"/>
          <w:sz w:val="21"/>
          <w:szCs w:val="21"/>
        </w:rPr>
      </w:pPr>
      <w:proofErr w:type="gramStart"/>
      <w:r w:rsidRPr="003C161F">
        <w:rPr>
          <w:rStyle w:val="StrongEmphasis"/>
          <w:rFonts w:asciiTheme="minorEastAsia" w:eastAsiaTheme="minorEastAsia" w:hAnsiTheme="minorEastAsia"/>
          <w:color w:val="3333FF"/>
          <w:sz w:val="21"/>
          <w:szCs w:val="21"/>
        </w:rPr>
        <w:t>b.  iLBC</w:t>
      </w:r>
      <w:proofErr w:type="gramEnd"/>
      <w:r w:rsidRPr="003C161F">
        <w:rPr>
          <w:rFonts w:asciiTheme="minorEastAsia" w:eastAsiaTheme="minorEastAsia" w:hAnsiTheme="minorEastAsia"/>
          <w:sz w:val="21"/>
          <w:szCs w:val="21"/>
        </w:rPr>
        <w:br/>
        <w:t>Internet Low Bitrate Codec</w:t>
      </w:r>
      <w:r w:rsidRPr="003C161F">
        <w:rPr>
          <w:rFonts w:asciiTheme="minorEastAsia" w:eastAsiaTheme="minorEastAsia" w:hAnsiTheme="minorEastAsia"/>
          <w:sz w:val="21"/>
          <w:szCs w:val="21"/>
        </w:rPr>
        <w:br/>
        <w:t>VoIP音频流的窄带语音编解码器</w:t>
      </w:r>
      <w:r w:rsidRPr="003C161F">
        <w:rPr>
          <w:rFonts w:asciiTheme="minorEastAsia" w:eastAsiaTheme="minorEastAsia" w:hAnsiTheme="minorEastAsia"/>
          <w:sz w:val="21"/>
          <w:szCs w:val="21"/>
        </w:rPr>
        <w:br/>
        <w:t>采样频率：8khz；</w:t>
      </w:r>
      <w:r w:rsidRPr="003C161F">
        <w:rPr>
          <w:rFonts w:asciiTheme="minorEastAsia" w:eastAsiaTheme="minorEastAsia" w:hAnsiTheme="minorEastAsia"/>
          <w:sz w:val="21"/>
          <w:szCs w:val="21"/>
        </w:rPr>
        <w:br/>
        <w:t>20ms帧比特率为15.2kbps</w:t>
      </w:r>
      <w:r w:rsidRPr="003C161F">
        <w:rPr>
          <w:rFonts w:asciiTheme="minorEastAsia" w:eastAsiaTheme="minorEastAsia" w:hAnsiTheme="minorEastAsia"/>
          <w:sz w:val="21"/>
          <w:szCs w:val="21"/>
        </w:rPr>
        <w:br/>
        <w:t>30ms帧比特率为13.33kbps</w:t>
      </w:r>
      <w:r w:rsidRPr="003C161F">
        <w:rPr>
          <w:rFonts w:asciiTheme="minorEastAsia" w:eastAsiaTheme="minorEastAsia" w:hAnsiTheme="minorEastAsia"/>
          <w:sz w:val="21"/>
          <w:szCs w:val="21"/>
        </w:rPr>
        <w:br/>
        <w:t>标准由IETF RFC3951和RFC3952定义</w:t>
      </w:r>
    </w:p>
    <w:p w:rsidR="00A879A7" w:rsidRPr="003C161F" w:rsidRDefault="00901F88">
      <w:pPr>
        <w:pStyle w:val="TextBody"/>
        <w:spacing w:after="0" w:line="285" w:lineRule="atLeast"/>
        <w:rPr>
          <w:rStyle w:val="StrongEmphasis"/>
          <w:rFonts w:asciiTheme="minorEastAsia" w:eastAsiaTheme="minorEastAsia" w:hAnsiTheme="minorEastAsia"/>
          <w:color w:val="3333FF"/>
          <w:sz w:val="21"/>
          <w:szCs w:val="21"/>
        </w:rPr>
      </w:pPr>
      <w:r w:rsidRPr="003C161F">
        <w:rPr>
          <w:rFonts w:asciiTheme="minorEastAsia" w:eastAsiaTheme="minorEastAsia" w:hAnsiTheme="minorEastAsia"/>
          <w:sz w:val="21"/>
          <w:szCs w:val="21"/>
        </w:rPr>
        <w:br/>
      </w:r>
      <w:proofErr w:type="gramStart"/>
      <w:r w:rsidRPr="003C161F">
        <w:rPr>
          <w:rStyle w:val="StrongEmphasis"/>
          <w:rFonts w:asciiTheme="minorEastAsia" w:eastAsiaTheme="minorEastAsia" w:hAnsiTheme="minorEastAsia"/>
          <w:color w:val="3333FF"/>
          <w:sz w:val="21"/>
          <w:szCs w:val="21"/>
        </w:rPr>
        <w:t>c.  NetEQ</w:t>
      </w:r>
      <w:proofErr w:type="gramEnd"/>
      <w:r w:rsidRPr="003C161F">
        <w:rPr>
          <w:rStyle w:val="StrongEmphasis"/>
          <w:rFonts w:asciiTheme="minorEastAsia" w:eastAsiaTheme="minorEastAsia" w:hAnsiTheme="minorEastAsia"/>
          <w:color w:val="3333FF"/>
          <w:sz w:val="21"/>
          <w:szCs w:val="21"/>
        </w:rPr>
        <w:t xml:space="preserve"> for Voice</w:t>
      </w:r>
    </w:p>
    <w:p w:rsidR="00A879A7" w:rsidRPr="003C161F" w:rsidRDefault="00901F88">
      <w:pPr>
        <w:pStyle w:val="TextBody"/>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sz w:val="21"/>
          <w:szCs w:val="21"/>
        </w:rPr>
        <w:t>针对音频软件实现的语音信号处理元件</w:t>
      </w:r>
    </w:p>
    <w:p w:rsidR="00A879A7" w:rsidRPr="003C161F" w:rsidRDefault="00901F88">
      <w:pPr>
        <w:pStyle w:val="TextBody"/>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sz w:val="21"/>
          <w:szCs w:val="21"/>
        </w:rPr>
        <w:t>NetEQ算法：自适应抖动控制算法以及语音包丢失隐藏算法。使其能够快速且高解析度地适应不断变化的网络环境，确保音质优美且缓冲延迟最小。</w:t>
      </w:r>
    </w:p>
    <w:p w:rsidR="00A879A7" w:rsidRPr="003C161F" w:rsidRDefault="00901F88">
      <w:pPr>
        <w:pStyle w:val="TextBody"/>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sz w:val="21"/>
          <w:szCs w:val="21"/>
        </w:rPr>
        <w:t>是GIPS公司独步天下的技术，能够有效的处理由于网络抖动和语音包丢失时候对语音质量产生的影响。</w:t>
      </w:r>
    </w:p>
    <w:p w:rsidR="00A879A7" w:rsidRPr="003C161F" w:rsidRDefault="00901F88">
      <w:pPr>
        <w:pStyle w:val="TextBody"/>
        <w:spacing w:after="0" w:line="285" w:lineRule="atLeast"/>
        <w:rPr>
          <w:rFonts w:asciiTheme="minorEastAsia" w:eastAsiaTheme="minorEastAsia" w:hAnsiTheme="minorEastAsia"/>
          <w:sz w:val="21"/>
          <w:szCs w:val="21"/>
        </w:rPr>
      </w:pPr>
      <w:r w:rsidRPr="003C161F">
        <w:rPr>
          <w:rFonts w:asciiTheme="minorEastAsia" w:eastAsiaTheme="minorEastAsia" w:hAnsiTheme="minorEastAsia"/>
          <w:sz w:val="21"/>
          <w:szCs w:val="21"/>
        </w:rPr>
        <w:t>PS：NetEQ 也是WebRTC中一个极具价值的技术，对于提高VoIP质量有明显效果，加以AEC\NR\AGC等模块集成使用，效果更好。</w:t>
      </w:r>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C161F" w:rsidRDefault="00901F88">
      <w:pPr>
        <w:pStyle w:val="TextBody"/>
        <w:spacing w:after="0" w:line="285" w:lineRule="atLeast"/>
        <w:rPr>
          <w:rFonts w:asciiTheme="minorEastAsia" w:eastAsiaTheme="minorEastAsia" w:hAnsiTheme="minorEastAsia"/>
          <w:sz w:val="21"/>
          <w:szCs w:val="21"/>
        </w:rPr>
      </w:pPr>
      <w:proofErr w:type="gramStart"/>
      <w:r w:rsidRPr="003C161F">
        <w:rPr>
          <w:rStyle w:val="StrongEmphasis"/>
          <w:rFonts w:asciiTheme="minorEastAsia" w:eastAsiaTheme="minorEastAsia" w:hAnsiTheme="minorEastAsia"/>
          <w:color w:val="3333FF"/>
          <w:sz w:val="21"/>
          <w:szCs w:val="21"/>
          <w:shd w:val="clear" w:color="auto" w:fill="FFFFFF"/>
        </w:rPr>
        <w:t>d.  Acoustic</w:t>
      </w:r>
      <w:proofErr w:type="gramEnd"/>
      <w:r w:rsidRPr="003C161F">
        <w:rPr>
          <w:rStyle w:val="StrongEmphasis"/>
          <w:rFonts w:asciiTheme="minorEastAsia" w:eastAsiaTheme="minorEastAsia" w:hAnsiTheme="minorEastAsia"/>
          <w:color w:val="3333FF"/>
          <w:sz w:val="21"/>
          <w:szCs w:val="21"/>
          <w:shd w:val="clear" w:color="auto" w:fill="FFFFFF"/>
        </w:rPr>
        <w:t xml:space="preserve"> Echo Canceler (AEC)</w:t>
      </w:r>
      <w:r w:rsidRPr="003C161F">
        <w:rPr>
          <w:rFonts w:asciiTheme="minorEastAsia" w:eastAsiaTheme="minorEastAsia" w:hAnsiTheme="minorEastAsia"/>
          <w:sz w:val="21"/>
          <w:szCs w:val="21"/>
        </w:rPr>
        <w:br/>
        <w:t>回声消除器是一个基于软件的信号处理元件，能实时的去除mic采集到的回声。</w:t>
      </w:r>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C161F" w:rsidRDefault="00901F88">
      <w:pPr>
        <w:pStyle w:val="TextBody"/>
        <w:spacing w:after="0" w:line="285" w:lineRule="atLeast"/>
        <w:rPr>
          <w:rFonts w:asciiTheme="minorEastAsia" w:eastAsiaTheme="minorEastAsia" w:hAnsiTheme="minorEastAsia"/>
          <w:sz w:val="21"/>
          <w:szCs w:val="21"/>
        </w:rPr>
      </w:pPr>
      <w:proofErr w:type="gramStart"/>
      <w:r w:rsidRPr="003C161F">
        <w:rPr>
          <w:rStyle w:val="StrongEmphasis"/>
          <w:rFonts w:asciiTheme="minorEastAsia" w:eastAsiaTheme="minorEastAsia" w:hAnsiTheme="minorEastAsia"/>
          <w:color w:val="3333FF"/>
          <w:sz w:val="21"/>
          <w:szCs w:val="21"/>
        </w:rPr>
        <w:t>e.  Noise</w:t>
      </w:r>
      <w:proofErr w:type="gramEnd"/>
      <w:r w:rsidRPr="003C161F">
        <w:rPr>
          <w:rStyle w:val="StrongEmphasis"/>
          <w:rFonts w:asciiTheme="minorEastAsia" w:eastAsiaTheme="minorEastAsia" w:hAnsiTheme="minorEastAsia"/>
          <w:color w:val="3333FF"/>
          <w:sz w:val="21"/>
          <w:szCs w:val="21"/>
        </w:rPr>
        <w:t xml:space="preserve"> Reduction (NR)</w:t>
      </w:r>
      <w:r w:rsidRPr="003C161F">
        <w:rPr>
          <w:rFonts w:asciiTheme="minorEastAsia" w:eastAsiaTheme="minorEastAsia" w:hAnsiTheme="minorEastAsia"/>
          <w:sz w:val="21"/>
          <w:szCs w:val="21"/>
        </w:rPr>
        <w:br/>
        <w:t>噪声抑制也是一个基于软件的信号处理元件，用于消除与相关VoIP的某些类型的背景噪声（嘶嘶声，风扇噪音等等… …）</w:t>
      </w:r>
    </w:p>
    <w:p w:rsidR="00A879A7" w:rsidRPr="003C161F" w:rsidRDefault="00A879A7">
      <w:pPr>
        <w:pStyle w:val="TextBody"/>
        <w:spacing w:after="0" w:line="285" w:lineRule="atLeast"/>
        <w:rPr>
          <w:rFonts w:asciiTheme="minorEastAsia" w:eastAsiaTheme="minorEastAsia" w:hAnsiTheme="minorEastAsia"/>
          <w:sz w:val="21"/>
          <w:szCs w:val="21"/>
        </w:rPr>
      </w:pPr>
    </w:p>
    <w:p w:rsidR="00BD74F1" w:rsidRDefault="00901F88" w:rsidP="004D0044">
      <w:pPr>
        <w:pStyle w:val="TextBody"/>
        <w:numPr>
          <w:ilvl w:val="0"/>
          <w:numId w:val="52"/>
        </w:numPr>
        <w:spacing w:after="0" w:line="285" w:lineRule="atLeast"/>
        <w:outlineLvl w:val="3"/>
        <w:rPr>
          <w:rStyle w:val="StrongEmphasis"/>
          <w:rFonts w:asciiTheme="minorEastAsia" w:eastAsiaTheme="minorEastAsia" w:hAnsiTheme="minorEastAsia"/>
          <w:sz w:val="21"/>
          <w:szCs w:val="21"/>
        </w:rPr>
      </w:pPr>
      <w:bookmarkStart w:id="83" w:name="_Toc381116491"/>
      <w:r w:rsidRPr="003C161F">
        <w:rPr>
          <w:rStyle w:val="StrongEmphasis"/>
          <w:rFonts w:asciiTheme="minorEastAsia" w:eastAsiaTheme="minorEastAsia" w:hAnsiTheme="minorEastAsia"/>
          <w:sz w:val="21"/>
          <w:szCs w:val="21"/>
        </w:rPr>
        <w:t>VideoEngine</w:t>
      </w:r>
      <w:bookmarkEnd w:id="83"/>
    </w:p>
    <w:p w:rsidR="00BD74F1" w:rsidRDefault="00901F88" w:rsidP="00BD74F1">
      <w:pPr>
        <w:ind w:firstLineChars="200" w:firstLine="480"/>
        <w:rPr>
          <w:rFonts w:eastAsiaTheme="minorEastAsia" w:hint="eastAsia"/>
        </w:rPr>
      </w:pPr>
      <w:r w:rsidRPr="003C161F">
        <w:t>WebRTC</w:t>
      </w:r>
      <w:r w:rsidRPr="003C161F">
        <w:t>视频处理引擎</w:t>
      </w:r>
    </w:p>
    <w:p w:rsidR="00A879A7" w:rsidRPr="003C161F" w:rsidRDefault="00901F88" w:rsidP="00BD74F1">
      <w:pPr>
        <w:ind w:firstLineChars="200" w:firstLine="480"/>
      </w:pPr>
      <w:r w:rsidRPr="003C161F">
        <w:t>VideoEngine</w:t>
      </w:r>
      <w:r w:rsidRPr="003C161F">
        <w:t>是包含一系列视频处理的整体框架，从摄像头采集视频到视频信息网络传输再到视频显示整个完整过程的解决方案。</w:t>
      </w:r>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C161F" w:rsidRDefault="00901F88">
      <w:pPr>
        <w:pStyle w:val="TextBody"/>
        <w:spacing w:after="0" w:line="285" w:lineRule="atLeast"/>
        <w:rPr>
          <w:rFonts w:asciiTheme="minorEastAsia" w:eastAsiaTheme="minorEastAsia" w:hAnsiTheme="minorEastAsia"/>
          <w:sz w:val="21"/>
          <w:szCs w:val="21"/>
        </w:rPr>
      </w:pPr>
      <w:proofErr w:type="gramStart"/>
      <w:r w:rsidRPr="003C161F">
        <w:rPr>
          <w:rStyle w:val="StrongEmphasis"/>
          <w:rFonts w:asciiTheme="minorEastAsia" w:eastAsiaTheme="minorEastAsia" w:hAnsiTheme="minorEastAsia"/>
          <w:color w:val="3333FF"/>
          <w:sz w:val="21"/>
          <w:szCs w:val="21"/>
        </w:rPr>
        <w:t>a.  VP8</w:t>
      </w:r>
      <w:proofErr w:type="gramEnd"/>
      <w:r w:rsidRPr="003C161F">
        <w:rPr>
          <w:rFonts w:asciiTheme="minorEastAsia" w:eastAsiaTheme="minorEastAsia" w:hAnsiTheme="minorEastAsia"/>
          <w:sz w:val="21"/>
          <w:szCs w:val="21"/>
        </w:rPr>
        <w:br/>
        <w:t>视频图像编解码器，是WebRTC视频引擎的默认的编解码器</w:t>
      </w:r>
      <w:r w:rsidRPr="003C161F">
        <w:rPr>
          <w:rFonts w:asciiTheme="minorEastAsia" w:eastAsiaTheme="minorEastAsia" w:hAnsiTheme="minorEastAsia"/>
          <w:sz w:val="21"/>
          <w:szCs w:val="21"/>
        </w:rPr>
        <w:br/>
        <w:t>VP8适合实时通信应用场景，因为它主要是针对低延时而设计的编解码器。</w:t>
      </w:r>
      <w:r w:rsidRPr="003C161F">
        <w:rPr>
          <w:rFonts w:asciiTheme="minorEastAsia" w:eastAsiaTheme="minorEastAsia" w:hAnsiTheme="minorEastAsia"/>
          <w:sz w:val="21"/>
          <w:szCs w:val="21"/>
        </w:rPr>
        <w:br/>
        <w:t>PS:VPx编解码器是Google收购ON2公司后开源的，VPx现在是WebM项目的一部分，而WebM项目是Google致力于推动的HTML5标准之一</w:t>
      </w:r>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C161F" w:rsidRDefault="00901F88">
      <w:pPr>
        <w:pStyle w:val="TextBody"/>
        <w:spacing w:after="0" w:line="285" w:lineRule="atLeast"/>
        <w:rPr>
          <w:rFonts w:asciiTheme="minorEastAsia" w:eastAsiaTheme="minorEastAsia" w:hAnsiTheme="minorEastAsia"/>
          <w:sz w:val="21"/>
          <w:szCs w:val="21"/>
        </w:rPr>
      </w:pPr>
      <w:proofErr w:type="gramStart"/>
      <w:r w:rsidRPr="003C161F">
        <w:rPr>
          <w:rStyle w:val="StrongEmphasis"/>
          <w:rFonts w:asciiTheme="minorEastAsia" w:eastAsiaTheme="minorEastAsia" w:hAnsiTheme="minorEastAsia"/>
          <w:color w:val="3333FF"/>
          <w:sz w:val="21"/>
          <w:szCs w:val="21"/>
        </w:rPr>
        <w:t>b.  Video</w:t>
      </w:r>
      <w:proofErr w:type="gramEnd"/>
      <w:r w:rsidRPr="003C161F">
        <w:rPr>
          <w:rStyle w:val="StrongEmphasis"/>
          <w:rFonts w:asciiTheme="minorEastAsia" w:eastAsiaTheme="minorEastAsia" w:hAnsiTheme="minorEastAsia"/>
          <w:color w:val="3333FF"/>
          <w:sz w:val="21"/>
          <w:szCs w:val="21"/>
        </w:rPr>
        <w:t xml:space="preserve"> Jitter Buffer</w:t>
      </w:r>
      <w:r w:rsidRPr="003C161F">
        <w:rPr>
          <w:rFonts w:asciiTheme="minorEastAsia" w:eastAsiaTheme="minorEastAsia" w:hAnsiTheme="minorEastAsia"/>
          <w:sz w:val="21"/>
          <w:szCs w:val="21"/>
        </w:rPr>
        <w:br/>
        <w:t>视频抖动缓冲器，可以降低由于视频抖动和视频信息包丢失带来的不良影响。</w:t>
      </w:r>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C161F" w:rsidRDefault="00901F88">
      <w:pPr>
        <w:pStyle w:val="TextBody"/>
        <w:spacing w:after="0" w:line="285" w:lineRule="atLeast"/>
        <w:rPr>
          <w:rFonts w:asciiTheme="minorEastAsia" w:eastAsiaTheme="minorEastAsia" w:hAnsiTheme="minorEastAsia"/>
          <w:sz w:val="21"/>
          <w:szCs w:val="21"/>
        </w:rPr>
      </w:pPr>
      <w:proofErr w:type="gramStart"/>
      <w:r w:rsidRPr="003C161F">
        <w:rPr>
          <w:rStyle w:val="StrongEmphasis"/>
          <w:rFonts w:asciiTheme="minorEastAsia" w:eastAsiaTheme="minorEastAsia" w:hAnsiTheme="minorEastAsia"/>
          <w:color w:val="3333FF"/>
          <w:sz w:val="21"/>
          <w:szCs w:val="21"/>
        </w:rPr>
        <w:t>c.  Image</w:t>
      </w:r>
      <w:proofErr w:type="gramEnd"/>
      <w:r w:rsidRPr="003C161F">
        <w:rPr>
          <w:rStyle w:val="StrongEmphasis"/>
          <w:rFonts w:asciiTheme="minorEastAsia" w:eastAsiaTheme="minorEastAsia" w:hAnsiTheme="minorEastAsia"/>
          <w:color w:val="3333FF"/>
          <w:sz w:val="21"/>
          <w:szCs w:val="21"/>
        </w:rPr>
        <w:t xml:space="preserve"> enhancements</w:t>
      </w:r>
      <w:r w:rsidRPr="003C161F">
        <w:rPr>
          <w:rFonts w:asciiTheme="minorEastAsia" w:eastAsiaTheme="minorEastAsia" w:hAnsiTheme="minorEastAsia"/>
          <w:sz w:val="21"/>
          <w:szCs w:val="21"/>
        </w:rPr>
        <w:br/>
        <w:t>图像质量增强模块</w:t>
      </w:r>
      <w:r w:rsidRPr="003C161F">
        <w:rPr>
          <w:rFonts w:asciiTheme="minorEastAsia" w:eastAsiaTheme="minorEastAsia" w:hAnsiTheme="minorEastAsia"/>
          <w:sz w:val="21"/>
          <w:szCs w:val="21"/>
        </w:rPr>
        <w:br/>
        <w:t>对网络摄像头采集到的图像进行处理，包括明暗度检测、颜色增强、降噪处理等功能，用来提升视频质量。</w:t>
      </w:r>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13AE1" w:rsidRDefault="00901F88" w:rsidP="00313AE1">
      <w:pPr>
        <w:pStyle w:val="ab"/>
        <w:numPr>
          <w:ilvl w:val="2"/>
          <w:numId w:val="5"/>
        </w:numPr>
        <w:ind w:firstLineChars="0"/>
        <w:outlineLvl w:val="2"/>
        <w:rPr>
          <w:rFonts w:asciiTheme="minorEastAsia" w:eastAsiaTheme="minorEastAsia" w:hAnsiTheme="minorEastAsia"/>
          <w:sz w:val="21"/>
        </w:rPr>
      </w:pPr>
      <w:bookmarkStart w:id="84" w:name="_Toc381081835"/>
      <w:bookmarkStart w:id="85" w:name="_Toc381116492"/>
      <w:r w:rsidRPr="003C161F">
        <w:rPr>
          <w:rFonts w:asciiTheme="minorEastAsia" w:eastAsiaTheme="minorEastAsia" w:hAnsiTheme="minorEastAsia"/>
          <w:sz w:val="21"/>
        </w:rPr>
        <w:t>WebRTC核心模块API</w:t>
      </w:r>
      <w:bookmarkEnd w:id="84"/>
      <w:r w:rsidR="002D1858">
        <w:rPr>
          <w:rFonts w:asciiTheme="minorEastAsia" w:eastAsiaTheme="minorEastAsia" w:hAnsiTheme="minorEastAsia" w:hint="eastAsia"/>
          <w:sz w:val="21"/>
        </w:rPr>
        <w:t>介绍</w:t>
      </w:r>
      <w:bookmarkEnd w:id="85"/>
    </w:p>
    <w:p w:rsidR="00A879A7" w:rsidRPr="00985A00" w:rsidRDefault="00901F88" w:rsidP="00985A00">
      <w:pPr>
        <w:pStyle w:val="TextBody"/>
        <w:numPr>
          <w:ilvl w:val="0"/>
          <w:numId w:val="54"/>
        </w:numPr>
        <w:spacing w:after="0" w:line="285" w:lineRule="atLeast"/>
        <w:outlineLvl w:val="3"/>
        <w:rPr>
          <w:rStyle w:val="StrongEmphasis"/>
        </w:rPr>
      </w:pPr>
      <w:bookmarkStart w:id="86" w:name="t62"/>
      <w:bookmarkStart w:id="87" w:name="t61"/>
      <w:bookmarkStart w:id="88" w:name="_Toc381081836"/>
      <w:bookmarkStart w:id="89" w:name="_Toc381116493"/>
      <w:bookmarkEnd w:id="86"/>
      <w:bookmarkEnd w:id="87"/>
      <w:r w:rsidRPr="00985A00">
        <w:rPr>
          <w:rStyle w:val="StrongEmphasis"/>
        </w:rPr>
        <w:t>网络传输模块：</w:t>
      </w:r>
      <w:r w:rsidRPr="00985A00">
        <w:rPr>
          <w:rStyle w:val="StrongEmphasis"/>
        </w:rPr>
        <w:t>libjingle</w:t>
      </w:r>
      <w:bookmarkEnd w:id="88"/>
      <w:bookmarkEnd w:id="89"/>
    </w:p>
    <w:p w:rsidR="00A879A7" w:rsidRDefault="00901F88" w:rsidP="008157D8">
      <w:pPr>
        <w:pStyle w:val="TextBody"/>
        <w:spacing w:after="0" w:line="285" w:lineRule="atLeast"/>
        <w:ind w:firstLineChars="200" w:firstLine="420"/>
        <w:rPr>
          <w:rStyle w:val="a7"/>
          <w:rFonts w:asciiTheme="minorEastAsia" w:eastAsiaTheme="minorEastAsia" w:hAnsiTheme="minorEastAsia"/>
          <w:sz w:val="21"/>
          <w:szCs w:val="21"/>
        </w:rPr>
      </w:pPr>
      <w:r w:rsidRPr="003C161F">
        <w:rPr>
          <w:rFonts w:asciiTheme="minorEastAsia" w:eastAsiaTheme="minorEastAsia" w:hAnsiTheme="minorEastAsia"/>
          <w:sz w:val="21"/>
          <w:szCs w:val="21"/>
        </w:rPr>
        <w:t>WebRTC重用了libjingle的一些组件，主要是network和transport组件，关于libjingle的文档资料可以查看</w:t>
      </w:r>
      <w:r w:rsidRPr="003C161F">
        <w:rPr>
          <w:rStyle w:val="StrongEmphasis"/>
          <w:rFonts w:asciiTheme="minorEastAsia" w:eastAsiaTheme="minorEastAsia" w:hAnsiTheme="minorEastAsia"/>
          <w:color w:val="000099"/>
          <w:sz w:val="21"/>
          <w:szCs w:val="21"/>
        </w:rPr>
        <w:t>这里</w:t>
      </w:r>
      <w:r w:rsidRPr="003C161F">
        <w:rPr>
          <w:rFonts w:asciiTheme="minorEastAsia" w:eastAsiaTheme="minorEastAsia" w:hAnsiTheme="minorEastAsia"/>
          <w:sz w:val="21"/>
          <w:szCs w:val="21"/>
        </w:rPr>
        <w:t>。</w:t>
      </w:r>
      <w:r w:rsidR="00797645" w:rsidRPr="003C161F">
        <w:rPr>
          <w:rFonts w:asciiTheme="minorEastAsia" w:eastAsiaTheme="minorEastAsia" w:hAnsiTheme="minorEastAsia" w:hint="eastAsia"/>
          <w:sz w:val="21"/>
          <w:szCs w:val="21"/>
        </w:rPr>
        <w:t>参见：</w:t>
      </w:r>
      <w:hyperlink r:id="rId45" w:history="1">
        <w:r w:rsidR="00797645" w:rsidRPr="003C161F">
          <w:rPr>
            <w:rStyle w:val="a7"/>
            <w:rFonts w:asciiTheme="minorEastAsia" w:eastAsiaTheme="minorEastAsia" w:hAnsiTheme="minorEastAsia"/>
            <w:sz w:val="21"/>
            <w:szCs w:val="21"/>
          </w:rPr>
          <w:t>https://developers.google.com/talk/talk_developers_home</w:t>
        </w:r>
      </w:hyperlink>
    </w:p>
    <w:p w:rsidR="00313AE1" w:rsidRDefault="00313AE1" w:rsidP="008157D8">
      <w:pPr>
        <w:ind w:firstLineChars="150" w:firstLine="360"/>
        <w:rPr>
          <w:rFonts w:eastAsiaTheme="minorEastAsia" w:hint="eastAsia"/>
        </w:rPr>
      </w:pPr>
      <w:r w:rsidRPr="00313AE1">
        <w:rPr>
          <w:rFonts w:hint="eastAsia"/>
        </w:rPr>
        <w:t>现在这个模块已经放到</w:t>
      </w:r>
      <w:r w:rsidRPr="00313AE1">
        <w:rPr>
          <w:rFonts w:hint="eastAsia"/>
        </w:rPr>
        <w:t>webrtc</w:t>
      </w:r>
      <w:r w:rsidRPr="00313AE1">
        <w:rPr>
          <w:rFonts w:hint="eastAsia"/>
        </w:rPr>
        <w:t>中进行维护了。位于源码根目录的</w:t>
      </w:r>
      <w:r w:rsidRPr="00313AE1">
        <w:rPr>
          <w:rFonts w:hint="eastAsia"/>
        </w:rPr>
        <w:t>talk</w:t>
      </w:r>
      <w:r w:rsidRPr="00313AE1">
        <w:rPr>
          <w:rFonts w:hint="eastAsia"/>
        </w:rPr>
        <w:t>目录下。</w:t>
      </w:r>
    </w:p>
    <w:p w:rsidR="006E3CB0" w:rsidRDefault="006E3CB0" w:rsidP="00313AE1">
      <w:pPr>
        <w:rPr>
          <w:rFonts w:eastAsiaTheme="minorEastAsia" w:hint="eastAsia"/>
        </w:rPr>
      </w:pPr>
    </w:p>
    <w:p w:rsidR="00FD1B1A" w:rsidRPr="00FD1B1A" w:rsidRDefault="00FD1B1A" w:rsidP="00FD1B1A">
      <w:pPr>
        <w:pStyle w:val="TextBody"/>
        <w:numPr>
          <w:ilvl w:val="0"/>
          <w:numId w:val="54"/>
        </w:numPr>
        <w:spacing w:after="0" w:line="285" w:lineRule="atLeast"/>
        <w:outlineLvl w:val="3"/>
        <w:rPr>
          <w:rStyle w:val="StrongEmphasis"/>
        </w:rPr>
      </w:pPr>
      <w:bookmarkStart w:id="90" w:name="_Toc381116494"/>
      <w:r w:rsidRPr="00FD1B1A">
        <w:rPr>
          <w:rStyle w:val="StrongEmphasis"/>
        </w:rPr>
        <w:t>WebRTC Native C++ API</w:t>
      </w:r>
      <w:bookmarkEnd w:id="90"/>
    </w:p>
    <w:p w:rsidR="008157D8" w:rsidRPr="00DB6A17" w:rsidRDefault="00FD1B1A" w:rsidP="00DB6A17">
      <w:pPr>
        <w:pStyle w:val="TextBody"/>
        <w:spacing w:after="0" w:line="285" w:lineRule="atLeast"/>
        <w:ind w:firstLineChars="200" w:firstLine="420"/>
        <w:rPr>
          <w:rFonts w:asciiTheme="minorEastAsia" w:eastAsiaTheme="minorEastAsia" w:hAnsiTheme="minorEastAsia" w:hint="eastAsia"/>
          <w:sz w:val="21"/>
          <w:szCs w:val="21"/>
        </w:rPr>
      </w:pPr>
      <w:r w:rsidRPr="00DB6A17">
        <w:rPr>
          <w:rFonts w:asciiTheme="minorEastAsia" w:eastAsiaTheme="minorEastAsia" w:hAnsiTheme="minorEastAsia"/>
          <w:sz w:val="21"/>
          <w:szCs w:val="21"/>
        </w:rPr>
        <w:t>代码位于源码根目录的 talk\app\webrtc 目录下。</w:t>
      </w:r>
      <w:r w:rsidR="006E3CB0" w:rsidRPr="00DB6A17">
        <w:rPr>
          <w:rFonts w:asciiTheme="minorEastAsia" w:eastAsiaTheme="minorEastAsia" w:hAnsiTheme="minorEastAsia" w:hint="eastAsia"/>
          <w:sz w:val="21"/>
          <w:szCs w:val="21"/>
        </w:rPr>
        <w:t>webrtc封装了 peerconnection 对象</w:t>
      </w:r>
      <w:r w:rsidR="008157D8" w:rsidRPr="00DB6A17">
        <w:rPr>
          <w:rFonts w:asciiTheme="minorEastAsia" w:eastAsiaTheme="minorEastAsia" w:hAnsiTheme="minorEastAsia" w:hint="eastAsia"/>
          <w:sz w:val="21"/>
          <w:szCs w:val="21"/>
        </w:rPr>
        <w:t>，这个对象把流媒体传输也封装进去了</w:t>
      </w:r>
      <w:r w:rsidR="006E3CB0" w:rsidRPr="00DB6A17">
        <w:rPr>
          <w:rFonts w:asciiTheme="minorEastAsia" w:eastAsiaTheme="minorEastAsia" w:hAnsiTheme="minorEastAsia" w:hint="eastAsia"/>
          <w:sz w:val="21"/>
          <w:szCs w:val="21"/>
        </w:rPr>
        <w:t>。</w:t>
      </w:r>
    </w:p>
    <w:p w:rsidR="00BE5BA6" w:rsidRPr="00DB6A17" w:rsidRDefault="00DB6A17" w:rsidP="00DB6A17">
      <w:pPr>
        <w:pStyle w:val="TextBody"/>
        <w:spacing w:after="0" w:line="285" w:lineRule="atLeast"/>
        <w:ind w:firstLineChars="200" w:firstLine="420"/>
        <w:rPr>
          <w:rFonts w:asciiTheme="minorEastAsia" w:eastAsiaTheme="minorEastAsia" w:hAnsiTheme="minorEastAsia" w:hint="eastAsia"/>
          <w:sz w:val="21"/>
          <w:szCs w:val="21"/>
        </w:rPr>
      </w:pPr>
      <w:r w:rsidRPr="00DB6A17">
        <w:rPr>
          <w:rFonts w:asciiTheme="minorEastAsia" w:eastAsiaTheme="minorEastAsia" w:hAnsiTheme="minorEastAsia" w:hint="eastAsia"/>
          <w:sz w:val="21"/>
          <w:szCs w:val="21"/>
        </w:rPr>
        <w:t>PeerConnection</w:t>
      </w:r>
      <w:proofErr w:type="gramStart"/>
      <w:r w:rsidRPr="00DB6A17">
        <w:rPr>
          <w:rFonts w:asciiTheme="minorEastAsia" w:eastAsiaTheme="minorEastAsia" w:hAnsiTheme="minorEastAsia" w:hint="eastAsia"/>
          <w:sz w:val="21"/>
          <w:szCs w:val="21"/>
        </w:rPr>
        <w:t>类厂接口</w:t>
      </w:r>
      <w:proofErr w:type="gramEnd"/>
      <w:r w:rsidRPr="00DB6A17">
        <w:rPr>
          <w:rFonts w:asciiTheme="minorEastAsia" w:eastAsiaTheme="minorEastAsia" w:hAnsiTheme="minorEastAsia" w:hint="eastAsia"/>
          <w:sz w:val="21"/>
          <w:szCs w:val="21"/>
        </w:rPr>
        <w:t>：</w:t>
      </w:r>
    </w:p>
    <w:p w:rsidR="00BE5BA6" w:rsidRDefault="00BE5BA6" w:rsidP="00BE5BA6">
      <w:pPr>
        <w:suppressAutoHyphens w:val="0"/>
        <w:autoSpaceDE w:val="0"/>
        <w:autoSpaceDN w:val="0"/>
        <w:adjustRightInd w:val="0"/>
        <w:rPr>
          <w:rFonts w:ascii="新宋体" w:eastAsia="新宋体" w:hAnsi="Times New Roman" w:cs="Times New Roman"/>
          <w:noProof/>
          <w:color w:val="008000"/>
          <w:kern w:val="0"/>
          <w:sz w:val="18"/>
          <w:szCs w:val="18"/>
          <w:lang w:bidi="ar-SA"/>
        </w:rPr>
      </w:pPr>
      <w:r>
        <w:rPr>
          <w:rFonts w:ascii="新宋体" w:eastAsia="新宋体" w:hAnsi="Times New Roman" w:cs="Times New Roman"/>
          <w:noProof/>
          <w:color w:val="008000"/>
          <w:kern w:val="0"/>
          <w:sz w:val="18"/>
          <w:szCs w:val="18"/>
          <w:lang w:bidi="ar-SA"/>
        </w:rPr>
        <w:t>// PeerConnectionFactoryInterface is the factory interface use for creating</w:t>
      </w:r>
    </w:p>
    <w:p w:rsidR="00BE5BA6" w:rsidRDefault="00BE5BA6" w:rsidP="00BE5BA6">
      <w:pPr>
        <w:suppressAutoHyphens w:val="0"/>
        <w:autoSpaceDE w:val="0"/>
        <w:autoSpaceDN w:val="0"/>
        <w:adjustRightInd w:val="0"/>
        <w:rPr>
          <w:rFonts w:ascii="新宋体" w:eastAsia="新宋体" w:hAnsi="Times New Roman" w:cs="Times New Roman"/>
          <w:noProof/>
          <w:color w:val="008000"/>
          <w:kern w:val="0"/>
          <w:sz w:val="18"/>
          <w:szCs w:val="18"/>
          <w:lang w:bidi="ar-SA"/>
        </w:rPr>
      </w:pPr>
      <w:r>
        <w:rPr>
          <w:rFonts w:ascii="新宋体" w:eastAsia="新宋体" w:hAnsi="Times New Roman" w:cs="Times New Roman"/>
          <w:noProof/>
          <w:color w:val="008000"/>
          <w:kern w:val="0"/>
          <w:sz w:val="18"/>
          <w:szCs w:val="18"/>
          <w:lang w:bidi="ar-SA"/>
        </w:rPr>
        <w:t>// PeerConnection, MediaStream and media tracks.</w:t>
      </w:r>
    </w:p>
    <w:p w:rsidR="00BE5BA6" w:rsidRDefault="00BE5BA6" w:rsidP="00BE5BA6">
      <w:pPr>
        <w:suppressAutoHyphens w:val="0"/>
        <w:autoSpaceDE w:val="0"/>
        <w:autoSpaceDN w:val="0"/>
        <w:adjustRightInd w:val="0"/>
        <w:rPr>
          <w:rFonts w:ascii="新宋体" w:eastAsia="新宋体" w:hAnsi="Times New Roman" w:cs="Times New Roman"/>
          <w:noProof/>
          <w:color w:val="008000"/>
          <w:kern w:val="0"/>
          <w:sz w:val="18"/>
          <w:szCs w:val="18"/>
          <w:lang w:bidi="ar-SA"/>
        </w:rPr>
      </w:pPr>
      <w:r>
        <w:rPr>
          <w:rFonts w:ascii="新宋体" w:eastAsia="新宋体" w:hAnsi="Times New Roman" w:cs="Times New Roman"/>
          <w:noProof/>
          <w:color w:val="008000"/>
          <w:kern w:val="0"/>
          <w:sz w:val="18"/>
          <w:szCs w:val="18"/>
          <w:lang w:bidi="ar-SA"/>
        </w:rPr>
        <w:t>// PeerConnectionFactoryInterface will create required libjingle threads,</w:t>
      </w:r>
    </w:p>
    <w:p w:rsidR="00BE5BA6" w:rsidRDefault="00BE5BA6" w:rsidP="00BE5BA6">
      <w:pPr>
        <w:suppressAutoHyphens w:val="0"/>
        <w:autoSpaceDE w:val="0"/>
        <w:autoSpaceDN w:val="0"/>
        <w:adjustRightInd w:val="0"/>
        <w:rPr>
          <w:rFonts w:ascii="新宋体" w:eastAsia="新宋体" w:hAnsi="Times New Roman" w:cs="Times New Roman"/>
          <w:noProof/>
          <w:color w:val="008000"/>
          <w:kern w:val="0"/>
          <w:sz w:val="18"/>
          <w:szCs w:val="18"/>
          <w:lang w:bidi="ar-SA"/>
        </w:rPr>
      </w:pPr>
      <w:r>
        <w:rPr>
          <w:rFonts w:ascii="新宋体" w:eastAsia="新宋体" w:hAnsi="Times New Roman" w:cs="Times New Roman"/>
          <w:noProof/>
          <w:color w:val="008000"/>
          <w:kern w:val="0"/>
          <w:sz w:val="18"/>
          <w:szCs w:val="18"/>
          <w:lang w:bidi="ar-SA"/>
        </w:rPr>
        <w:t>// socket and network manager factory classes for networking.</w:t>
      </w:r>
    </w:p>
    <w:p w:rsidR="00BE5BA6" w:rsidRDefault="00BE5BA6" w:rsidP="00BE5BA6">
      <w:pPr>
        <w:suppressAutoHyphens w:val="0"/>
        <w:autoSpaceDE w:val="0"/>
        <w:autoSpaceDN w:val="0"/>
        <w:adjustRightInd w:val="0"/>
        <w:rPr>
          <w:rFonts w:ascii="新宋体" w:eastAsia="新宋体" w:hAnsi="Times New Roman" w:cs="Times New Roman"/>
          <w:noProof/>
          <w:color w:val="008000"/>
          <w:kern w:val="0"/>
          <w:sz w:val="18"/>
          <w:szCs w:val="18"/>
          <w:lang w:bidi="ar-SA"/>
        </w:rPr>
      </w:pPr>
      <w:r>
        <w:rPr>
          <w:rFonts w:ascii="新宋体" w:eastAsia="新宋体" w:hAnsi="Times New Roman" w:cs="Times New Roman"/>
          <w:noProof/>
          <w:color w:val="008000"/>
          <w:kern w:val="0"/>
          <w:sz w:val="18"/>
          <w:szCs w:val="18"/>
          <w:lang w:bidi="ar-SA"/>
        </w:rPr>
        <w:t>// If an application decides to provide its own threads and network</w:t>
      </w:r>
    </w:p>
    <w:p w:rsidR="00BE5BA6" w:rsidRDefault="00BE5BA6" w:rsidP="00BE5BA6">
      <w:pPr>
        <w:suppressAutoHyphens w:val="0"/>
        <w:autoSpaceDE w:val="0"/>
        <w:autoSpaceDN w:val="0"/>
        <w:adjustRightInd w:val="0"/>
        <w:rPr>
          <w:rFonts w:ascii="新宋体" w:eastAsia="新宋体" w:hAnsi="Times New Roman" w:cs="Times New Roman"/>
          <w:noProof/>
          <w:color w:val="008000"/>
          <w:kern w:val="0"/>
          <w:sz w:val="18"/>
          <w:szCs w:val="18"/>
          <w:lang w:bidi="ar-SA"/>
        </w:rPr>
      </w:pPr>
      <w:r>
        <w:rPr>
          <w:rFonts w:ascii="新宋体" w:eastAsia="新宋体" w:hAnsi="Times New Roman" w:cs="Times New Roman"/>
          <w:noProof/>
          <w:color w:val="008000"/>
          <w:kern w:val="0"/>
          <w:sz w:val="18"/>
          <w:szCs w:val="18"/>
          <w:lang w:bidi="ar-SA"/>
        </w:rPr>
        <w:t>// implementation of these classes it should use the alternate</w:t>
      </w:r>
    </w:p>
    <w:p w:rsidR="00BE5BA6" w:rsidRDefault="00BE5BA6" w:rsidP="00BE5BA6">
      <w:pPr>
        <w:suppressAutoHyphens w:val="0"/>
        <w:autoSpaceDE w:val="0"/>
        <w:autoSpaceDN w:val="0"/>
        <w:adjustRightInd w:val="0"/>
        <w:rPr>
          <w:rFonts w:ascii="新宋体" w:eastAsia="新宋体" w:hAnsi="Times New Roman" w:cs="Times New Roman"/>
          <w:noProof/>
          <w:color w:val="008000"/>
          <w:kern w:val="0"/>
          <w:sz w:val="18"/>
          <w:szCs w:val="18"/>
          <w:lang w:bidi="ar-SA"/>
        </w:rPr>
      </w:pPr>
      <w:r>
        <w:rPr>
          <w:rFonts w:ascii="新宋体" w:eastAsia="新宋体" w:hAnsi="Times New Roman" w:cs="Times New Roman"/>
          <w:noProof/>
          <w:color w:val="008000"/>
          <w:kern w:val="0"/>
          <w:sz w:val="18"/>
          <w:szCs w:val="18"/>
          <w:lang w:bidi="ar-SA"/>
        </w:rPr>
        <w:t>// CreatePeerConnectionFactory method which accepts threads as input and use the</w:t>
      </w:r>
    </w:p>
    <w:p w:rsidR="00BE5BA6" w:rsidRDefault="00BE5BA6" w:rsidP="00BE5BA6">
      <w:pPr>
        <w:suppressAutoHyphens w:val="0"/>
        <w:autoSpaceDE w:val="0"/>
        <w:autoSpaceDN w:val="0"/>
        <w:adjustRightInd w:val="0"/>
        <w:rPr>
          <w:rFonts w:ascii="新宋体" w:eastAsia="新宋体" w:hAnsi="Times New Roman" w:cs="Times New Roman" w:hint="eastAsia"/>
          <w:noProof/>
          <w:color w:val="008000"/>
          <w:kern w:val="0"/>
          <w:sz w:val="18"/>
          <w:szCs w:val="18"/>
          <w:lang w:bidi="ar-SA"/>
        </w:rPr>
      </w:pPr>
      <w:r>
        <w:rPr>
          <w:rFonts w:ascii="新宋体" w:eastAsia="新宋体" w:hAnsi="Times New Roman" w:cs="Times New Roman"/>
          <w:noProof/>
          <w:color w:val="008000"/>
          <w:kern w:val="0"/>
          <w:sz w:val="18"/>
          <w:szCs w:val="18"/>
          <w:lang w:bidi="ar-SA"/>
        </w:rPr>
        <w:t>// CreatePeerConnection version that takes a PortAllocatorFactoryInterface as</w:t>
      </w:r>
    </w:p>
    <w:p w:rsidR="00BE5BA6" w:rsidRDefault="00BE5BA6" w:rsidP="00BE5BA6">
      <w:pPr>
        <w:suppressAutoHyphens w:val="0"/>
        <w:autoSpaceDE w:val="0"/>
        <w:autoSpaceDN w:val="0"/>
        <w:adjustRightInd w:val="0"/>
        <w:rPr>
          <w:rFonts w:ascii="新宋体" w:eastAsia="新宋体" w:hAnsi="Times New Roman" w:cs="Times New Roman" w:hint="eastAsia"/>
          <w:noProof/>
          <w:color w:val="008000"/>
          <w:kern w:val="0"/>
          <w:sz w:val="18"/>
          <w:szCs w:val="18"/>
          <w:lang w:bidi="ar-SA"/>
        </w:rPr>
      </w:pPr>
      <w:r>
        <w:rPr>
          <w:rFonts w:ascii="新宋体" w:eastAsia="新宋体" w:hAnsi="Times New Roman" w:cs="Times New Roman"/>
          <w:noProof/>
          <w:color w:val="008000"/>
          <w:kern w:val="0"/>
          <w:sz w:val="18"/>
          <w:szCs w:val="18"/>
          <w:lang w:bidi="ar-SA"/>
        </w:rPr>
        <w:t>// argument.</w:t>
      </w:r>
    </w:p>
    <w:p w:rsidR="00BE5BA6" w:rsidRDefault="00BE5BA6" w:rsidP="00BE5BA6">
      <w:pPr>
        <w:suppressAutoHyphens w:val="0"/>
        <w:autoSpaceDE w:val="0"/>
        <w:autoSpaceDN w:val="0"/>
        <w:adjustRightInd w:val="0"/>
        <w:rPr>
          <w:rFonts w:ascii="新宋体" w:eastAsia="新宋体" w:hAnsi="Times New Roman" w:cs="Times New Roman" w:hint="eastAsia"/>
          <w:noProof/>
          <w:color w:val="010001"/>
          <w:kern w:val="0"/>
          <w:sz w:val="18"/>
          <w:szCs w:val="18"/>
          <w:lang w:bidi="ar-SA"/>
        </w:rPr>
      </w:pPr>
      <w:r>
        <w:rPr>
          <w:rFonts w:ascii="新宋体" w:eastAsia="新宋体" w:hAnsi="Times New Roman" w:cs="Times New Roman"/>
          <w:noProof/>
          <w:color w:val="010001"/>
          <w:kern w:val="0"/>
          <w:sz w:val="18"/>
          <w:szCs w:val="18"/>
          <w:lang w:bidi="ar-SA"/>
        </w:rPr>
        <w:t>PeerConnectionFactoryInterface</w:t>
      </w:r>
    </w:p>
    <w:p w:rsidR="00842716" w:rsidRDefault="00842716" w:rsidP="00BE5BA6">
      <w:pPr>
        <w:suppressAutoHyphens w:val="0"/>
        <w:autoSpaceDE w:val="0"/>
        <w:autoSpaceDN w:val="0"/>
        <w:adjustRightInd w:val="0"/>
        <w:rPr>
          <w:rFonts w:ascii="新宋体" w:eastAsia="新宋体" w:hAnsi="Times New Roman" w:cs="Times New Roman" w:hint="eastAsia"/>
          <w:noProof/>
          <w:color w:val="010001"/>
          <w:kern w:val="0"/>
          <w:sz w:val="18"/>
          <w:szCs w:val="18"/>
          <w:lang w:bidi="ar-SA"/>
        </w:rPr>
      </w:pPr>
    </w:p>
    <w:p w:rsidR="00842716" w:rsidRDefault="00DB6A17" w:rsidP="00BE5BA6">
      <w:pPr>
        <w:suppressAutoHyphens w:val="0"/>
        <w:autoSpaceDE w:val="0"/>
        <w:autoSpaceDN w:val="0"/>
        <w:adjustRightInd w:val="0"/>
        <w:rPr>
          <w:rFonts w:ascii="新宋体" w:eastAsia="新宋体" w:hAnsi="Times New Roman" w:cs="Times New Roman" w:hint="eastAsia"/>
          <w:noProof/>
          <w:color w:val="008000"/>
          <w:kern w:val="0"/>
          <w:sz w:val="18"/>
          <w:szCs w:val="18"/>
          <w:lang w:bidi="ar-SA"/>
        </w:rPr>
      </w:pPr>
      <w:r>
        <w:rPr>
          <w:rFonts w:ascii="新宋体" w:eastAsia="新宋体" w:hAnsi="Times New Roman" w:cs="Times New Roman" w:hint="eastAsia"/>
          <w:noProof/>
          <w:color w:val="008000"/>
          <w:kern w:val="0"/>
          <w:sz w:val="18"/>
          <w:szCs w:val="18"/>
          <w:lang w:bidi="ar-SA"/>
        </w:rPr>
        <w:lastRenderedPageBreak/>
        <w:drawing>
          <wp:inline distT="0" distB="0" distL="0" distR="0">
            <wp:extent cx="4794885" cy="6989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4885" cy="6989445"/>
                    </a:xfrm>
                    <a:prstGeom prst="rect">
                      <a:avLst/>
                    </a:prstGeom>
                    <a:noFill/>
                    <a:ln>
                      <a:noFill/>
                    </a:ln>
                  </pic:spPr>
                </pic:pic>
              </a:graphicData>
            </a:graphic>
          </wp:inline>
        </w:drawing>
      </w:r>
    </w:p>
    <w:p w:rsidR="00DB6A17" w:rsidRDefault="00DB6A17" w:rsidP="00BE5BA6">
      <w:pPr>
        <w:suppressAutoHyphens w:val="0"/>
        <w:autoSpaceDE w:val="0"/>
        <w:autoSpaceDN w:val="0"/>
        <w:adjustRightInd w:val="0"/>
        <w:rPr>
          <w:rFonts w:ascii="新宋体" w:eastAsia="新宋体" w:hAnsi="Times New Roman" w:cs="Times New Roman" w:hint="eastAsia"/>
          <w:noProof/>
          <w:color w:val="008000"/>
          <w:kern w:val="0"/>
          <w:sz w:val="18"/>
          <w:szCs w:val="18"/>
          <w:lang w:bidi="ar-SA"/>
        </w:rPr>
      </w:pPr>
    </w:p>
    <w:p w:rsidR="00DB6A17" w:rsidRDefault="00DB6A17" w:rsidP="00DB6A17">
      <w:pPr>
        <w:pStyle w:val="TextBody"/>
        <w:spacing w:after="0" w:line="285" w:lineRule="atLeast"/>
        <w:ind w:firstLineChars="200" w:firstLine="420"/>
        <w:rPr>
          <w:rFonts w:asciiTheme="minorEastAsia" w:eastAsiaTheme="minorEastAsia" w:hAnsiTheme="minorEastAsia" w:hint="eastAsia"/>
          <w:sz w:val="21"/>
          <w:szCs w:val="21"/>
        </w:rPr>
      </w:pPr>
      <w:r w:rsidRPr="00DB6A17">
        <w:rPr>
          <w:rFonts w:asciiTheme="minorEastAsia" w:eastAsiaTheme="minorEastAsia" w:hAnsiTheme="minorEastAsia" w:hint="eastAsia"/>
          <w:sz w:val="21"/>
          <w:szCs w:val="21"/>
        </w:rPr>
        <w:t>PeerConnectionInterface 接口:</w:t>
      </w:r>
    </w:p>
    <w:p w:rsidR="000E11D1" w:rsidRDefault="000E11D1" w:rsidP="000E11D1">
      <w:pPr>
        <w:rPr>
          <w:rFonts w:asciiTheme="minorEastAsia" w:eastAsiaTheme="minorEastAsia" w:hAnsiTheme="minorEastAsia"/>
          <w:sz w:val="21"/>
          <w:szCs w:val="21"/>
        </w:rPr>
      </w:pPr>
      <w:proofErr w:type="gramStart"/>
      <w:r w:rsidRPr="003C161F">
        <w:rPr>
          <w:rFonts w:asciiTheme="minorEastAsia" w:eastAsiaTheme="minorEastAsia" w:hAnsiTheme="minorEastAsia"/>
          <w:sz w:val="21"/>
          <w:szCs w:val="21"/>
        </w:rPr>
        <w:t>peerconnection</w:t>
      </w:r>
      <w:proofErr w:type="gramEnd"/>
      <w:r w:rsidRPr="003C161F">
        <w:rPr>
          <w:rFonts w:asciiTheme="minorEastAsia" w:eastAsiaTheme="minorEastAsia" w:hAnsiTheme="minorEastAsia"/>
          <w:sz w:val="21"/>
          <w:szCs w:val="21"/>
        </w:rPr>
        <w:t xml:space="preserve"> API:talk/app/w</w:t>
      </w:r>
      <w:r>
        <w:rPr>
          <w:rFonts w:asciiTheme="minorEastAsia" w:eastAsiaTheme="minorEastAsia" w:hAnsiTheme="minorEastAsia"/>
          <w:sz w:val="21"/>
          <w:szCs w:val="21"/>
        </w:rPr>
        <w:t>ebrtc/peerconnectioninterface.h</w:t>
      </w:r>
    </w:p>
    <w:p w:rsidR="000E11D1" w:rsidRPr="000E11D1" w:rsidRDefault="000E11D1" w:rsidP="00DB6A17">
      <w:pPr>
        <w:pStyle w:val="TextBody"/>
        <w:spacing w:after="0" w:line="285" w:lineRule="atLeast"/>
        <w:ind w:firstLineChars="200" w:firstLine="420"/>
        <w:rPr>
          <w:rFonts w:asciiTheme="minorEastAsia" w:eastAsiaTheme="minorEastAsia" w:hAnsiTheme="minorEastAsia" w:hint="eastAsia"/>
          <w:sz w:val="21"/>
          <w:szCs w:val="21"/>
        </w:rPr>
      </w:pPr>
    </w:p>
    <w:p w:rsidR="00FD1B1A" w:rsidRPr="000E106E" w:rsidRDefault="00DB6A17" w:rsidP="000E106E">
      <w:pPr>
        <w:suppressAutoHyphens w:val="0"/>
        <w:autoSpaceDE w:val="0"/>
        <w:autoSpaceDN w:val="0"/>
        <w:adjustRightInd w:val="0"/>
        <w:rPr>
          <w:rFonts w:ascii="新宋体" w:eastAsia="新宋体" w:hAnsi="Times New Roman" w:cs="Times New Roman" w:hint="eastAsia"/>
          <w:noProof/>
          <w:color w:val="008000"/>
          <w:kern w:val="0"/>
          <w:sz w:val="18"/>
          <w:szCs w:val="18"/>
          <w:lang w:bidi="ar-SA"/>
        </w:rPr>
      </w:pPr>
      <w:r>
        <w:rPr>
          <w:rFonts w:ascii="新宋体" w:eastAsia="新宋体" w:hAnsi="Times New Roman" w:cs="Times New Roman" w:hint="eastAsia"/>
          <w:noProof/>
          <w:color w:val="008000"/>
          <w:kern w:val="0"/>
          <w:sz w:val="18"/>
          <w:szCs w:val="18"/>
          <w:lang w:bidi="ar-SA"/>
        </w:rPr>
        <w:lastRenderedPageBreak/>
        <w:drawing>
          <wp:inline distT="0" distB="0" distL="0" distR="0" wp14:anchorId="171685F9" wp14:editId="561E53BC">
            <wp:extent cx="6120130" cy="454125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4541257"/>
                    </a:xfrm>
                    <a:prstGeom prst="rect">
                      <a:avLst/>
                    </a:prstGeom>
                    <a:noFill/>
                    <a:ln>
                      <a:noFill/>
                    </a:ln>
                  </pic:spPr>
                </pic:pic>
              </a:graphicData>
            </a:graphic>
          </wp:inline>
        </w:drawing>
      </w:r>
    </w:p>
    <w:p w:rsidR="00DB6A17" w:rsidRDefault="000E11D1" w:rsidP="00C21FDA">
      <w:pPr>
        <w:rPr>
          <w:rFonts w:eastAsiaTheme="minorEastAsia" w:hint="eastAsia"/>
        </w:rPr>
      </w:pPr>
      <w:r w:rsidRPr="003C161F">
        <w:rPr>
          <w:rFonts w:asciiTheme="minorEastAsia" w:eastAsiaTheme="minorEastAsia" w:hAnsiTheme="minorEastAsia"/>
          <w:sz w:val="21"/>
          <w:szCs w:val="21"/>
        </w:rPr>
        <w:t>webrtc本地API：talk/app/webrtc/mediastreaminterface.h</w:t>
      </w:r>
    </w:p>
    <w:p w:rsidR="000E106E" w:rsidRDefault="00AA5427" w:rsidP="000E106E">
      <w:pPr>
        <w:jc w:val="center"/>
        <w:rPr>
          <w:rFonts w:eastAsiaTheme="minorEastAsia" w:hint="eastAsia"/>
          <w:noProof/>
          <w:lang w:bidi="ar-SA"/>
        </w:rPr>
      </w:pPr>
      <w:r>
        <w:rPr>
          <w:rFonts w:eastAsiaTheme="minorEastAsia" w:hint="eastAsia"/>
          <w:noProof/>
          <w:lang w:bidi="ar-SA"/>
        </w:rPr>
        <w:drawing>
          <wp:inline distT="0" distB="0" distL="0" distR="0">
            <wp:extent cx="6120130" cy="3060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060065"/>
                    </a:xfrm>
                    <a:prstGeom prst="rect">
                      <a:avLst/>
                    </a:prstGeom>
                    <a:noFill/>
                    <a:ln>
                      <a:noFill/>
                    </a:ln>
                  </pic:spPr>
                </pic:pic>
              </a:graphicData>
            </a:graphic>
          </wp:inline>
        </w:drawing>
      </w:r>
    </w:p>
    <w:p w:rsidR="00C21FDA" w:rsidRPr="006E3CB0" w:rsidRDefault="00C21FDA" w:rsidP="00BE5BA6">
      <w:pPr>
        <w:ind w:firstLineChars="200" w:firstLine="480"/>
        <w:rPr>
          <w:rFonts w:eastAsiaTheme="minorEastAsia" w:hint="eastAsia"/>
        </w:rPr>
      </w:pPr>
    </w:p>
    <w:p w:rsidR="00A879A7" w:rsidRPr="00985A00" w:rsidRDefault="00901F88" w:rsidP="00985A00">
      <w:pPr>
        <w:pStyle w:val="TextBody"/>
        <w:numPr>
          <w:ilvl w:val="0"/>
          <w:numId w:val="54"/>
        </w:numPr>
        <w:spacing w:after="0" w:line="285" w:lineRule="atLeast"/>
        <w:outlineLvl w:val="3"/>
        <w:rPr>
          <w:rStyle w:val="StrongEmphasis"/>
        </w:rPr>
      </w:pPr>
      <w:bookmarkStart w:id="91" w:name="t7"/>
      <w:bookmarkStart w:id="92" w:name="_Toc381081837"/>
      <w:bookmarkStart w:id="93" w:name="_Toc381116495"/>
      <w:bookmarkEnd w:id="91"/>
      <w:r w:rsidRPr="00985A00">
        <w:rPr>
          <w:rStyle w:val="StrongEmphasis"/>
        </w:rPr>
        <w:t>音频、视频图像处理的主要数据结构</w:t>
      </w:r>
      <w:bookmarkEnd w:id="92"/>
      <w:bookmarkEnd w:id="93"/>
    </w:p>
    <w:p w:rsidR="00A879A7" w:rsidRPr="003C161F" w:rsidRDefault="00901F88">
      <w:pPr>
        <w:pStyle w:val="TextBody"/>
        <w:spacing w:after="0" w:line="285" w:lineRule="atLeast"/>
        <w:rPr>
          <w:rStyle w:val="StrongEmphasis"/>
          <w:rFonts w:asciiTheme="minorEastAsia" w:eastAsiaTheme="minorEastAsia" w:hAnsiTheme="minorEastAsia"/>
          <w:sz w:val="21"/>
          <w:szCs w:val="21"/>
        </w:rPr>
      </w:pPr>
      <w:r w:rsidRPr="003C161F">
        <w:rPr>
          <w:rStyle w:val="StrongEmphasis"/>
          <w:rFonts w:asciiTheme="minorEastAsia" w:eastAsiaTheme="minorEastAsia" w:hAnsiTheme="minorEastAsia"/>
          <w:sz w:val="21"/>
          <w:szCs w:val="21"/>
        </w:rPr>
        <w:t>常量\VideoEngine\VoiceEngine</w:t>
      </w:r>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C161F" w:rsidRDefault="00901F88">
      <w:pPr>
        <w:pStyle w:val="TextBody"/>
        <w:spacing w:after="0" w:line="285" w:lineRule="atLeast"/>
        <w:rPr>
          <w:rFonts w:asciiTheme="minorEastAsia" w:eastAsiaTheme="minorEastAsia" w:hAnsiTheme="minorEastAsia"/>
          <w:sz w:val="21"/>
          <w:szCs w:val="21"/>
        </w:rPr>
      </w:pPr>
      <w:r w:rsidRPr="003C161F">
        <w:rPr>
          <w:rStyle w:val="a3"/>
          <w:rFonts w:asciiTheme="minorEastAsia" w:eastAsiaTheme="minorEastAsia" w:hAnsiTheme="minorEastAsia"/>
          <w:color w:val="FF0000"/>
          <w:sz w:val="21"/>
          <w:szCs w:val="21"/>
        </w:rPr>
        <w:t>注意：以下所有的方法、类、结构体、枚举常量等都在</w:t>
      </w:r>
      <w:r w:rsidRPr="003C161F">
        <w:rPr>
          <w:rStyle w:val="a3"/>
          <w:rFonts w:asciiTheme="minorEastAsia" w:eastAsiaTheme="minorEastAsia" w:hAnsiTheme="minorEastAsia"/>
          <w:color w:val="000099"/>
          <w:sz w:val="21"/>
          <w:szCs w:val="21"/>
        </w:rPr>
        <w:t>webrtc</w:t>
      </w:r>
      <w:r w:rsidRPr="003C161F">
        <w:rPr>
          <w:rStyle w:val="a3"/>
          <w:rFonts w:asciiTheme="minorEastAsia" w:eastAsiaTheme="minorEastAsia" w:hAnsiTheme="minorEastAsia"/>
          <w:color w:val="FF0000"/>
          <w:sz w:val="21"/>
          <w:szCs w:val="21"/>
        </w:rPr>
        <w:t>命名空间里</w:t>
      </w:r>
      <w:r w:rsidRPr="003C161F">
        <w:rPr>
          <w:rFonts w:asciiTheme="minorEastAsia" w:eastAsiaTheme="minorEastAsia" w:hAnsiTheme="minorEastAsia"/>
          <w:color w:val="333333"/>
          <w:sz w:val="21"/>
          <w:szCs w:val="21"/>
        </w:rPr>
        <w:t>  </w:t>
      </w:r>
      <w:r w:rsidRPr="003C161F">
        <w:rPr>
          <w:rFonts w:asciiTheme="minorEastAsia" w:eastAsiaTheme="minorEastAsia" w:hAnsiTheme="minorEastAsia"/>
          <w:sz w:val="21"/>
          <w:szCs w:val="21"/>
        </w:rPr>
        <w:t xml:space="preserve"> </w:t>
      </w:r>
    </w:p>
    <w:tbl>
      <w:tblPr>
        <w:tblW w:w="0" w:type="auto"/>
        <w:tblBorders>
          <w:top w:val="nil"/>
          <w:left w:val="nil"/>
          <w:bottom w:val="nil"/>
          <w:right w:val="nil"/>
          <w:insideH w:val="nil"/>
          <w:insideV w:val="nil"/>
        </w:tblBorders>
        <w:tblCellMar>
          <w:left w:w="0" w:type="dxa"/>
          <w:right w:w="0" w:type="dxa"/>
        </w:tblCellMar>
        <w:tblLook w:val="0000" w:firstRow="0" w:lastRow="0" w:firstColumn="0" w:lastColumn="0" w:noHBand="0" w:noVBand="0"/>
      </w:tblPr>
      <w:tblGrid>
        <w:gridCol w:w="2538"/>
        <w:gridCol w:w="2691"/>
        <w:gridCol w:w="4409"/>
      </w:tblGrid>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spacing w:after="115"/>
              <w:rPr>
                <w:rStyle w:val="StrongEmphasis"/>
                <w:rFonts w:asciiTheme="minorEastAsia" w:eastAsiaTheme="minorEastAsia" w:hAnsiTheme="minorEastAsia"/>
                <w:color w:val="000000"/>
                <w:sz w:val="21"/>
                <w:szCs w:val="21"/>
              </w:rPr>
            </w:pPr>
            <w:r w:rsidRPr="003C161F">
              <w:rPr>
                <w:rStyle w:val="StrongEmphasis"/>
                <w:rFonts w:asciiTheme="minorEastAsia" w:eastAsiaTheme="minorEastAsia" w:hAnsiTheme="minorEastAsia"/>
                <w:color w:val="000000"/>
                <w:sz w:val="21"/>
                <w:szCs w:val="21"/>
              </w:rPr>
              <w:t>类、结构体、枚举常量</w:t>
            </w:r>
          </w:p>
        </w:tc>
        <w:tc>
          <w:tcPr>
            <w:tcW w:w="2691" w:type="dxa"/>
            <w:tcBorders>
              <w:top w:val="nil"/>
              <w:left w:val="nil"/>
              <w:bottom w:val="nil"/>
              <w:right w:val="nil"/>
            </w:tcBorders>
            <w:shd w:val="clear" w:color="auto" w:fill="FFFFFF"/>
            <w:vAlign w:val="center"/>
          </w:tcPr>
          <w:p w:rsidR="00A879A7" w:rsidRPr="003C161F" w:rsidRDefault="00901F88">
            <w:pPr>
              <w:pStyle w:val="TableContents"/>
              <w:spacing w:after="115"/>
              <w:rPr>
                <w:rStyle w:val="StrongEmphasis"/>
                <w:rFonts w:asciiTheme="minorEastAsia" w:eastAsiaTheme="minorEastAsia" w:hAnsiTheme="minorEastAsia"/>
                <w:color w:val="000000"/>
                <w:sz w:val="21"/>
                <w:szCs w:val="21"/>
              </w:rPr>
            </w:pPr>
            <w:r w:rsidRPr="003C161F">
              <w:rPr>
                <w:rStyle w:val="StrongEmphasis"/>
                <w:rFonts w:asciiTheme="minorEastAsia" w:eastAsiaTheme="minorEastAsia" w:hAnsiTheme="minorEastAsia"/>
                <w:color w:val="000000"/>
                <w:sz w:val="21"/>
                <w:szCs w:val="21"/>
              </w:rPr>
              <w:t>头文件</w:t>
            </w:r>
          </w:p>
        </w:tc>
        <w:tc>
          <w:tcPr>
            <w:tcW w:w="4409" w:type="dxa"/>
            <w:tcBorders>
              <w:top w:val="nil"/>
              <w:left w:val="nil"/>
              <w:bottom w:val="nil"/>
              <w:right w:val="nil"/>
            </w:tcBorders>
            <w:shd w:val="clear" w:color="auto" w:fill="FFFFFF"/>
            <w:vAlign w:val="center"/>
          </w:tcPr>
          <w:p w:rsidR="00A879A7" w:rsidRPr="003C161F" w:rsidRDefault="00901F88">
            <w:pPr>
              <w:pStyle w:val="TableContents"/>
              <w:spacing w:after="115"/>
              <w:rPr>
                <w:rStyle w:val="StrongEmphasis"/>
                <w:rFonts w:asciiTheme="minorEastAsia" w:eastAsiaTheme="minorEastAsia" w:hAnsiTheme="minorEastAsia"/>
                <w:color w:val="000000"/>
                <w:sz w:val="21"/>
                <w:szCs w:val="21"/>
              </w:rPr>
            </w:pPr>
            <w:r w:rsidRPr="003C161F">
              <w:rPr>
                <w:rStyle w:val="StrongEmphasis"/>
                <w:rFonts w:asciiTheme="minorEastAsia" w:eastAsiaTheme="minorEastAsia" w:hAnsiTheme="minorEastAsia"/>
                <w:color w:val="000000"/>
                <w:sz w:val="21"/>
                <w:szCs w:val="21"/>
              </w:rPr>
              <w:t>说明</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Structures</w:t>
            </w:r>
          </w:p>
        </w:tc>
        <w:tc>
          <w:tcPr>
            <w:tcW w:w="2691"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common_types.h</w:t>
            </w:r>
          </w:p>
        </w:tc>
        <w:tc>
          <w:tcPr>
            <w:tcW w:w="4409"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 xml:space="preserve">Lists the structures common to the </w:t>
            </w:r>
            <w:r w:rsidRPr="003C161F">
              <w:rPr>
                <w:rFonts w:asciiTheme="minorEastAsia" w:eastAsiaTheme="minorEastAsia" w:hAnsiTheme="minorEastAsia"/>
                <w:color w:val="000000"/>
                <w:sz w:val="21"/>
                <w:szCs w:val="21"/>
              </w:rPr>
              <w:lastRenderedPageBreak/>
              <w:t>VoiceEngine &amp; VideoEngine</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lastRenderedPageBreak/>
              <w:t>Enumerators</w:t>
            </w:r>
          </w:p>
        </w:tc>
        <w:tc>
          <w:tcPr>
            <w:tcW w:w="2691"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common_types.h</w:t>
            </w:r>
          </w:p>
        </w:tc>
        <w:tc>
          <w:tcPr>
            <w:tcW w:w="4409"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List the enumerators common to the  VoiceEngine &amp; VideoEngine</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Classes</w:t>
            </w:r>
          </w:p>
        </w:tc>
        <w:tc>
          <w:tcPr>
            <w:tcW w:w="2691"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common_types.h</w:t>
            </w:r>
          </w:p>
        </w:tc>
        <w:tc>
          <w:tcPr>
            <w:tcW w:w="4409"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List the classes common to VoiceEngine &amp; VideoEngine</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Fonts w:asciiTheme="minorEastAsia" w:eastAsiaTheme="minorEastAsia" w:hAnsiTheme="minorEastAsia"/>
                <w:color w:val="000000"/>
                <w:sz w:val="21"/>
                <w:szCs w:val="21"/>
              </w:rPr>
              <w:t>class </w:t>
            </w:r>
            <w:r w:rsidRPr="003C161F">
              <w:rPr>
                <w:rStyle w:val="StrongEmphasis"/>
                <w:rFonts w:asciiTheme="minorEastAsia" w:eastAsiaTheme="minorEastAsia" w:hAnsiTheme="minorEastAsia"/>
                <w:color w:val="24355D"/>
                <w:sz w:val="21"/>
                <w:szCs w:val="21"/>
              </w:rPr>
              <w:t>VoiceEngine</w:t>
            </w:r>
          </w:p>
        </w:tc>
        <w:tc>
          <w:tcPr>
            <w:tcW w:w="2691"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voe_base.h</w:t>
            </w:r>
          </w:p>
        </w:tc>
        <w:tc>
          <w:tcPr>
            <w:tcW w:w="4409"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How to allocate and release resources for the VoiceEngine using factory methods in the VoiceEngine class. It also lists the APIs which are required to enable file tracing and/or traces as callback messages</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Fonts w:asciiTheme="minorEastAsia" w:eastAsiaTheme="minorEastAsia" w:hAnsiTheme="minorEastAsia"/>
                <w:color w:val="000000"/>
                <w:sz w:val="21"/>
                <w:szCs w:val="21"/>
              </w:rPr>
              <w:t>class </w:t>
            </w:r>
            <w:r w:rsidRPr="003C161F">
              <w:rPr>
                <w:rStyle w:val="StrongEmphasis"/>
                <w:rFonts w:asciiTheme="minorEastAsia" w:eastAsiaTheme="minorEastAsia" w:hAnsiTheme="minorEastAsia"/>
                <w:color w:val="24355D"/>
                <w:sz w:val="21"/>
                <w:szCs w:val="21"/>
              </w:rPr>
              <w:t>VideoEngine</w:t>
            </w:r>
          </w:p>
        </w:tc>
        <w:tc>
          <w:tcPr>
            <w:tcW w:w="2691"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vie_base.h</w:t>
            </w:r>
          </w:p>
        </w:tc>
        <w:tc>
          <w:tcPr>
            <w:tcW w:w="4409"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How to allocate and release resources for the VideoEngine using factory methods in the VideoEngine class. It also lists the APIs which are required to enable file tracing and/or traces as callback messages</w:t>
            </w:r>
          </w:p>
        </w:tc>
      </w:tr>
    </w:tbl>
    <w:p w:rsidR="00A879A7" w:rsidRPr="003C161F" w:rsidRDefault="00A879A7">
      <w:pPr>
        <w:pStyle w:val="TextBody"/>
        <w:rPr>
          <w:rFonts w:asciiTheme="minorEastAsia" w:eastAsiaTheme="minorEastAsia" w:hAnsiTheme="minorEastAsia"/>
          <w:sz w:val="21"/>
          <w:szCs w:val="21"/>
        </w:rPr>
      </w:pPr>
    </w:p>
    <w:p w:rsidR="00A879A7" w:rsidRPr="00985A00" w:rsidRDefault="00901F88" w:rsidP="00985A00">
      <w:pPr>
        <w:pStyle w:val="TextBody"/>
        <w:numPr>
          <w:ilvl w:val="0"/>
          <w:numId w:val="54"/>
        </w:numPr>
        <w:spacing w:after="0" w:line="285" w:lineRule="atLeast"/>
        <w:outlineLvl w:val="3"/>
        <w:rPr>
          <w:rStyle w:val="StrongEmphasis"/>
        </w:rPr>
      </w:pPr>
      <w:bookmarkStart w:id="94" w:name="t8"/>
      <w:bookmarkStart w:id="95" w:name="_Toc381081838"/>
      <w:bookmarkStart w:id="96" w:name="_Toc381116496"/>
      <w:bookmarkEnd w:id="94"/>
      <w:r w:rsidRPr="00985A00">
        <w:rPr>
          <w:rStyle w:val="StrongEmphasis"/>
        </w:rPr>
        <w:t>音频引擎（</w:t>
      </w:r>
      <w:r w:rsidRPr="00985A00">
        <w:rPr>
          <w:rStyle w:val="StrongEmphasis"/>
        </w:rPr>
        <w:t>VoiceEngine</w:t>
      </w:r>
      <w:r w:rsidRPr="00985A00">
        <w:rPr>
          <w:rStyle w:val="StrongEmphasis"/>
        </w:rPr>
        <w:t>）模块</w:t>
      </w:r>
      <w:r w:rsidRPr="00985A00">
        <w:rPr>
          <w:rStyle w:val="StrongEmphasis"/>
        </w:rPr>
        <w:t xml:space="preserve"> APIs</w:t>
      </w:r>
      <w:bookmarkEnd w:id="95"/>
      <w:bookmarkEnd w:id="96"/>
    </w:p>
    <w:p w:rsidR="00A879A7" w:rsidRPr="003C161F" w:rsidRDefault="00A879A7">
      <w:pPr>
        <w:pStyle w:val="TextBody"/>
        <w:spacing w:after="0" w:line="285" w:lineRule="atLeast"/>
        <w:rPr>
          <w:rFonts w:asciiTheme="minorEastAsia" w:eastAsiaTheme="minorEastAsia" w:hAnsiTheme="minorEastAsia"/>
          <w:sz w:val="21"/>
          <w:szCs w:val="21"/>
        </w:rPr>
      </w:pPr>
    </w:p>
    <w:p w:rsidR="00A879A7" w:rsidRPr="003C161F" w:rsidRDefault="00901F88">
      <w:pPr>
        <w:pStyle w:val="TextBody"/>
        <w:spacing w:line="285" w:lineRule="atLeast"/>
        <w:rPr>
          <w:rStyle w:val="a3"/>
          <w:rFonts w:asciiTheme="minorEastAsia" w:eastAsiaTheme="minorEastAsia" w:hAnsiTheme="minorEastAsia"/>
          <w:color w:val="CC0000"/>
          <w:sz w:val="21"/>
          <w:szCs w:val="21"/>
        </w:rPr>
      </w:pPr>
      <w:r w:rsidRPr="003C161F">
        <w:rPr>
          <w:rStyle w:val="a3"/>
          <w:rFonts w:asciiTheme="minorEastAsia" w:eastAsiaTheme="minorEastAsia" w:hAnsiTheme="minorEastAsia"/>
          <w:color w:val="CC0000"/>
          <w:sz w:val="21"/>
          <w:szCs w:val="21"/>
        </w:rPr>
        <w:t>下表列的是目前在 VoiceEngine中可用的sub APIs</w:t>
      </w:r>
    </w:p>
    <w:tbl>
      <w:tblPr>
        <w:tblW w:w="0" w:type="auto"/>
        <w:tblBorders>
          <w:top w:val="nil"/>
          <w:left w:val="nil"/>
          <w:bottom w:val="nil"/>
          <w:right w:val="nil"/>
          <w:insideH w:val="nil"/>
          <w:insideV w:val="nil"/>
        </w:tblBorders>
        <w:tblCellMar>
          <w:left w:w="0" w:type="dxa"/>
          <w:right w:w="0" w:type="dxa"/>
        </w:tblCellMar>
        <w:tblLook w:val="0000" w:firstRow="0" w:lastRow="0" w:firstColumn="0" w:lastColumn="0" w:noHBand="0" w:noVBand="0"/>
      </w:tblPr>
      <w:tblGrid>
        <w:gridCol w:w="2538"/>
        <w:gridCol w:w="2697"/>
        <w:gridCol w:w="4403"/>
      </w:tblGrid>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rPr>
                <w:rStyle w:val="StrongEmphasis"/>
                <w:rFonts w:asciiTheme="minorEastAsia" w:eastAsiaTheme="minorEastAsia" w:hAnsiTheme="minorEastAsia"/>
                <w:sz w:val="21"/>
                <w:szCs w:val="21"/>
              </w:rPr>
            </w:pPr>
            <w:r w:rsidRPr="003C161F">
              <w:rPr>
                <w:rStyle w:val="StrongEmphasis"/>
                <w:rFonts w:asciiTheme="minorEastAsia" w:eastAsiaTheme="minorEastAsia" w:hAnsiTheme="minorEastAsia"/>
                <w:sz w:val="21"/>
                <w:szCs w:val="21"/>
              </w:rPr>
              <w:t>sub-API</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Style w:val="StrongEmphasis"/>
                <w:rFonts w:asciiTheme="minorEastAsia" w:eastAsiaTheme="minorEastAsia" w:hAnsiTheme="minorEastAsia"/>
                <w:color w:val="000000"/>
                <w:sz w:val="21"/>
                <w:szCs w:val="21"/>
              </w:rPr>
            </w:pPr>
            <w:r w:rsidRPr="003C161F">
              <w:rPr>
                <w:rStyle w:val="StrongEmphasis"/>
                <w:rFonts w:asciiTheme="minorEastAsia" w:eastAsiaTheme="minorEastAsia" w:hAnsiTheme="minorEastAsia"/>
                <w:color w:val="000000"/>
                <w:sz w:val="21"/>
                <w:szCs w:val="21"/>
              </w:rPr>
              <w:t>头文件</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Style w:val="StrongEmphasis"/>
                <w:rFonts w:asciiTheme="minorEastAsia" w:eastAsiaTheme="minorEastAsia" w:hAnsiTheme="minorEastAsia"/>
                <w:color w:val="000000"/>
                <w:sz w:val="21"/>
                <w:szCs w:val="21"/>
              </w:rPr>
            </w:pPr>
            <w:r w:rsidRPr="003C161F">
              <w:rPr>
                <w:rStyle w:val="StrongEmphasis"/>
                <w:rFonts w:asciiTheme="minorEastAsia" w:eastAsiaTheme="minorEastAsia" w:hAnsiTheme="minorEastAsia"/>
                <w:color w:val="000000"/>
                <w:sz w:val="21"/>
                <w:szCs w:val="21"/>
              </w:rPr>
              <w:t>说明</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VoEAudioProcessing</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voe_audio_processing.h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support for Noise Suppression (NS), Automatic Gain Control (AGC) and Echo Control (EC). Receiving side VAD is also included.</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VoEBase</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voe_base.h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Enables full duplex VoIP using G.711.</w:t>
            </w:r>
            <w:r w:rsidRPr="003C161F">
              <w:rPr>
                <w:rFonts w:asciiTheme="minorEastAsia" w:eastAsiaTheme="minorEastAsia" w:hAnsiTheme="minorEastAsia"/>
                <w:color w:val="000000"/>
                <w:sz w:val="21"/>
                <w:szCs w:val="21"/>
              </w:rPr>
              <w:br/>
            </w:r>
            <w:r w:rsidRPr="003C161F">
              <w:rPr>
                <w:rStyle w:val="StrongEmphasis"/>
                <w:rFonts w:asciiTheme="minorEastAsia" w:eastAsiaTheme="minorEastAsia" w:hAnsiTheme="minorEastAsia"/>
                <w:color w:val="000000"/>
                <w:sz w:val="21"/>
                <w:szCs w:val="21"/>
              </w:rPr>
              <w:t>NOTE:</w:t>
            </w:r>
            <w:r w:rsidRPr="003C161F">
              <w:rPr>
                <w:rFonts w:asciiTheme="minorEastAsia" w:eastAsiaTheme="minorEastAsia" w:hAnsiTheme="minorEastAsia"/>
                <w:color w:val="000000"/>
                <w:sz w:val="21"/>
                <w:szCs w:val="21"/>
              </w:rPr>
              <w:t> This API must always be created.</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VoECallReport</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voe_call_report.h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support for call reports which contains number of dead-or-alive detections, RTT measurements, and Echo metrics.</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VoECodec</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voe_codec.h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non-default codecs (e.g. iLBC, iSAC, G.722 etc.), Voice Activity Detection (VAD) support.</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VoEDTMF</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voe_dtmf.h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telephone event transmission, DTMF tone generation and telephone event detection. (Telephone events include DTMF.)</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VoEEncryption</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voe_encryption.h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external encryption/decryption support.</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VoEErrors</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voe_errors.h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Error Codes for the VoiceEngine</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VoEExternalMedia</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voe_external_media.h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support for external media processing and enables utilization of an external audio resource.</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VoEFile</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voe_file.h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 xml:space="preserve">Adds file playback, file recording and </w:t>
            </w:r>
            <w:r w:rsidRPr="003C161F">
              <w:rPr>
                <w:rFonts w:asciiTheme="minorEastAsia" w:eastAsiaTheme="minorEastAsia" w:hAnsiTheme="minorEastAsia"/>
                <w:color w:val="000000"/>
                <w:sz w:val="21"/>
                <w:szCs w:val="21"/>
              </w:rPr>
              <w:lastRenderedPageBreak/>
              <w:t>file conversion functions.</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lastRenderedPageBreak/>
              <w:t>VoEHardware</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voe_hardware.h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sound device handling, CPU load monitoring and device information functions.</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VoENetEqStats</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voe_neteq_stats.h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buffer statistics functions.</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VoENetwork</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voe_network.h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external transport, port and address filtering, Windows QoS support and packet timeout notifications.</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VoERTP_RTCP</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voe_rtp_rtcp.h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support for RTCP sender reports, SSRC handling, RTP/RTCP statistics, Forward Error Correction (FEC), RTCP APP, RTP capturing and RTP keepalive.</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VoEVideoSync</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voe_video_sync.h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RTP header modification support, playout-delay tuning and monitoring.</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VoEVolumeControl</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voe_volume_control.h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color w:val="000000"/>
                <w:sz w:val="21"/>
                <w:szCs w:val="21"/>
              </w:rPr>
            </w:pPr>
            <w:r w:rsidRPr="003C161F">
              <w:rPr>
                <w:rFonts w:asciiTheme="minorEastAsia" w:eastAsiaTheme="minorEastAsia" w:hAnsiTheme="minorEastAsia"/>
                <w:color w:val="000000"/>
                <w:sz w:val="21"/>
                <w:szCs w:val="21"/>
              </w:rPr>
              <w:t>Adds speaker volume controls, microphone volume controls, mute support, and additional stereo scaling methods.</w:t>
            </w:r>
          </w:p>
        </w:tc>
      </w:tr>
    </w:tbl>
    <w:p w:rsidR="00A879A7" w:rsidRPr="003C161F" w:rsidRDefault="00A879A7">
      <w:pPr>
        <w:pStyle w:val="TextBody"/>
        <w:spacing w:line="285" w:lineRule="atLeast"/>
        <w:rPr>
          <w:rFonts w:asciiTheme="minorEastAsia" w:eastAsiaTheme="minorEastAsia" w:hAnsiTheme="minorEastAsia"/>
          <w:sz w:val="21"/>
          <w:szCs w:val="21"/>
        </w:rPr>
      </w:pPr>
    </w:p>
    <w:p w:rsidR="00A879A7" w:rsidRPr="00985A00" w:rsidRDefault="00901F88" w:rsidP="00985A00">
      <w:pPr>
        <w:pStyle w:val="TextBody"/>
        <w:numPr>
          <w:ilvl w:val="0"/>
          <w:numId w:val="54"/>
        </w:numPr>
        <w:spacing w:after="0" w:line="285" w:lineRule="atLeast"/>
        <w:outlineLvl w:val="3"/>
        <w:rPr>
          <w:rStyle w:val="StrongEmphasis"/>
        </w:rPr>
      </w:pPr>
      <w:bookmarkStart w:id="97" w:name="t9"/>
      <w:bookmarkStart w:id="98" w:name="_Toc381081839"/>
      <w:bookmarkStart w:id="99" w:name="_Toc381116497"/>
      <w:bookmarkEnd w:id="97"/>
      <w:r w:rsidRPr="00985A00">
        <w:rPr>
          <w:rStyle w:val="StrongEmphasis"/>
        </w:rPr>
        <w:t>视频引擎（</w:t>
      </w:r>
      <w:r w:rsidRPr="00985A00">
        <w:rPr>
          <w:rStyle w:val="StrongEmphasis"/>
        </w:rPr>
        <w:t>VideoEngine</w:t>
      </w:r>
      <w:r w:rsidRPr="00985A00">
        <w:rPr>
          <w:rStyle w:val="StrongEmphasis"/>
        </w:rPr>
        <w:t>）模块</w:t>
      </w:r>
      <w:r w:rsidRPr="00985A00">
        <w:rPr>
          <w:rStyle w:val="StrongEmphasis"/>
        </w:rPr>
        <w:t xml:space="preserve"> APIs</w:t>
      </w:r>
      <w:bookmarkEnd w:id="98"/>
      <w:bookmarkEnd w:id="99"/>
    </w:p>
    <w:p w:rsidR="00A879A7" w:rsidRPr="003C161F" w:rsidRDefault="00901F88">
      <w:pPr>
        <w:pStyle w:val="TextBody"/>
        <w:spacing w:after="0" w:line="285" w:lineRule="atLeast"/>
        <w:rPr>
          <w:rStyle w:val="a3"/>
          <w:rFonts w:asciiTheme="minorEastAsia" w:eastAsiaTheme="minorEastAsia" w:hAnsiTheme="minorEastAsia"/>
          <w:color w:val="CC0000"/>
          <w:sz w:val="21"/>
          <w:szCs w:val="21"/>
        </w:rPr>
      </w:pPr>
      <w:r w:rsidRPr="003C161F">
        <w:rPr>
          <w:rStyle w:val="a3"/>
          <w:rFonts w:asciiTheme="minorEastAsia" w:eastAsiaTheme="minorEastAsia" w:hAnsiTheme="minorEastAsia"/>
          <w:color w:val="CC0000"/>
          <w:sz w:val="21"/>
          <w:szCs w:val="21"/>
        </w:rPr>
        <w:t>下表列的是目前在 VideoEngine中可用的sub APIs</w:t>
      </w:r>
    </w:p>
    <w:tbl>
      <w:tblPr>
        <w:tblW w:w="0" w:type="auto"/>
        <w:tblBorders>
          <w:top w:val="nil"/>
          <w:left w:val="nil"/>
          <w:bottom w:val="nil"/>
          <w:right w:val="nil"/>
          <w:insideH w:val="nil"/>
          <w:insideV w:val="nil"/>
        </w:tblBorders>
        <w:tblCellMar>
          <w:left w:w="0" w:type="dxa"/>
          <w:right w:w="0" w:type="dxa"/>
        </w:tblCellMar>
        <w:tblLook w:val="0000" w:firstRow="0" w:lastRow="0" w:firstColumn="0" w:lastColumn="0" w:noHBand="0" w:noVBand="0"/>
      </w:tblPr>
      <w:tblGrid>
        <w:gridCol w:w="2538"/>
        <w:gridCol w:w="2697"/>
        <w:gridCol w:w="4403"/>
      </w:tblGrid>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spacing w:after="115"/>
              <w:rPr>
                <w:rStyle w:val="StrongEmphasis"/>
                <w:rFonts w:asciiTheme="minorEastAsia" w:eastAsiaTheme="minorEastAsia" w:hAnsiTheme="minorEastAsia"/>
                <w:sz w:val="21"/>
                <w:szCs w:val="21"/>
              </w:rPr>
            </w:pPr>
            <w:r w:rsidRPr="003C161F">
              <w:rPr>
                <w:rStyle w:val="StrongEmphasis"/>
                <w:rFonts w:asciiTheme="minorEastAsia" w:eastAsiaTheme="minorEastAsia" w:hAnsiTheme="minorEastAsia"/>
                <w:sz w:val="21"/>
                <w:szCs w:val="21"/>
              </w:rPr>
              <w:t>sub-API</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Style w:val="StrongEmphasis"/>
                <w:rFonts w:asciiTheme="minorEastAsia" w:eastAsiaTheme="minorEastAsia" w:hAnsiTheme="minorEastAsia"/>
                <w:sz w:val="21"/>
                <w:szCs w:val="21"/>
              </w:rPr>
            </w:pPr>
            <w:r w:rsidRPr="003C161F">
              <w:rPr>
                <w:rStyle w:val="StrongEmphasis"/>
                <w:rFonts w:asciiTheme="minorEastAsia" w:eastAsiaTheme="minorEastAsia" w:hAnsiTheme="minorEastAsia"/>
                <w:sz w:val="21"/>
                <w:szCs w:val="21"/>
              </w:rPr>
              <w:t>头文件</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Style w:val="StrongEmphasis"/>
                <w:rFonts w:asciiTheme="minorEastAsia" w:eastAsiaTheme="minorEastAsia" w:hAnsiTheme="minorEastAsia"/>
                <w:sz w:val="21"/>
                <w:szCs w:val="21"/>
              </w:rPr>
            </w:pPr>
            <w:r w:rsidRPr="003C161F">
              <w:rPr>
                <w:rStyle w:val="StrongEmphasis"/>
                <w:rFonts w:asciiTheme="minorEastAsia" w:eastAsiaTheme="minorEastAsia" w:hAnsiTheme="minorEastAsia"/>
                <w:sz w:val="21"/>
                <w:szCs w:val="21"/>
              </w:rPr>
              <w:t>说明</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ViEBase</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vie_base.h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Basic functionality for creating a VideoEngine instance, channels and VoiceEngine interaction.</w:t>
            </w:r>
          </w:p>
          <w:p w:rsidR="00A879A7" w:rsidRPr="003C161F" w:rsidRDefault="00901F88">
            <w:pPr>
              <w:pStyle w:val="TableContents"/>
              <w:spacing w:after="115"/>
              <w:rPr>
                <w:rFonts w:asciiTheme="minorEastAsia" w:eastAsiaTheme="minorEastAsia" w:hAnsiTheme="minorEastAsia"/>
                <w:sz w:val="21"/>
                <w:szCs w:val="21"/>
              </w:rPr>
            </w:pPr>
            <w:r w:rsidRPr="003C161F">
              <w:rPr>
                <w:rStyle w:val="StrongEmphasis"/>
                <w:rFonts w:asciiTheme="minorEastAsia" w:eastAsiaTheme="minorEastAsia" w:hAnsiTheme="minorEastAsia"/>
                <w:sz w:val="21"/>
                <w:szCs w:val="21"/>
              </w:rPr>
              <w:t>NOTE:</w:t>
            </w:r>
            <w:r w:rsidRPr="003C161F">
              <w:rPr>
                <w:rFonts w:asciiTheme="minorEastAsia" w:eastAsiaTheme="minorEastAsia" w:hAnsiTheme="minorEastAsia"/>
                <w:sz w:val="21"/>
                <w:szCs w:val="21"/>
              </w:rPr>
              <w:t> This API must always be created.</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ViECapture</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vie_capture.h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Adds support for capture device allocation as well as capture device capabilities.</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ViECodec</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vie_codec.h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Adds non-default codecs, codec settings and packet loss functionality.</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ViEEncryption</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vie_encryption.h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Adds external encryption/decryption support.</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ViEErrors</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vie_errors.h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Error codes for the VideoEngine</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ViEExternalCodec</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vie_external_codec.h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Adds support for using external codecs.</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ViEFile</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vie_file.h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Adds support for file recording, file playout, background images and snapshot.</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ViEImageProcess</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vie_image_process.h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Adds effect filters, deflickering, </w:t>
            </w:r>
            <w:proofErr w:type="gramStart"/>
            <w:r w:rsidRPr="003C161F">
              <w:rPr>
                <w:rFonts w:asciiTheme="minorEastAsia" w:eastAsiaTheme="minorEastAsia" w:hAnsiTheme="minorEastAsia"/>
                <w:sz w:val="21"/>
                <w:szCs w:val="21"/>
              </w:rPr>
              <w:t>denoising</w:t>
            </w:r>
            <w:proofErr w:type="gramEnd"/>
            <w:r w:rsidRPr="003C161F">
              <w:rPr>
                <w:rFonts w:asciiTheme="minorEastAsia" w:eastAsiaTheme="minorEastAsia" w:hAnsiTheme="minorEastAsia"/>
                <w:sz w:val="21"/>
                <w:szCs w:val="21"/>
              </w:rPr>
              <w:t xml:space="preserve"> and color enhancement.</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ViENetwork</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vie_network.h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proofErr w:type="gramStart"/>
            <w:r w:rsidRPr="003C161F">
              <w:rPr>
                <w:rFonts w:asciiTheme="minorEastAsia" w:eastAsiaTheme="minorEastAsia" w:hAnsiTheme="minorEastAsia"/>
                <w:sz w:val="21"/>
                <w:szCs w:val="21"/>
              </w:rPr>
              <w:t>Adds</w:t>
            </w:r>
            <w:proofErr w:type="gramEnd"/>
            <w:r w:rsidRPr="003C161F">
              <w:rPr>
                <w:rFonts w:asciiTheme="minorEastAsia" w:eastAsiaTheme="minorEastAsia" w:hAnsiTheme="minorEastAsia"/>
                <w:sz w:val="21"/>
                <w:szCs w:val="21"/>
              </w:rPr>
              <w:t xml:space="preserve"> send and receive functionality, external transport, port and address filtering, Windows QoS support, packet timeout notification and changes to network settings.</w:t>
            </w:r>
          </w:p>
        </w:tc>
      </w:tr>
      <w:tr w:rsidR="00A879A7" w:rsidRPr="003C161F">
        <w:tc>
          <w:tcPr>
            <w:tcW w:w="2538" w:type="dxa"/>
            <w:tcBorders>
              <w:top w:val="nil"/>
              <w:left w:val="nil"/>
              <w:bottom w:val="nil"/>
              <w:right w:val="nil"/>
            </w:tcBorders>
            <w:shd w:val="clear" w:color="auto" w:fill="FFFFFF"/>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t>ViERender</w:t>
            </w:r>
          </w:p>
        </w:tc>
        <w:tc>
          <w:tcPr>
            <w:tcW w:w="2697"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vie_render.h</w:t>
            </w:r>
          </w:p>
        </w:tc>
        <w:tc>
          <w:tcPr>
            <w:tcW w:w="4403" w:type="dxa"/>
            <w:tcBorders>
              <w:top w:val="nil"/>
              <w:left w:val="nil"/>
              <w:bottom w:val="nil"/>
              <w:right w:val="nil"/>
            </w:tcBorders>
            <w:shd w:val="clear" w:color="auto" w:fill="FFFFFF"/>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Adds rendering functionality.</w:t>
            </w:r>
          </w:p>
        </w:tc>
      </w:tr>
      <w:tr w:rsidR="00A879A7" w:rsidRPr="003C161F">
        <w:tc>
          <w:tcPr>
            <w:tcW w:w="2538" w:type="dxa"/>
            <w:tcBorders>
              <w:top w:val="nil"/>
              <w:left w:val="nil"/>
              <w:bottom w:val="nil"/>
              <w:right w:val="nil"/>
            </w:tcBorders>
            <w:shd w:val="clear" w:color="auto" w:fill="F3F3F3"/>
            <w:vAlign w:val="center"/>
          </w:tcPr>
          <w:p w:rsidR="00A879A7" w:rsidRPr="003C161F" w:rsidRDefault="00901F88">
            <w:pPr>
              <w:pStyle w:val="TableContents"/>
              <w:pBdr>
                <w:top w:val="nil"/>
                <w:left w:val="nil"/>
                <w:bottom w:val="nil"/>
                <w:right w:val="nil"/>
              </w:pBdr>
              <w:spacing w:after="115"/>
              <w:rPr>
                <w:rStyle w:val="StrongEmphasis"/>
                <w:rFonts w:asciiTheme="minorEastAsia" w:eastAsiaTheme="minorEastAsia" w:hAnsiTheme="minorEastAsia"/>
                <w:color w:val="24355D"/>
                <w:sz w:val="21"/>
                <w:szCs w:val="21"/>
              </w:rPr>
            </w:pPr>
            <w:r w:rsidRPr="003C161F">
              <w:rPr>
                <w:rStyle w:val="StrongEmphasis"/>
                <w:rFonts w:asciiTheme="minorEastAsia" w:eastAsiaTheme="minorEastAsia" w:hAnsiTheme="minorEastAsia"/>
                <w:color w:val="24355D"/>
                <w:sz w:val="21"/>
                <w:szCs w:val="21"/>
              </w:rPr>
              <w:lastRenderedPageBreak/>
              <w:t>ViERTP_RTCP</w:t>
            </w:r>
          </w:p>
        </w:tc>
        <w:tc>
          <w:tcPr>
            <w:tcW w:w="2697"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vie_rtp_rtcp.h</w:t>
            </w:r>
          </w:p>
        </w:tc>
        <w:tc>
          <w:tcPr>
            <w:tcW w:w="4403" w:type="dxa"/>
            <w:tcBorders>
              <w:top w:val="nil"/>
              <w:left w:val="nil"/>
              <w:bottom w:val="nil"/>
              <w:right w:val="nil"/>
            </w:tcBorders>
            <w:shd w:val="clear" w:color="auto" w:fill="F3F3F3"/>
            <w:vAlign w:val="center"/>
          </w:tcPr>
          <w:p w:rsidR="00A879A7" w:rsidRPr="003C161F" w:rsidRDefault="00901F88">
            <w:pPr>
              <w:pStyle w:val="TableContents"/>
              <w:spacing w:after="115"/>
              <w:rPr>
                <w:rFonts w:asciiTheme="minorEastAsia" w:eastAsiaTheme="minorEastAsia" w:hAnsiTheme="minorEastAsia"/>
                <w:sz w:val="21"/>
                <w:szCs w:val="21"/>
              </w:rPr>
            </w:pPr>
            <w:r w:rsidRPr="003C161F">
              <w:rPr>
                <w:rFonts w:asciiTheme="minorEastAsia" w:eastAsiaTheme="minorEastAsia" w:hAnsiTheme="minorEastAsia"/>
                <w:sz w:val="21"/>
                <w:szCs w:val="21"/>
              </w:rPr>
              <w:t>Adds support for RTCP reports, SSRS handling RTP/RTCP statistics, NACK/FEC, keep-alive functionality and key frame request methods.</w:t>
            </w:r>
          </w:p>
        </w:tc>
      </w:tr>
    </w:tbl>
    <w:p w:rsidR="00A879A7" w:rsidRPr="003C161F" w:rsidRDefault="00A879A7">
      <w:pPr>
        <w:rPr>
          <w:rFonts w:asciiTheme="minorEastAsia" w:eastAsiaTheme="minorEastAsia" w:hAnsiTheme="minorEastAsia"/>
          <w:sz w:val="21"/>
          <w:szCs w:val="21"/>
        </w:rPr>
      </w:pPr>
    </w:p>
    <w:p w:rsidR="00A879A7" w:rsidRPr="003C161F" w:rsidRDefault="00A879A7">
      <w:pPr>
        <w:rPr>
          <w:rFonts w:asciiTheme="minorEastAsia" w:eastAsiaTheme="minorEastAsia" w:hAnsiTheme="minorEastAsia"/>
          <w:sz w:val="21"/>
          <w:szCs w:val="21"/>
        </w:rPr>
      </w:pPr>
    </w:p>
    <w:p w:rsidR="002D1858" w:rsidRDefault="002D1858" w:rsidP="00313AE1">
      <w:pPr>
        <w:pStyle w:val="ab"/>
        <w:numPr>
          <w:ilvl w:val="2"/>
          <w:numId w:val="5"/>
        </w:numPr>
        <w:ind w:firstLineChars="0"/>
        <w:outlineLvl w:val="2"/>
        <w:rPr>
          <w:rFonts w:asciiTheme="minorEastAsia" w:eastAsiaTheme="minorEastAsia" w:hAnsiTheme="minorEastAsia"/>
          <w:sz w:val="21"/>
        </w:rPr>
      </w:pPr>
      <w:bookmarkStart w:id="100" w:name="_Toc381116498"/>
      <w:bookmarkStart w:id="101" w:name="_Toc381081840"/>
      <w:r>
        <w:rPr>
          <w:rFonts w:asciiTheme="minorEastAsia" w:eastAsiaTheme="minorEastAsia" w:hAnsiTheme="minorEastAsia" w:hint="eastAsia"/>
          <w:sz w:val="21"/>
        </w:rPr>
        <w:t>webRTC核心API详解</w:t>
      </w:r>
      <w:bookmarkEnd w:id="100"/>
    </w:p>
    <w:bookmarkEnd w:id="101"/>
    <w:p w:rsidR="00F32EE1" w:rsidRPr="003C161F" w:rsidRDefault="00901F88" w:rsidP="00CE6ED1">
      <w:pPr>
        <w:ind w:firstLineChars="200" w:firstLine="420"/>
        <w:rPr>
          <w:rFonts w:asciiTheme="minorEastAsia" w:eastAsiaTheme="minorEastAsia" w:hAnsiTheme="minorEastAsia"/>
          <w:sz w:val="21"/>
          <w:szCs w:val="21"/>
        </w:rPr>
      </w:pPr>
      <w:r w:rsidRPr="003C161F">
        <w:rPr>
          <w:rFonts w:asciiTheme="minorEastAsia" w:eastAsiaTheme="minorEastAsia" w:hAnsiTheme="minorEastAsia"/>
          <w:sz w:val="21"/>
          <w:szCs w:val="21"/>
        </w:rPr>
        <w:t>webRTC本地API：</w:t>
      </w:r>
      <w:hyperlink r:id="rId49" w:history="1">
        <w:r w:rsidR="00F32EE1" w:rsidRPr="003C161F">
          <w:rPr>
            <w:rStyle w:val="a7"/>
            <w:rFonts w:asciiTheme="minorEastAsia" w:eastAsiaTheme="minorEastAsia" w:hAnsiTheme="minorEastAsia"/>
            <w:sz w:val="21"/>
            <w:szCs w:val="21"/>
          </w:rPr>
          <w:t>http://www.webrtc.org/reference/native-apis</w:t>
        </w:r>
      </w:hyperlink>
      <w:r w:rsidR="00F32EE1" w:rsidRPr="003C161F">
        <w:rPr>
          <w:rFonts w:asciiTheme="minorEastAsia" w:eastAsiaTheme="minorEastAsia" w:hAnsiTheme="minorEastAsia" w:hint="eastAsia"/>
          <w:sz w:val="21"/>
          <w:szCs w:val="21"/>
        </w:rPr>
        <w:t>。</w:t>
      </w:r>
    </w:p>
    <w:p w:rsidR="00A879A7" w:rsidRPr="003C161F" w:rsidRDefault="00F32EE1" w:rsidP="00CE6ED1">
      <w:pPr>
        <w:ind w:firstLineChars="200" w:firstLine="420"/>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翻译：</w:t>
      </w:r>
      <w:hyperlink r:id="rId50" w:history="1">
        <w:r w:rsidRPr="003C161F">
          <w:rPr>
            <w:rStyle w:val="a7"/>
            <w:rFonts w:asciiTheme="minorEastAsia" w:eastAsiaTheme="minorEastAsia" w:hAnsiTheme="minorEastAsia"/>
            <w:sz w:val="21"/>
            <w:szCs w:val="21"/>
          </w:rPr>
          <w:t>http://www.cnblogs.com/longrenle/archive/2012/03/04/2378433.html</w:t>
        </w:r>
      </w:hyperlink>
      <w:r w:rsidRPr="003C161F">
        <w:rPr>
          <w:rFonts w:asciiTheme="minorEastAsia" w:eastAsiaTheme="minorEastAsia" w:hAnsiTheme="minorEastAsia" w:hint="eastAsia"/>
          <w:sz w:val="21"/>
          <w:szCs w:val="21"/>
        </w:rPr>
        <w:t xml:space="preserve"> 。</w:t>
      </w:r>
    </w:p>
    <w:p w:rsidR="00A879A7" w:rsidRPr="003C161F" w:rsidRDefault="00901F88" w:rsidP="00CE6ED1">
      <w:pPr>
        <w:ind w:firstLineChars="200" w:firstLine="420"/>
        <w:rPr>
          <w:rFonts w:asciiTheme="minorEastAsia" w:eastAsiaTheme="minorEastAsia" w:hAnsiTheme="minorEastAsia"/>
          <w:sz w:val="21"/>
          <w:szCs w:val="21"/>
        </w:rPr>
      </w:pPr>
      <w:r w:rsidRPr="003C161F">
        <w:rPr>
          <w:rFonts w:asciiTheme="minorEastAsia" w:eastAsiaTheme="minorEastAsia" w:hAnsiTheme="minorEastAsia"/>
          <w:sz w:val="21"/>
          <w:szCs w:val="21"/>
        </w:rPr>
        <w:t>webRTC本地API是基于</w:t>
      </w:r>
      <w:r w:rsidRPr="003C161F">
        <w:rPr>
          <w:rStyle w:val="InternetLink"/>
          <w:rFonts w:asciiTheme="minorEastAsia" w:eastAsiaTheme="minorEastAsia" w:hAnsiTheme="minorEastAsia"/>
          <w:color w:val="1155CC"/>
          <w:sz w:val="21"/>
          <w:szCs w:val="21"/>
          <w:shd w:val="clear" w:color="auto" w:fill="FFFFFF"/>
        </w:rPr>
        <w:t>WebRTC spec</w:t>
      </w:r>
      <w:r w:rsidRPr="003C161F">
        <w:rPr>
          <w:rFonts w:asciiTheme="minorEastAsia" w:eastAsiaTheme="minorEastAsia" w:hAnsiTheme="minorEastAsia"/>
          <w:sz w:val="21"/>
          <w:szCs w:val="21"/>
        </w:rPr>
        <w:t>的实现。webRTC的实现代码（包括流和PeerConnection API）是在libjingle中实现。</w:t>
      </w:r>
    </w:p>
    <w:p w:rsidR="002D7811" w:rsidRDefault="002D7811" w:rsidP="006C2FA1">
      <w:pPr>
        <w:rPr>
          <w:rFonts w:eastAsiaTheme="minorEastAsia" w:hint="eastAsia"/>
        </w:rPr>
      </w:pPr>
      <w:bookmarkStart w:id="102" w:name="TOC-Threading-model"/>
      <w:bookmarkStart w:id="103" w:name="_Toc381081841"/>
      <w:bookmarkEnd w:id="102"/>
    </w:p>
    <w:p w:rsidR="00F32EE1" w:rsidRPr="003C161F" w:rsidRDefault="00F32EE1" w:rsidP="006C2FA1">
      <w:r w:rsidRPr="003C161F">
        <w:rPr>
          <w:rFonts w:hint="eastAsia"/>
        </w:rPr>
        <w:t>线程模型</w:t>
      </w:r>
      <w:bookmarkEnd w:id="103"/>
    </w:p>
    <w:p w:rsidR="00F32EE1" w:rsidRPr="003C161F" w:rsidRDefault="00F32EE1" w:rsidP="00F32EE1">
      <w:pPr>
        <w:shd w:val="clear" w:color="auto" w:fill="FFFFFF"/>
        <w:spacing w:before="150" w:after="150"/>
        <w:rPr>
          <w:rFonts w:asciiTheme="minorEastAsia" w:eastAsiaTheme="minorEastAsia" w:hAnsiTheme="minorEastAsia"/>
          <w:sz w:val="21"/>
          <w:szCs w:val="21"/>
        </w:rPr>
      </w:pPr>
      <w:r w:rsidRPr="003C161F">
        <w:rPr>
          <w:rStyle w:val="aa"/>
          <w:rFonts w:asciiTheme="minorEastAsia" w:eastAsiaTheme="minorEastAsia" w:hAnsiTheme="minorEastAsia"/>
          <w:sz w:val="21"/>
          <w:szCs w:val="21"/>
        </w:rPr>
        <w:t xml:space="preserve">WebRTC native APIs </w:t>
      </w:r>
      <w:r w:rsidRPr="003C161F">
        <w:rPr>
          <w:rStyle w:val="aa"/>
          <w:rFonts w:asciiTheme="minorEastAsia" w:eastAsiaTheme="minorEastAsia" w:hAnsiTheme="minorEastAsia" w:cs="宋体" w:hint="eastAsia"/>
          <w:sz w:val="21"/>
          <w:szCs w:val="21"/>
        </w:rPr>
        <w:t>拥有两个全局线程：信令线程（</w:t>
      </w:r>
      <w:r w:rsidRPr="003C161F">
        <w:rPr>
          <w:rStyle w:val="aa"/>
          <w:rFonts w:asciiTheme="minorEastAsia" w:eastAsiaTheme="minorEastAsia" w:hAnsiTheme="minorEastAsia"/>
          <w:sz w:val="21"/>
          <w:szCs w:val="21"/>
        </w:rPr>
        <w:t>signaling thread</w:t>
      </w:r>
      <w:r w:rsidRPr="003C161F">
        <w:rPr>
          <w:rStyle w:val="aa"/>
          <w:rFonts w:asciiTheme="minorEastAsia" w:eastAsiaTheme="minorEastAsia" w:hAnsiTheme="minorEastAsia" w:cs="宋体" w:hint="eastAsia"/>
          <w:sz w:val="21"/>
          <w:szCs w:val="21"/>
        </w:rPr>
        <w:t>）和工作者线程（</w:t>
      </w:r>
      <w:r w:rsidRPr="003C161F">
        <w:rPr>
          <w:rStyle w:val="aa"/>
          <w:rFonts w:asciiTheme="minorEastAsia" w:eastAsiaTheme="minorEastAsia" w:hAnsiTheme="minorEastAsia"/>
          <w:sz w:val="21"/>
          <w:szCs w:val="21"/>
        </w:rPr>
        <w:t>worker thread</w:t>
      </w:r>
      <w:r w:rsidRPr="003C161F">
        <w:rPr>
          <w:rStyle w:val="aa"/>
          <w:rFonts w:asciiTheme="minorEastAsia" w:eastAsiaTheme="minorEastAsia" w:hAnsiTheme="minorEastAsia" w:cs="宋体" w:hint="eastAsia"/>
          <w:sz w:val="21"/>
          <w:szCs w:val="21"/>
        </w:rPr>
        <w:t>）。取决于</w:t>
      </w:r>
      <w:r w:rsidRPr="003C161F">
        <w:rPr>
          <w:rStyle w:val="aa"/>
          <w:rFonts w:asciiTheme="minorEastAsia" w:eastAsiaTheme="minorEastAsia" w:hAnsiTheme="minorEastAsia"/>
          <w:sz w:val="21"/>
          <w:szCs w:val="21"/>
        </w:rPr>
        <w:t>PeerConnection factory</w:t>
      </w:r>
      <w:r w:rsidRPr="003C161F">
        <w:rPr>
          <w:rStyle w:val="aa"/>
          <w:rFonts w:asciiTheme="minorEastAsia" w:eastAsiaTheme="minorEastAsia" w:hAnsiTheme="minorEastAsia" w:cs="宋体" w:hint="eastAsia"/>
          <w:sz w:val="21"/>
          <w:szCs w:val="21"/>
        </w:rPr>
        <w:t>被创建的方式，应用程序可以提供这两个线程或者直接使用内部创建好的线程。</w:t>
      </w:r>
    </w:p>
    <w:p w:rsidR="00F32EE1" w:rsidRPr="003C161F" w:rsidRDefault="00F32EE1" w:rsidP="00F32EE1">
      <w:pPr>
        <w:shd w:val="clear" w:color="auto" w:fill="FFFFFF"/>
        <w:spacing w:before="150" w:after="150"/>
        <w:rPr>
          <w:rFonts w:asciiTheme="minorEastAsia" w:eastAsiaTheme="minorEastAsia" w:hAnsiTheme="minorEastAsia"/>
          <w:sz w:val="21"/>
          <w:szCs w:val="21"/>
        </w:rPr>
      </w:pPr>
      <w:r w:rsidRPr="003C161F">
        <w:rPr>
          <w:rFonts w:asciiTheme="minorEastAsia" w:eastAsiaTheme="minorEastAsia" w:hAnsiTheme="minorEastAsia"/>
          <w:sz w:val="21"/>
          <w:szCs w:val="21"/>
        </w:rPr>
        <w:t>Stream APIs和PeerConnection APIs的调用会被代理到信令线程，这就意味着应用程序可以在任何线程调用这些APIs。</w:t>
      </w:r>
    </w:p>
    <w:p w:rsidR="00F32EE1" w:rsidRPr="003C161F" w:rsidRDefault="00F32EE1" w:rsidP="00F32EE1">
      <w:pPr>
        <w:shd w:val="clear" w:color="auto" w:fill="FFFFFF"/>
        <w:spacing w:before="150" w:after="150"/>
        <w:rPr>
          <w:rFonts w:asciiTheme="minorEastAsia" w:eastAsiaTheme="minorEastAsia" w:hAnsiTheme="minorEastAsia"/>
          <w:sz w:val="21"/>
          <w:szCs w:val="21"/>
        </w:rPr>
      </w:pPr>
      <w:r w:rsidRPr="003C161F">
        <w:rPr>
          <w:rFonts w:asciiTheme="minorEastAsia" w:eastAsiaTheme="minorEastAsia" w:hAnsiTheme="minorEastAsia"/>
          <w:sz w:val="21"/>
          <w:szCs w:val="21"/>
        </w:rPr>
        <w:t>所有的回</w:t>
      </w:r>
      <w:proofErr w:type="gramStart"/>
      <w:r w:rsidRPr="003C161F">
        <w:rPr>
          <w:rFonts w:asciiTheme="minorEastAsia" w:eastAsiaTheme="minorEastAsia" w:hAnsiTheme="minorEastAsia"/>
          <w:sz w:val="21"/>
          <w:szCs w:val="21"/>
        </w:rPr>
        <w:t>调函数</w:t>
      </w:r>
      <w:proofErr w:type="gramEnd"/>
      <w:r w:rsidRPr="003C161F">
        <w:rPr>
          <w:rFonts w:asciiTheme="minorEastAsia" w:eastAsiaTheme="minorEastAsia" w:hAnsiTheme="minorEastAsia"/>
          <w:sz w:val="21"/>
          <w:szCs w:val="21"/>
        </w:rPr>
        <w:t>都在信令线程调用。应用程序应当尽快地</w:t>
      </w:r>
      <w:proofErr w:type="gramStart"/>
      <w:r w:rsidRPr="003C161F">
        <w:rPr>
          <w:rFonts w:asciiTheme="minorEastAsia" w:eastAsiaTheme="minorEastAsia" w:hAnsiTheme="minorEastAsia"/>
          <w:sz w:val="21"/>
          <w:szCs w:val="21"/>
        </w:rPr>
        <w:t>跳出回调函</w:t>
      </w:r>
      <w:proofErr w:type="gramEnd"/>
      <w:r w:rsidRPr="003C161F">
        <w:rPr>
          <w:rFonts w:asciiTheme="minorEastAsia" w:eastAsiaTheme="minorEastAsia" w:hAnsiTheme="minorEastAsia"/>
          <w:sz w:val="21"/>
          <w:szCs w:val="21"/>
        </w:rPr>
        <w:t>数以避免阻塞信令线程。严重消耗资源的过程都应当其他的线程执行。</w:t>
      </w:r>
    </w:p>
    <w:p w:rsidR="00F32EE1" w:rsidRPr="003C161F" w:rsidRDefault="00F32EE1" w:rsidP="00F32EE1">
      <w:pPr>
        <w:shd w:val="clear" w:color="auto" w:fill="FFFFFF"/>
        <w:spacing w:before="150" w:after="150"/>
        <w:rPr>
          <w:rFonts w:asciiTheme="minorEastAsia" w:eastAsiaTheme="minorEastAsia" w:hAnsiTheme="minorEastAsia"/>
          <w:sz w:val="21"/>
          <w:szCs w:val="21"/>
        </w:rPr>
      </w:pPr>
      <w:r w:rsidRPr="003C161F">
        <w:rPr>
          <w:rFonts w:asciiTheme="minorEastAsia" w:eastAsiaTheme="minorEastAsia" w:hAnsiTheme="minorEastAsia"/>
          <w:sz w:val="21"/>
          <w:szCs w:val="21"/>
        </w:rPr>
        <w:t>工作者线程被用来处理资源消耗量大的过程，比如说数据流传输。</w:t>
      </w:r>
    </w:p>
    <w:p w:rsidR="00F32EE1" w:rsidRPr="003C161F" w:rsidRDefault="00F32EE1">
      <w:pPr>
        <w:rPr>
          <w:rFonts w:asciiTheme="minorEastAsia" w:eastAsiaTheme="minorEastAsia" w:hAnsiTheme="minorEastAsia"/>
          <w:sz w:val="21"/>
          <w:szCs w:val="21"/>
        </w:rPr>
      </w:pPr>
    </w:p>
    <w:p w:rsidR="00626666" w:rsidRPr="003C161F" w:rsidRDefault="00626666" w:rsidP="004B2E0B">
      <w:pPr>
        <w:pStyle w:val="ab"/>
        <w:numPr>
          <w:ilvl w:val="3"/>
          <w:numId w:val="5"/>
        </w:numPr>
        <w:ind w:firstLineChars="0"/>
        <w:outlineLvl w:val="3"/>
        <w:rPr>
          <w:rFonts w:asciiTheme="minorEastAsia" w:eastAsiaTheme="minorEastAsia" w:hAnsiTheme="minorEastAsia"/>
          <w:sz w:val="21"/>
        </w:rPr>
      </w:pPr>
      <w:bookmarkStart w:id="104" w:name="_Toc381081842"/>
      <w:bookmarkStart w:id="105" w:name="_Toc381116499"/>
      <w:r w:rsidRPr="003C161F">
        <w:rPr>
          <w:rFonts w:asciiTheme="minorEastAsia" w:eastAsiaTheme="minorEastAsia" w:hAnsiTheme="minorEastAsia"/>
          <w:sz w:val="21"/>
        </w:rPr>
        <w:t>libjingle_peerconnection</w:t>
      </w:r>
      <w:bookmarkEnd w:id="104"/>
      <w:bookmarkEnd w:id="105"/>
    </w:p>
    <w:p w:rsidR="000F7865" w:rsidRPr="003C161F" w:rsidRDefault="0004576D">
      <w:pPr>
        <w:rPr>
          <w:rFonts w:asciiTheme="minorEastAsia" w:eastAsiaTheme="minorEastAsia" w:hAnsiTheme="minorEastAsia"/>
          <w:sz w:val="21"/>
          <w:szCs w:val="21"/>
        </w:rPr>
      </w:pPr>
      <w:r>
        <w:rPr>
          <w:rFonts w:asciiTheme="minorEastAsia" w:eastAsiaTheme="minorEastAsia" w:hAnsiTheme="minorEastAsia" w:hint="eastAsia"/>
          <w:sz w:val="21"/>
          <w:szCs w:val="21"/>
        </w:rPr>
        <w:t>这个模块封装了对等网络连接通信过程。</w:t>
      </w:r>
    </w:p>
    <w:p w:rsidR="000F7865" w:rsidRPr="003C161F" w:rsidRDefault="000F7865">
      <w:pPr>
        <w:rPr>
          <w:rFonts w:asciiTheme="minorEastAsia" w:eastAsiaTheme="minorEastAsia" w:hAnsiTheme="minorEastAsia"/>
          <w:sz w:val="21"/>
          <w:szCs w:val="21"/>
        </w:rPr>
      </w:pP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块图：</w:t>
      </w: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lastRenderedPageBreak/>
        <w:drawing>
          <wp:inline distT="0" distB="0" distL="0" distR="0" wp14:anchorId="0F5072D2" wp14:editId="1C519E02">
            <wp:extent cx="6120130" cy="4589780"/>
            <wp:effectExtent l="0" t="0" r="0" b="0"/>
            <wp:docPr id="4" name="Picture" descr="http://www.webrtc.org/_/rsrc/1328861803599/reference/native-apis/WebRTCNativeAPIs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http://www.webrtc.org/_/rsrc/1328861803599/reference/native-apis/WebRTCNativeAPIsDocument.png"/>
                    <pic:cNvPicPr>
                      <a:picLocks noChangeAspect="1" noChangeArrowheads="1"/>
                    </pic:cNvPicPr>
                  </pic:nvPicPr>
                  <pic:blipFill>
                    <a:blip r:embed="rId51"/>
                    <a:srcRect/>
                    <a:stretch>
                      <a:fillRect/>
                    </a:stretch>
                  </pic:blipFill>
                  <pic:spPr bwMode="auto">
                    <a:xfrm>
                      <a:off x="0" y="0"/>
                      <a:ext cx="6120130" cy="4589780"/>
                    </a:xfrm>
                    <a:prstGeom prst="rect">
                      <a:avLst/>
                    </a:prstGeom>
                    <a:noFill/>
                    <a:ln w="9525">
                      <a:noFill/>
                      <a:miter lim="800000"/>
                      <a:headEnd/>
                      <a:tailEnd/>
                    </a:ln>
                  </pic:spPr>
                </pic:pic>
              </a:graphicData>
            </a:graphic>
          </wp:inline>
        </w:drawing>
      </w:r>
    </w:p>
    <w:p w:rsidR="00A879A7" w:rsidRPr="003C161F" w:rsidRDefault="00A879A7">
      <w:pPr>
        <w:rPr>
          <w:rFonts w:asciiTheme="minorEastAsia" w:eastAsiaTheme="minorEastAsia" w:hAnsiTheme="minorEastAsia"/>
          <w:sz w:val="21"/>
          <w:szCs w:val="21"/>
        </w:rPr>
      </w:pP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调用顺序：</w:t>
      </w: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安装调用：</w:t>
      </w: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lastRenderedPageBreak/>
        <w:drawing>
          <wp:inline distT="0" distB="0" distL="0" distR="0" wp14:anchorId="022783A7" wp14:editId="40F257BD">
            <wp:extent cx="6120130" cy="4589780"/>
            <wp:effectExtent l="0" t="0" r="0" b="0"/>
            <wp:docPr id="5" name="Picture" descr="http://www.webrtc.org/_/rsrc/1328861803598/reference/native-apis/WebRTCNativeAPIsDocument%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http://www.webrtc.org/_/rsrc/1328861803598/reference/native-apis/WebRTCNativeAPIsDocument%20%281%29.png"/>
                    <pic:cNvPicPr>
                      <a:picLocks noChangeAspect="1" noChangeArrowheads="1"/>
                    </pic:cNvPicPr>
                  </pic:nvPicPr>
                  <pic:blipFill>
                    <a:blip r:embed="rId52"/>
                    <a:srcRect/>
                    <a:stretch>
                      <a:fillRect/>
                    </a:stretch>
                  </pic:blipFill>
                  <pic:spPr bwMode="auto">
                    <a:xfrm>
                      <a:off x="0" y="0"/>
                      <a:ext cx="6120130" cy="4589780"/>
                    </a:xfrm>
                    <a:prstGeom prst="rect">
                      <a:avLst/>
                    </a:prstGeom>
                    <a:noFill/>
                    <a:ln w="9525">
                      <a:noFill/>
                      <a:miter lim="800000"/>
                      <a:headEnd/>
                      <a:tailEnd/>
                    </a:ln>
                  </pic:spPr>
                </pic:pic>
              </a:graphicData>
            </a:graphic>
          </wp:inline>
        </w:drawing>
      </w:r>
    </w:p>
    <w:p w:rsidR="00A879A7" w:rsidRPr="003C161F" w:rsidRDefault="00A879A7">
      <w:pPr>
        <w:rPr>
          <w:rFonts w:asciiTheme="minorEastAsia" w:eastAsiaTheme="minorEastAsia" w:hAnsiTheme="minorEastAsia"/>
          <w:sz w:val="21"/>
          <w:szCs w:val="21"/>
        </w:rPr>
      </w:pP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xml:space="preserve">// </w:t>
      </w:r>
      <w:proofErr w:type="gramStart"/>
      <w:r w:rsidRPr="003C161F">
        <w:rPr>
          <w:rFonts w:asciiTheme="minorEastAsia" w:eastAsiaTheme="minorEastAsia" w:hAnsiTheme="minorEastAsia"/>
          <w:color w:val="3F7F5F"/>
          <w:sz w:val="21"/>
          <w:szCs w:val="21"/>
        </w:rPr>
        <w:t>The</w:t>
      </w:r>
      <w:proofErr w:type="gramEnd"/>
      <w:r w:rsidRPr="003C161F">
        <w:rPr>
          <w:rFonts w:asciiTheme="minorEastAsia" w:eastAsiaTheme="minorEastAsia" w:hAnsiTheme="minorEastAsia"/>
          <w:color w:val="3F7F5F"/>
          <w:sz w:val="21"/>
          <w:szCs w:val="21"/>
        </w:rPr>
        <w:t xml:space="preserve"> Following steps are needed to setup a typical call using </w:t>
      </w:r>
      <w:r w:rsidRPr="003C161F">
        <w:rPr>
          <w:rFonts w:asciiTheme="minorEastAsia" w:eastAsiaTheme="minorEastAsia" w:hAnsiTheme="minorEastAsia"/>
          <w:color w:val="3F7F5F"/>
          <w:sz w:val="21"/>
          <w:szCs w:val="21"/>
          <w:u w:val="single"/>
        </w:rPr>
        <w:t>Jsep</w:t>
      </w:r>
      <w:r w:rsidRPr="003C161F">
        <w:rPr>
          <w:rFonts w:asciiTheme="minorEastAsia" w:eastAsiaTheme="minorEastAsia" w:hAnsiTheme="minorEastAsia"/>
          <w:color w:val="3F7F5F"/>
          <w:sz w:val="21"/>
          <w:szCs w:val="21"/>
        </w:rPr>
        <w:t>.</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1. Create a PeerConnectionFactoryInterface. Check constructors for more</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information about input parameters.</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2. Create a PeerConnection object. Provide a configuration string which</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points either to stun or turn server to generate ICE candidates and provide</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an object that implements the PeerConnectionObserver interface.</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3. Create local MediaStream and MediaTracks using the PeerConnectionFactory</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and add it to PeerConnection by calling AddStream.</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4. Create an offer and serialize it and send it to the remote peer.</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5. Once an ice candidate have been found PeerConnection will call the</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observer function OnIceCandidate. The candidates must also be serialized and</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sent to the remote peer.</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6. Once an answer is received from the remote peer, call</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SetLocalSessionDescription with the offer and SetRemoteSessionDescription</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with the remote answer.</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7. Once a remote candidate is received from the remote peer, provide it to</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xml:space="preserve">// the </w:t>
      </w:r>
      <w:r w:rsidRPr="003C161F">
        <w:rPr>
          <w:rFonts w:asciiTheme="minorEastAsia" w:eastAsiaTheme="minorEastAsia" w:hAnsiTheme="minorEastAsia"/>
          <w:color w:val="3F7F5F"/>
          <w:sz w:val="21"/>
          <w:szCs w:val="21"/>
          <w:u w:val="single"/>
        </w:rPr>
        <w:t>peerconnection</w:t>
      </w:r>
      <w:r w:rsidRPr="003C161F">
        <w:rPr>
          <w:rFonts w:asciiTheme="minorEastAsia" w:eastAsiaTheme="minorEastAsia" w:hAnsiTheme="minorEastAsia"/>
          <w:color w:val="3F7F5F"/>
          <w:sz w:val="21"/>
          <w:szCs w:val="21"/>
        </w:rPr>
        <w:t xml:space="preserve"> by calling AddIceCandidate.</w:t>
      </w:r>
    </w:p>
    <w:p w:rsidR="00A879A7" w:rsidRPr="003C161F" w:rsidRDefault="00A879A7">
      <w:pPr>
        <w:rPr>
          <w:rFonts w:asciiTheme="minorEastAsia" w:eastAsiaTheme="minorEastAsia" w:hAnsiTheme="minorEastAsia"/>
          <w:sz w:val="21"/>
          <w:szCs w:val="21"/>
        </w:rPr>
      </w:pPr>
    </w:p>
    <w:p w:rsidR="00A879A7" w:rsidRPr="003C161F" w:rsidRDefault="00A879A7">
      <w:pPr>
        <w:rPr>
          <w:rFonts w:asciiTheme="minorEastAsia" w:eastAsiaTheme="minorEastAsia" w:hAnsiTheme="minorEastAsia"/>
          <w:sz w:val="21"/>
          <w:szCs w:val="21"/>
        </w:rPr>
      </w:pPr>
    </w:p>
    <w:p w:rsidR="00A879A7" w:rsidRPr="003C161F" w:rsidRDefault="00A879A7">
      <w:pPr>
        <w:rPr>
          <w:rFonts w:asciiTheme="minorEastAsia" w:eastAsiaTheme="minorEastAsia" w:hAnsiTheme="minorEastAsia"/>
          <w:sz w:val="21"/>
          <w:szCs w:val="21"/>
        </w:rPr>
      </w:pPr>
    </w:p>
    <w:p w:rsidR="00A879A7" w:rsidRPr="003C161F" w:rsidRDefault="00A879A7">
      <w:pPr>
        <w:rPr>
          <w:rFonts w:asciiTheme="minorEastAsia" w:eastAsiaTheme="minorEastAsia" w:hAnsiTheme="minorEastAsia"/>
          <w:sz w:val="21"/>
          <w:szCs w:val="21"/>
        </w:rPr>
      </w:pP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接收调用：</w:t>
      </w: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lastRenderedPageBreak/>
        <w:drawing>
          <wp:inline distT="0" distB="0" distL="0" distR="0" wp14:anchorId="2C1CBEBD" wp14:editId="65CE114E">
            <wp:extent cx="6120130" cy="4589780"/>
            <wp:effectExtent l="0" t="0" r="0" b="0"/>
            <wp:docPr id="6" name="Picture" descr="http://www.webrtc.org/_/rsrc/1328861803598/reference/native-apis/WebRTCNativeAPIsDocument%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http://www.webrtc.org/_/rsrc/1328861803598/reference/native-apis/WebRTCNativeAPIsDocument%20%282%29.png"/>
                    <pic:cNvPicPr>
                      <a:picLocks noChangeAspect="1" noChangeArrowheads="1"/>
                    </pic:cNvPicPr>
                  </pic:nvPicPr>
                  <pic:blipFill>
                    <a:blip r:embed="rId53"/>
                    <a:srcRect/>
                    <a:stretch>
                      <a:fillRect/>
                    </a:stretch>
                  </pic:blipFill>
                  <pic:spPr bwMode="auto">
                    <a:xfrm>
                      <a:off x="0" y="0"/>
                      <a:ext cx="6120130" cy="4589780"/>
                    </a:xfrm>
                    <a:prstGeom prst="rect">
                      <a:avLst/>
                    </a:prstGeom>
                    <a:noFill/>
                    <a:ln w="9525">
                      <a:noFill/>
                      <a:miter lim="800000"/>
                      <a:headEnd/>
                      <a:tailEnd/>
                    </a:ln>
                  </pic:spPr>
                </pic:pic>
              </a:graphicData>
            </a:graphic>
          </wp:inline>
        </w:drawing>
      </w:r>
    </w:p>
    <w:p w:rsidR="00A879A7" w:rsidRPr="003C161F" w:rsidRDefault="00A879A7">
      <w:pPr>
        <w:rPr>
          <w:rFonts w:asciiTheme="minorEastAsia" w:eastAsiaTheme="minorEastAsia" w:hAnsiTheme="minorEastAsia"/>
          <w:sz w:val="21"/>
          <w:szCs w:val="21"/>
        </w:rPr>
      </w:pP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The Receiver of a call can decide to accept or reject the call.</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xml:space="preserve">// </w:t>
      </w:r>
      <w:proofErr w:type="gramStart"/>
      <w:r w:rsidRPr="003C161F">
        <w:rPr>
          <w:rFonts w:asciiTheme="minorEastAsia" w:eastAsiaTheme="minorEastAsia" w:hAnsiTheme="minorEastAsia"/>
          <w:color w:val="3F7F5F"/>
          <w:sz w:val="21"/>
          <w:szCs w:val="21"/>
        </w:rPr>
        <w:t>This</w:t>
      </w:r>
      <w:proofErr w:type="gramEnd"/>
      <w:r w:rsidRPr="003C161F">
        <w:rPr>
          <w:rFonts w:asciiTheme="minorEastAsia" w:eastAsiaTheme="minorEastAsia" w:hAnsiTheme="minorEastAsia"/>
          <w:color w:val="3F7F5F"/>
          <w:sz w:val="21"/>
          <w:szCs w:val="21"/>
        </w:rPr>
        <w:t xml:space="preserve"> decision will be taken by the application not </w:t>
      </w:r>
      <w:r w:rsidRPr="003C161F">
        <w:rPr>
          <w:rFonts w:asciiTheme="minorEastAsia" w:eastAsiaTheme="minorEastAsia" w:hAnsiTheme="minorEastAsia"/>
          <w:color w:val="3F7F5F"/>
          <w:sz w:val="21"/>
          <w:szCs w:val="21"/>
          <w:u w:val="single"/>
        </w:rPr>
        <w:t>peerconnection</w:t>
      </w:r>
      <w:r w:rsidRPr="003C161F">
        <w:rPr>
          <w:rFonts w:asciiTheme="minorEastAsia" w:eastAsiaTheme="minorEastAsia" w:hAnsiTheme="minorEastAsia"/>
          <w:color w:val="3F7F5F"/>
          <w:sz w:val="21"/>
          <w:szCs w:val="21"/>
        </w:rPr>
        <w:t>.</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If application decides to accept the call</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1. Create PeerConnectionFactoryInterface if it doesn't exist.</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2. Create a new PeerConnection.</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3. Provide the remote offer to the new PeerConnection object by calling</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SetRemoteSessionDescription.</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4. Generate an answer to the remote offer by calling CreateAnswer and send it</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back to the remote peer.</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5. Provide the local answer to the new PeerConnection by calling</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SetLocalSessionDescription with the answer.</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6. Provide the remote ice candidates by calling AddIceCandidate.</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7. Once a candidate have been found PeerConnection will call the observer</w:t>
      </w:r>
    </w:p>
    <w:p w:rsidR="00A879A7" w:rsidRPr="003C161F" w:rsidRDefault="00901F88">
      <w:pPr>
        <w:rPr>
          <w:rFonts w:asciiTheme="minorEastAsia" w:eastAsiaTheme="minorEastAsia" w:hAnsiTheme="minorEastAsia"/>
          <w:color w:val="3F7F5F"/>
          <w:sz w:val="21"/>
          <w:szCs w:val="21"/>
        </w:rPr>
      </w:pPr>
      <w:r w:rsidRPr="003C161F">
        <w:rPr>
          <w:rFonts w:asciiTheme="minorEastAsia" w:eastAsiaTheme="minorEastAsia" w:hAnsiTheme="minorEastAsia"/>
          <w:color w:val="3F7F5F"/>
          <w:sz w:val="21"/>
          <w:szCs w:val="21"/>
        </w:rPr>
        <w:t>// function OnIceCandidate. Send these candidates to the remote peer.</w:t>
      </w:r>
    </w:p>
    <w:p w:rsidR="00A879A7" w:rsidRPr="003C161F" w:rsidRDefault="00A879A7">
      <w:pPr>
        <w:rPr>
          <w:rFonts w:asciiTheme="minorEastAsia" w:eastAsiaTheme="minorEastAsia" w:hAnsiTheme="minorEastAsia"/>
          <w:sz w:val="21"/>
          <w:szCs w:val="21"/>
        </w:rPr>
      </w:pPr>
    </w:p>
    <w:p w:rsidR="00A875D8" w:rsidRPr="003C161F" w:rsidRDefault="00A875D8">
      <w:pPr>
        <w:rPr>
          <w:rFonts w:asciiTheme="minorEastAsia" w:eastAsiaTheme="minorEastAsia" w:hAnsiTheme="minorEastAsia"/>
          <w:sz w:val="21"/>
          <w:szCs w:val="21"/>
        </w:rPr>
      </w:pP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sz w:val="21"/>
          <w:szCs w:val="21"/>
        </w:rPr>
        <w:t>关闭调用：</w:t>
      </w:r>
    </w:p>
    <w:p w:rsidR="00A879A7" w:rsidRPr="003C161F" w:rsidRDefault="00901F88">
      <w:pPr>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lastRenderedPageBreak/>
        <w:drawing>
          <wp:inline distT="0" distB="0" distL="0" distR="0" wp14:anchorId="2D7AC377" wp14:editId="59A975CF">
            <wp:extent cx="6120130" cy="4589780"/>
            <wp:effectExtent l="0" t="0" r="0" b="0"/>
            <wp:docPr id="7" name="Picture" descr="http://www.webrtc.org/_/rsrc/1328861803599/reference/native-apis/WebRTCNativeAPIsDocument%20%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http://www.webrtc.org/_/rsrc/1328861803599/reference/native-apis/WebRTCNativeAPIsDocument%20%283%29.png"/>
                    <pic:cNvPicPr>
                      <a:picLocks noChangeAspect="1" noChangeArrowheads="1"/>
                    </pic:cNvPicPr>
                  </pic:nvPicPr>
                  <pic:blipFill>
                    <a:blip r:embed="rId54"/>
                    <a:srcRect/>
                    <a:stretch>
                      <a:fillRect/>
                    </a:stretch>
                  </pic:blipFill>
                  <pic:spPr bwMode="auto">
                    <a:xfrm>
                      <a:off x="0" y="0"/>
                      <a:ext cx="6120130" cy="4589780"/>
                    </a:xfrm>
                    <a:prstGeom prst="rect">
                      <a:avLst/>
                    </a:prstGeom>
                    <a:noFill/>
                    <a:ln w="9525">
                      <a:noFill/>
                      <a:miter lim="800000"/>
                      <a:headEnd/>
                      <a:tailEnd/>
                    </a:ln>
                  </pic:spPr>
                </pic:pic>
              </a:graphicData>
            </a:graphic>
          </wp:inline>
        </w:drawing>
      </w:r>
    </w:p>
    <w:p w:rsidR="00BB12B2" w:rsidRDefault="00BB12B2">
      <w:pPr>
        <w:rPr>
          <w:rFonts w:asciiTheme="minorEastAsia" w:eastAsiaTheme="minorEastAsia" w:hAnsiTheme="minorEastAsia" w:hint="eastAsia"/>
          <w:sz w:val="21"/>
          <w:szCs w:val="21"/>
        </w:rPr>
      </w:pPr>
    </w:p>
    <w:p w:rsidR="00C61A31" w:rsidRPr="003C161F" w:rsidRDefault="00C61A31">
      <w:pPr>
        <w:rPr>
          <w:rFonts w:asciiTheme="minorEastAsia" w:eastAsiaTheme="minorEastAsia" w:hAnsiTheme="minorEastAsia"/>
          <w:sz w:val="21"/>
          <w:szCs w:val="21"/>
        </w:rPr>
      </w:pPr>
    </w:p>
    <w:p w:rsidR="00F0256A" w:rsidRPr="003C161F" w:rsidRDefault="005E5B21" w:rsidP="004B2E0B">
      <w:pPr>
        <w:pStyle w:val="ab"/>
        <w:numPr>
          <w:ilvl w:val="3"/>
          <w:numId w:val="5"/>
        </w:numPr>
        <w:ind w:firstLineChars="0"/>
        <w:outlineLvl w:val="3"/>
        <w:rPr>
          <w:rFonts w:asciiTheme="minorEastAsia" w:eastAsiaTheme="minorEastAsia" w:hAnsiTheme="minorEastAsia"/>
          <w:sz w:val="21"/>
        </w:rPr>
      </w:pPr>
      <w:bookmarkStart w:id="106" w:name="_Toc381081843"/>
      <w:bookmarkStart w:id="107" w:name="_Toc381116500"/>
      <w:r w:rsidRPr="003C161F">
        <w:rPr>
          <w:rFonts w:asciiTheme="minorEastAsia" w:eastAsiaTheme="minorEastAsia" w:hAnsiTheme="minorEastAsia"/>
          <w:sz w:val="21"/>
        </w:rPr>
        <w:t>libjingle_media</w:t>
      </w:r>
      <w:r w:rsidR="00F0256A" w:rsidRPr="003C161F">
        <w:rPr>
          <w:rFonts w:asciiTheme="minorEastAsia" w:eastAsiaTheme="minorEastAsia" w:hAnsiTheme="minorEastAsia" w:hint="eastAsia"/>
          <w:sz w:val="21"/>
        </w:rPr>
        <w:t>库：</w:t>
      </w:r>
      <w:bookmarkEnd w:id="106"/>
      <w:bookmarkEnd w:id="107"/>
    </w:p>
    <w:p w:rsidR="00A879A7" w:rsidRPr="003C161F" w:rsidRDefault="00327795" w:rsidP="004B2E0B">
      <w:pPr>
        <w:pStyle w:val="ab"/>
        <w:numPr>
          <w:ilvl w:val="4"/>
          <w:numId w:val="5"/>
        </w:numPr>
        <w:ind w:firstLineChars="0"/>
        <w:outlineLvl w:val="4"/>
        <w:rPr>
          <w:rFonts w:asciiTheme="minorEastAsia" w:eastAsiaTheme="minorEastAsia" w:hAnsiTheme="minorEastAsia"/>
          <w:sz w:val="21"/>
        </w:rPr>
      </w:pPr>
      <w:bookmarkStart w:id="108" w:name="_Toc381081844"/>
      <w:bookmarkStart w:id="109" w:name="_Toc381116501"/>
      <w:r w:rsidRPr="003C161F">
        <w:rPr>
          <w:rFonts w:asciiTheme="minorEastAsia" w:eastAsiaTheme="minorEastAsia" w:hAnsiTheme="minorEastAsia" w:hint="eastAsia"/>
          <w:sz w:val="21"/>
        </w:rPr>
        <w:t>视频</w:t>
      </w:r>
      <w:r w:rsidR="00C345C0" w:rsidRPr="003C161F">
        <w:rPr>
          <w:rFonts w:asciiTheme="minorEastAsia" w:eastAsiaTheme="minorEastAsia" w:hAnsiTheme="minorEastAsia" w:hint="eastAsia"/>
          <w:sz w:val="21"/>
        </w:rPr>
        <w:t>采集</w:t>
      </w:r>
      <w:r w:rsidR="00D65E0F" w:rsidRPr="003C161F">
        <w:rPr>
          <w:rFonts w:asciiTheme="minorEastAsia" w:eastAsiaTheme="minorEastAsia" w:hAnsiTheme="minorEastAsia" w:hint="eastAsia"/>
          <w:sz w:val="21"/>
        </w:rPr>
        <w:t>，处理</w:t>
      </w:r>
      <w:r w:rsidR="003000EA" w:rsidRPr="003C161F">
        <w:rPr>
          <w:rFonts w:asciiTheme="minorEastAsia" w:eastAsiaTheme="minorEastAsia" w:hAnsiTheme="minorEastAsia" w:hint="eastAsia"/>
          <w:sz w:val="21"/>
        </w:rPr>
        <w:t>、渲染类：</w:t>
      </w:r>
      <w:bookmarkEnd w:id="108"/>
      <w:bookmarkEnd w:id="109"/>
    </w:p>
    <w:p w:rsidR="00327795" w:rsidRPr="003C161F" w:rsidRDefault="00D65E0F">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视频捕获</w:t>
      </w:r>
      <w:r w:rsidR="001F1B56" w:rsidRPr="003C161F">
        <w:rPr>
          <w:rFonts w:asciiTheme="minorEastAsia" w:eastAsiaTheme="minorEastAsia" w:hAnsiTheme="minorEastAsia" w:hint="eastAsia"/>
          <w:sz w:val="21"/>
          <w:szCs w:val="21"/>
        </w:rPr>
        <w:t>类：</w:t>
      </w:r>
    </w:p>
    <w:p w:rsidR="001F1B56" w:rsidRPr="003C161F" w:rsidRDefault="00E5168B">
      <w:pPr>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lastRenderedPageBreak/>
        <w:drawing>
          <wp:inline distT="0" distB="0" distL="0" distR="0" wp14:anchorId="314F94F9" wp14:editId="5512DE7C">
            <wp:extent cx="6120130" cy="530051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130" cy="5300511"/>
                    </a:xfrm>
                    <a:prstGeom prst="rect">
                      <a:avLst/>
                    </a:prstGeom>
                    <a:noFill/>
                    <a:ln>
                      <a:noFill/>
                    </a:ln>
                  </pic:spPr>
                </pic:pic>
              </a:graphicData>
            </a:graphic>
          </wp:inline>
        </w:drawing>
      </w:r>
    </w:p>
    <w:p w:rsidR="00327795" w:rsidRPr="003C161F" w:rsidRDefault="00327795">
      <w:pPr>
        <w:rPr>
          <w:rFonts w:asciiTheme="minorEastAsia" w:eastAsiaTheme="minorEastAsia" w:hAnsiTheme="minorEastAsia"/>
          <w:sz w:val="21"/>
          <w:szCs w:val="21"/>
        </w:rPr>
      </w:pPr>
    </w:p>
    <w:p w:rsidR="002A3A96" w:rsidRPr="003C161F" w:rsidRDefault="002A3A96" w:rsidP="0014432E">
      <w:pPr>
        <w:pStyle w:val="ab"/>
        <w:numPr>
          <w:ilvl w:val="0"/>
          <w:numId w:val="6"/>
        </w:numPr>
        <w:ind w:firstLineChars="0"/>
        <w:rPr>
          <w:rFonts w:asciiTheme="minorEastAsia" w:eastAsiaTheme="minorEastAsia" w:hAnsiTheme="minorEastAsia"/>
          <w:sz w:val="21"/>
        </w:rPr>
      </w:pPr>
      <w:r w:rsidRPr="003C161F">
        <w:rPr>
          <w:rFonts w:asciiTheme="minorEastAsia" w:eastAsiaTheme="minorEastAsia" w:hAnsiTheme="minorEastAsia" w:hint="eastAsia"/>
          <w:sz w:val="21"/>
        </w:rPr>
        <w:t>得到VideoCapture</w:t>
      </w:r>
      <w:r w:rsidR="0091180A" w:rsidRPr="003C161F">
        <w:rPr>
          <w:rFonts w:asciiTheme="minorEastAsia" w:eastAsiaTheme="minorEastAsia" w:hAnsiTheme="minorEastAsia" w:hint="eastAsia"/>
          <w:sz w:val="21"/>
        </w:rPr>
        <w:t>过程</w:t>
      </w:r>
      <w:r w:rsidRPr="003C161F">
        <w:rPr>
          <w:rFonts w:asciiTheme="minorEastAsia" w:eastAsiaTheme="minorEastAsia" w:hAnsiTheme="minorEastAsia" w:hint="eastAsia"/>
          <w:sz w:val="21"/>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010001"/>
          <w:kern w:val="0"/>
          <w:sz w:val="21"/>
          <w:szCs w:val="21"/>
          <w:lang w:bidi="ar-SA"/>
        </w:rPr>
        <w:t>cricket</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VideoCapturer</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Conductor</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OpenVideoCaptureDevice</w:t>
      </w:r>
      <w:r w:rsidRPr="003C161F">
        <w:rPr>
          <w:rFonts w:ascii="新宋体" w:eastAsia="新宋体" w:hAnsi="Times New Roman" w:cs="Times New Roman"/>
          <w:noProof/>
          <w:color w:val="auto"/>
          <w:kern w:val="0"/>
          <w:sz w:val="21"/>
          <w:szCs w:val="21"/>
          <w:lang w:bidi="ar-SA"/>
        </w:rPr>
        <w:t>() {</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talk_base</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scoped_ptr</w:t>
      </w:r>
      <w:r w:rsidRPr="003C161F">
        <w:rPr>
          <w:rFonts w:ascii="新宋体" w:eastAsia="新宋体" w:hAnsi="Times New Roman" w:cs="Times New Roman"/>
          <w:noProof/>
          <w:color w:val="auto"/>
          <w:kern w:val="0"/>
          <w:sz w:val="21"/>
          <w:szCs w:val="21"/>
          <w:lang w:bidi="ar-SA"/>
        </w:rPr>
        <w:t>&lt;</w:t>
      </w:r>
      <w:r w:rsidRPr="003C161F">
        <w:rPr>
          <w:rFonts w:ascii="新宋体" w:eastAsia="新宋体" w:hAnsi="Times New Roman" w:cs="Times New Roman"/>
          <w:noProof/>
          <w:color w:val="010001"/>
          <w:kern w:val="0"/>
          <w:sz w:val="21"/>
          <w:szCs w:val="21"/>
          <w:lang w:bidi="ar-SA"/>
        </w:rPr>
        <w:t>cricket</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DeviceManagerInterface</w:t>
      </w:r>
      <w:r w:rsidRPr="003C161F">
        <w:rPr>
          <w:rFonts w:ascii="新宋体" w:eastAsia="新宋体" w:hAnsi="Times New Roman" w:cs="Times New Roman"/>
          <w:noProof/>
          <w:color w:val="auto"/>
          <w:kern w:val="0"/>
          <w:sz w:val="21"/>
          <w:szCs w:val="21"/>
          <w:lang w:bidi="ar-SA"/>
        </w:rPr>
        <w:t xml:space="preserve">&gt; </w:t>
      </w:r>
      <w:r w:rsidRPr="003C161F">
        <w:rPr>
          <w:rFonts w:ascii="新宋体" w:eastAsia="新宋体" w:hAnsi="Times New Roman" w:cs="Times New Roman"/>
          <w:noProof/>
          <w:color w:val="010001"/>
          <w:kern w:val="0"/>
          <w:sz w:val="21"/>
          <w:szCs w:val="21"/>
          <w:lang w:bidi="ar-SA"/>
        </w:rPr>
        <w:t>dev_manager</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cricket</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DeviceManagerFactory</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Create</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if</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dev_manager</w:t>
      </w:r>
      <w:r w:rsidRPr="003C161F">
        <w:rPr>
          <w:rFonts w:ascii="新宋体" w:eastAsia="新宋体" w:hAnsi="Times New Roman" w:cs="Times New Roman"/>
          <w:noProof/>
          <w:color w:val="auto"/>
          <w:kern w:val="0"/>
          <w:sz w:val="21"/>
          <w:szCs w:val="21"/>
          <w:lang w:bidi="ar-SA"/>
        </w:rPr>
        <w:t>-&gt;</w:t>
      </w:r>
      <w:r w:rsidRPr="003C161F">
        <w:rPr>
          <w:rFonts w:ascii="新宋体" w:eastAsia="新宋体" w:hAnsi="Times New Roman" w:cs="Times New Roman"/>
          <w:noProof/>
          <w:color w:val="010001"/>
          <w:kern w:val="0"/>
          <w:sz w:val="21"/>
          <w:szCs w:val="21"/>
          <w:lang w:bidi="ar-SA"/>
        </w:rPr>
        <w:t>Init</w:t>
      </w:r>
      <w:r w:rsidRPr="003C161F">
        <w:rPr>
          <w:rFonts w:ascii="新宋体" w:eastAsia="新宋体" w:hAnsi="Times New Roman" w:cs="Times New Roman"/>
          <w:noProof/>
          <w:color w:val="auto"/>
          <w:kern w:val="0"/>
          <w:sz w:val="21"/>
          <w:szCs w:val="21"/>
          <w:lang w:bidi="ar-SA"/>
        </w:rPr>
        <w:t>()) {</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LOG</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LS_ERROR</w:t>
      </w:r>
      <w:r w:rsidRPr="003C161F">
        <w:rPr>
          <w:rFonts w:ascii="新宋体" w:eastAsia="新宋体" w:hAnsi="Times New Roman" w:cs="Times New Roman"/>
          <w:noProof/>
          <w:color w:val="auto"/>
          <w:kern w:val="0"/>
          <w:sz w:val="21"/>
          <w:szCs w:val="21"/>
          <w:lang w:bidi="ar-SA"/>
        </w:rPr>
        <w:t xml:space="preserve">) &lt;&lt; </w:t>
      </w:r>
      <w:r w:rsidRPr="003C161F">
        <w:rPr>
          <w:rFonts w:ascii="新宋体" w:eastAsia="新宋体" w:hAnsi="Times New Roman" w:cs="Times New Roman"/>
          <w:noProof/>
          <w:color w:val="A31515"/>
          <w:kern w:val="0"/>
          <w:sz w:val="21"/>
          <w:szCs w:val="21"/>
          <w:lang w:bidi="ar-SA"/>
        </w:rPr>
        <w:t>"Can't create device manager"</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return</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NULL</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std</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vector</w:t>
      </w:r>
      <w:r w:rsidRPr="003C161F">
        <w:rPr>
          <w:rFonts w:ascii="新宋体" w:eastAsia="新宋体" w:hAnsi="Times New Roman" w:cs="Times New Roman"/>
          <w:noProof/>
          <w:color w:val="auto"/>
          <w:kern w:val="0"/>
          <w:sz w:val="21"/>
          <w:szCs w:val="21"/>
          <w:lang w:bidi="ar-SA"/>
        </w:rPr>
        <w:t>&lt;</w:t>
      </w:r>
      <w:r w:rsidRPr="003C161F">
        <w:rPr>
          <w:rFonts w:ascii="新宋体" w:eastAsia="新宋体" w:hAnsi="Times New Roman" w:cs="Times New Roman"/>
          <w:noProof/>
          <w:color w:val="010001"/>
          <w:kern w:val="0"/>
          <w:sz w:val="21"/>
          <w:szCs w:val="21"/>
          <w:lang w:bidi="ar-SA"/>
        </w:rPr>
        <w:t>cricket</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Device</w:t>
      </w:r>
      <w:r w:rsidRPr="003C161F">
        <w:rPr>
          <w:rFonts w:ascii="新宋体" w:eastAsia="新宋体" w:hAnsi="Times New Roman" w:cs="Times New Roman"/>
          <w:noProof/>
          <w:color w:val="auto"/>
          <w:kern w:val="0"/>
          <w:sz w:val="21"/>
          <w:szCs w:val="21"/>
          <w:lang w:bidi="ar-SA"/>
        </w:rPr>
        <w:t xml:space="preserve">&gt; </w:t>
      </w:r>
      <w:r w:rsidRPr="003C161F">
        <w:rPr>
          <w:rFonts w:ascii="新宋体" w:eastAsia="新宋体" w:hAnsi="Times New Roman" w:cs="Times New Roman"/>
          <w:noProof/>
          <w:color w:val="010001"/>
          <w:kern w:val="0"/>
          <w:sz w:val="21"/>
          <w:szCs w:val="21"/>
          <w:lang w:bidi="ar-SA"/>
        </w:rPr>
        <w:t>devs</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if</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dev_manager</w:t>
      </w:r>
      <w:r w:rsidRPr="003C161F">
        <w:rPr>
          <w:rFonts w:ascii="新宋体" w:eastAsia="新宋体" w:hAnsi="Times New Roman" w:cs="Times New Roman"/>
          <w:noProof/>
          <w:color w:val="auto"/>
          <w:kern w:val="0"/>
          <w:sz w:val="21"/>
          <w:szCs w:val="21"/>
          <w:lang w:bidi="ar-SA"/>
        </w:rPr>
        <w:t>-&gt;</w:t>
      </w:r>
      <w:r w:rsidRPr="003C161F">
        <w:rPr>
          <w:rFonts w:ascii="新宋体" w:eastAsia="新宋体" w:hAnsi="Times New Roman" w:cs="Times New Roman"/>
          <w:noProof/>
          <w:color w:val="010001"/>
          <w:kern w:val="0"/>
          <w:sz w:val="21"/>
          <w:szCs w:val="21"/>
          <w:lang w:bidi="ar-SA"/>
        </w:rPr>
        <w:t>GetVideoCaptureDevices</w:t>
      </w:r>
      <w:r w:rsidRPr="003C161F">
        <w:rPr>
          <w:rFonts w:ascii="新宋体" w:eastAsia="新宋体" w:hAnsi="Times New Roman" w:cs="Times New Roman"/>
          <w:noProof/>
          <w:color w:val="auto"/>
          <w:kern w:val="0"/>
          <w:sz w:val="21"/>
          <w:szCs w:val="21"/>
          <w:lang w:bidi="ar-SA"/>
        </w:rPr>
        <w:t>(&amp;</w:t>
      </w:r>
      <w:r w:rsidRPr="003C161F">
        <w:rPr>
          <w:rFonts w:ascii="新宋体" w:eastAsia="新宋体" w:hAnsi="Times New Roman" w:cs="Times New Roman"/>
          <w:noProof/>
          <w:color w:val="010001"/>
          <w:kern w:val="0"/>
          <w:sz w:val="21"/>
          <w:szCs w:val="21"/>
          <w:lang w:bidi="ar-SA"/>
        </w:rPr>
        <w:t>devs</w:t>
      </w:r>
      <w:r w:rsidRPr="003C161F">
        <w:rPr>
          <w:rFonts w:ascii="新宋体" w:eastAsia="新宋体" w:hAnsi="Times New Roman" w:cs="Times New Roman"/>
          <w:noProof/>
          <w:color w:val="auto"/>
          <w:kern w:val="0"/>
          <w:sz w:val="21"/>
          <w:szCs w:val="21"/>
          <w:lang w:bidi="ar-SA"/>
        </w:rPr>
        <w:t>)) {</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LOG</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LS_ERROR</w:t>
      </w:r>
      <w:r w:rsidRPr="003C161F">
        <w:rPr>
          <w:rFonts w:ascii="新宋体" w:eastAsia="新宋体" w:hAnsi="Times New Roman" w:cs="Times New Roman"/>
          <w:noProof/>
          <w:color w:val="auto"/>
          <w:kern w:val="0"/>
          <w:sz w:val="21"/>
          <w:szCs w:val="21"/>
          <w:lang w:bidi="ar-SA"/>
        </w:rPr>
        <w:t xml:space="preserve">) &lt;&lt; </w:t>
      </w:r>
      <w:r w:rsidRPr="003C161F">
        <w:rPr>
          <w:rFonts w:ascii="新宋体" w:eastAsia="新宋体" w:hAnsi="Times New Roman" w:cs="Times New Roman"/>
          <w:noProof/>
          <w:color w:val="A31515"/>
          <w:kern w:val="0"/>
          <w:sz w:val="21"/>
          <w:szCs w:val="21"/>
          <w:lang w:bidi="ar-SA"/>
        </w:rPr>
        <w:t>"Can't enumerate video devices"</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return</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NULL</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std</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vector</w:t>
      </w:r>
      <w:r w:rsidRPr="003C161F">
        <w:rPr>
          <w:rFonts w:ascii="新宋体" w:eastAsia="新宋体" w:hAnsi="Times New Roman" w:cs="Times New Roman"/>
          <w:noProof/>
          <w:color w:val="auto"/>
          <w:kern w:val="0"/>
          <w:sz w:val="21"/>
          <w:szCs w:val="21"/>
          <w:lang w:bidi="ar-SA"/>
        </w:rPr>
        <w:t>&lt;</w:t>
      </w:r>
      <w:r w:rsidRPr="003C161F">
        <w:rPr>
          <w:rFonts w:ascii="新宋体" w:eastAsia="新宋体" w:hAnsi="Times New Roman" w:cs="Times New Roman"/>
          <w:noProof/>
          <w:color w:val="010001"/>
          <w:kern w:val="0"/>
          <w:sz w:val="21"/>
          <w:szCs w:val="21"/>
          <w:lang w:bidi="ar-SA"/>
        </w:rPr>
        <w:t>cricket</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Device</w:t>
      </w:r>
      <w:r w:rsidRPr="003C161F">
        <w:rPr>
          <w:rFonts w:ascii="新宋体" w:eastAsia="新宋体" w:hAnsi="Times New Roman" w:cs="Times New Roman"/>
          <w:noProof/>
          <w:color w:val="auto"/>
          <w:kern w:val="0"/>
          <w:sz w:val="21"/>
          <w:szCs w:val="21"/>
          <w:lang w:bidi="ar-SA"/>
        </w:rPr>
        <w:t>&gt;::</w:t>
      </w:r>
      <w:r w:rsidRPr="003C161F">
        <w:rPr>
          <w:rFonts w:ascii="新宋体" w:eastAsia="新宋体" w:hAnsi="Times New Roman" w:cs="Times New Roman"/>
          <w:noProof/>
          <w:color w:val="010001"/>
          <w:kern w:val="0"/>
          <w:sz w:val="21"/>
          <w:szCs w:val="21"/>
          <w:lang w:bidi="ar-SA"/>
        </w:rPr>
        <w:t>iterator</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dev_it</w:t>
      </w:r>
      <w:r w:rsidRPr="003C161F">
        <w:rPr>
          <w:rFonts w:ascii="新宋体" w:eastAsia="新宋体" w:hAnsi="Times New Roman" w:cs="Times New Roman"/>
          <w:noProof/>
          <w:color w:val="auto"/>
          <w:kern w:val="0"/>
          <w:sz w:val="21"/>
          <w:szCs w:val="21"/>
          <w:lang w:bidi="ar-SA"/>
        </w:rPr>
        <w:t xml:space="preserve"> = </w:t>
      </w:r>
      <w:r w:rsidRPr="003C161F">
        <w:rPr>
          <w:rFonts w:ascii="新宋体" w:eastAsia="新宋体" w:hAnsi="Times New Roman" w:cs="Times New Roman"/>
          <w:noProof/>
          <w:color w:val="010001"/>
          <w:kern w:val="0"/>
          <w:sz w:val="21"/>
          <w:szCs w:val="21"/>
          <w:lang w:bidi="ar-SA"/>
        </w:rPr>
        <w:t>devs</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begin</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cricket</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VideoCapturer</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capturer</w:t>
      </w:r>
      <w:r w:rsidRPr="003C161F">
        <w:rPr>
          <w:rFonts w:ascii="新宋体" w:eastAsia="新宋体" w:hAnsi="Times New Roman" w:cs="Times New Roman"/>
          <w:noProof/>
          <w:color w:val="auto"/>
          <w:kern w:val="0"/>
          <w:sz w:val="21"/>
          <w:szCs w:val="21"/>
          <w:lang w:bidi="ar-SA"/>
        </w:rPr>
        <w:t xml:space="preserve"> = </w:t>
      </w:r>
      <w:r w:rsidRPr="003C161F">
        <w:rPr>
          <w:rFonts w:ascii="新宋体" w:eastAsia="新宋体" w:hAnsi="Times New Roman" w:cs="Times New Roman"/>
          <w:noProof/>
          <w:color w:val="010001"/>
          <w:kern w:val="0"/>
          <w:sz w:val="21"/>
          <w:szCs w:val="21"/>
          <w:lang w:bidi="ar-SA"/>
        </w:rPr>
        <w:t>NULL</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for</w:t>
      </w:r>
      <w:r w:rsidRPr="003C161F">
        <w:rPr>
          <w:rFonts w:ascii="新宋体" w:eastAsia="新宋体" w:hAnsi="Times New Roman" w:cs="Times New Roman"/>
          <w:noProof/>
          <w:color w:val="auto"/>
          <w:kern w:val="0"/>
          <w:sz w:val="21"/>
          <w:szCs w:val="21"/>
          <w:lang w:bidi="ar-SA"/>
        </w:rPr>
        <w:t xml:space="preserve"> (; </w:t>
      </w:r>
      <w:r w:rsidRPr="003C161F">
        <w:rPr>
          <w:rFonts w:ascii="新宋体" w:eastAsia="新宋体" w:hAnsi="Times New Roman" w:cs="Times New Roman"/>
          <w:noProof/>
          <w:color w:val="010001"/>
          <w:kern w:val="0"/>
          <w:sz w:val="21"/>
          <w:szCs w:val="21"/>
          <w:lang w:bidi="ar-SA"/>
        </w:rPr>
        <w:t>dev_it</w:t>
      </w:r>
      <w:r w:rsidRPr="003C161F">
        <w:rPr>
          <w:rFonts w:ascii="新宋体" w:eastAsia="新宋体" w:hAnsi="Times New Roman" w:cs="Times New Roman"/>
          <w:noProof/>
          <w:color w:val="auto"/>
          <w:kern w:val="0"/>
          <w:sz w:val="21"/>
          <w:szCs w:val="21"/>
          <w:lang w:bidi="ar-SA"/>
        </w:rPr>
        <w:t xml:space="preserve"> != </w:t>
      </w:r>
      <w:r w:rsidRPr="003C161F">
        <w:rPr>
          <w:rFonts w:ascii="新宋体" w:eastAsia="新宋体" w:hAnsi="Times New Roman" w:cs="Times New Roman"/>
          <w:noProof/>
          <w:color w:val="010001"/>
          <w:kern w:val="0"/>
          <w:sz w:val="21"/>
          <w:szCs w:val="21"/>
          <w:lang w:bidi="ar-SA"/>
        </w:rPr>
        <w:t>devs</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end</w:t>
      </w:r>
      <w:r w:rsidRPr="003C161F">
        <w:rPr>
          <w:rFonts w:ascii="新宋体" w:eastAsia="新宋体" w:hAnsi="Times New Roman" w:cs="Times New Roman"/>
          <w:noProof/>
          <w:color w:val="auto"/>
          <w:kern w:val="0"/>
          <w:sz w:val="21"/>
          <w:szCs w:val="21"/>
          <w:lang w:bidi="ar-SA"/>
        </w:rPr>
        <w:t>(); ++</w:t>
      </w:r>
      <w:r w:rsidRPr="003C161F">
        <w:rPr>
          <w:rFonts w:ascii="新宋体" w:eastAsia="新宋体" w:hAnsi="Times New Roman" w:cs="Times New Roman"/>
          <w:noProof/>
          <w:color w:val="010001"/>
          <w:kern w:val="0"/>
          <w:sz w:val="21"/>
          <w:szCs w:val="21"/>
          <w:lang w:bidi="ar-SA"/>
        </w:rPr>
        <w:t>dev_it</w:t>
      </w:r>
      <w:r w:rsidRPr="003C161F">
        <w:rPr>
          <w:rFonts w:ascii="新宋体" w:eastAsia="新宋体" w:hAnsi="Times New Roman" w:cs="Times New Roman"/>
          <w:noProof/>
          <w:color w:val="auto"/>
          <w:kern w:val="0"/>
          <w:sz w:val="21"/>
          <w:szCs w:val="21"/>
          <w:lang w:bidi="ar-SA"/>
        </w:rPr>
        <w:t>) {</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capturer</w:t>
      </w:r>
      <w:r w:rsidRPr="003C161F">
        <w:rPr>
          <w:rFonts w:ascii="新宋体" w:eastAsia="新宋体" w:hAnsi="Times New Roman" w:cs="Times New Roman"/>
          <w:noProof/>
          <w:color w:val="auto"/>
          <w:kern w:val="0"/>
          <w:sz w:val="21"/>
          <w:szCs w:val="21"/>
          <w:lang w:bidi="ar-SA"/>
        </w:rPr>
        <w:t xml:space="preserve"> = </w:t>
      </w:r>
      <w:r w:rsidRPr="003C161F">
        <w:rPr>
          <w:rFonts w:ascii="新宋体" w:eastAsia="新宋体" w:hAnsi="Times New Roman" w:cs="Times New Roman"/>
          <w:noProof/>
          <w:color w:val="010001"/>
          <w:kern w:val="0"/>
          <w:sz w:val="21"/>
          <w:szCs w:val="21"/>
          <w:lang w:bidi="ar-SA"/>
        </w:rPr>
        <w:t>dev_manager</w:t>
      </w:r>
      <w:r w:rsidRPr="003C161F">
        <w:rPr>
          <w:rFonts w:ascii="新宋体" w:eastAsia="新宋体" w:hAnsi="Times New Roman" w:cs="Times New Roman"/>
          <w:noProof/>
          <w:color w:val="auto"/>
          <w:kern w:val="0"/>
          <w:sz w:val="21"/>
          <w:szCs w:val="21"/>
          <w:lang w:bidi="ar-SA"/>
        </w:rPr>
        <w:t>-&gt;</w:t>
      </w:r>
      <w:r w:rsidRPr="003C161F">
        <w:rPr>
          <w:rFonts w:ascii="新宋体" w:eastAsia="新宋体" w:hAnsi="Times New Roman" w:cs="Times New Roman"/>
          <w:noProof/>
          <w:color w:val="010001"/>
          <w:kern w:val="0"/>
          <w:sz w:val="21"/>
          <w:szCs w:val="21"/>
          <w:lang w:bidi="ar-SA"/>
        </w:rPr>
        <w:t>CreateVideoCapturer</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dev_it</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if</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capturer</w:t>
      </w:r>
      <w:r w:rsidRPr="003C161F">
        <w:rPr>
          <w:rFonts w:ascii="新宋体" w:eastAsia="新宋体" w:hAnsi="Times New Roman" w:cs="Times New Roman"/>
          <w:noProof/>
          <w:color w:val="auto"/>
          <w:kern w:val="0"/>
          <w:sz w:val="21"/>
          <w:szCs w:val="21"/>
          <w:lang w:bidi="ar-SA"/>
        </w:rPr>
        <w:t xml:space="preserve"> != </w:t>
      </w:r>
      <w:r w:rsidRPr="003C161F">
        <w:rPr>
          <w:rFonts w:ascii="新宋体" w:eastAsia="新宋体" w:hAnsi="Times New Roman" w:cs="Times New Roman"/>
          <w:noProof/>
          <w:color w:val="010001"/>
          <w:kern w:val="0"/>
          <w:sz w:val="21"/>
          <w:szCs w:val="21"/>
          <w:lang w:bidi="ar-SA"/>
        </w:rPr>
        <w:t>NULL</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break</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return</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capturer</w:t>
      </w:r>
      <w:r w:rsidRPr="003C161F">
        <w:rPr>
          <w:rFonts w:ascii="新宋体" w:eastAsia="新宋体" w:hAnsi="Times New Roman" w:cs="Times New Roman"/>
          <w:noProof/>
          <w:color w:val="auto"/>
          <w:kern w:val="0"/>
          <w:sz w:val="21"/>
          <w:szCs w:val="21"/>
          <w:lang w:bidi="ar-SA"/>
        </w:rPr>
        <w:t>;</w:t>
      </w:r>
    </w:p>
    <w:p w:rsidR="002A3A96" w:rsidRPr="003C161F" w:rsidRDefault="002A3A96" w:rsidP="002A3A96">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lastRenderedPageBreak/>
        <w:t>}</w:t>
      </w:r>
    </w:p>
    <w:p w:rsidR="00930461" w:rsidRPr="003C161F" w:rsidRDefault="00930461">
      <w:pPr>
        <w:rPr>
          <w:rFonts w:asciiTheme="minorEastAsia" w:eastAsiaTheme="minorEastAsia" w:hAnsiTheme="minorEastAsia"/>
          <w:sz w:val="21"/>
          <w:szCs w:val="21"/>
        </w:rPr>
      </w:pPr>
    </w:p>
    <w:p w:rsidR="00A525BF" w:rsidRPr="003C161F" w:rsidRDefault="00A525BF">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说明：</w:t>
      </w:r>
    </w:p>
    <w:p w:rsidR="00A525BF" w:rsidRPr="003C161F" w:rsidRDefault="00A525BF" w:rsidP="0014432E">
      <w:pPr>
        <w:pStyle w:val="ab"/>
        <w:numPr>
          <w:ilvl w:val="0"/>
          <w:numId w:val="10"/>
        </w:numPr>
        <w:ind w:firstLineChars="0"/>
        <w:rPr>
          <w:rFonts w:asciiTheme="minorEastAsia" w:eastAsiaTheme="minorEastAsia" w:hAnsiTheme="minorEastAsia"/>
          <w:sz w:val="21"/>
        </w:rPr>
      </w:pPr>
      <w:r w:rsidRPr="003C161F">
        <w:rPr>
          <w:rFonts w:asciiTheme="minorEastAsia" w:eastAsiaTheme="minorEastAsia" w:hAnsiTheme="minorEastAsia" w:hint="eastAsia"/>
          <w:sz w:val="21"/>
        </w:rPr>
        <w:t>捕获设备的建立：</w:t>
      </w:r>
    </w:p>
    <w:p w:rsidR="00A525BF" w:rsidRPr="003C161F" w:rsidRDefault="00A525BF">
      <w:pPr>
        <w:rPr>
          <w:rFonts w:asciiTheme="minorEastAsia" w:eastAsiaTheme="minorEastAsia" w:hAnsiTheme="minorEastAsia" w:cs="Times New Roman"/>
          <w:noProof/>
          <w:color w:val="010001"/>
          <w:kern w:val="0"/>
          <w:sz w:val="21"/>
          <w:szCs w:val="21"/>
          <w:lang w:bidi="ar-SA"/>
        </w:rPr>
      </w:pPr>
      <w:r w:rsidRPr="003C161F">
        <w:rPr>
          <w:rFonts w:asciiTheme="minorEastAsia" w:eastAsiaTheme="minorEastAsia" w:hAnsiTheme="minorEastAsia" w:hint="eastAsia"/>
          <w:sz w:val="21"/>
          <w:szCs w:val="21"/>
        </w:rPr>
        <w:t>建立</w:t>
      </w:r>
      <w:r w:rsidRPr="003C161F">
        <w:rPr>
          <w:rFonts w:asciiTheme="minorEastAsia" w:eastAsiaTheme="minorEastAsia" w:hAnsiTheme="minorEastAsia" w:cs="Times New Roman"/>
          <w:noProof/>
          <w:color w:val="010001"/>
          <w:kern w:val="0"/>
          <w:sz w:val="21"/>
          <w:szCs w:val="21"/>
          <w:lang w:bidi="ar-SA"/>
        </w:rPr>
        <w:t>DeviceManagerFactory</w:t>
      </w:r>
      <w:r w:rsidRPr="003C161F">
        <w:rPr>
          <w:rFonts w:asciiTheme="minorEastAsia" w:eastAsiaTheme="minorEastAsia" w:hAnsiTheme="minorEastAsia" w:cs="Times New Roman" w:hint="eastAsia"/>
          <w:noProof/>
          <w:color w:val="010001"/>
          <w:kern w:val="0"/>
          <w:sz w:val="21"/>
          <w:szCs w:val="21"/>
          <w:lang w:bidi="ar-SA"/>
        </w:rPr>
        <w:t>实例。</w:t>
      </w:r>
      <w:r w:rsidR="009905C9" w:rsidRPr="003C161F">
        <w:rPr>
          <w:rFonts w:asciiTheme="minorEastAsia" w:eastAsiaTheme="minorEastAsia" w:hAnsiTheme="minorEastAsia"/>
          <w:sz w:val="21"/>
          <w:szCs w:val="21"/>
        </w:rPr>
        <w:t>W</w:t>
      </w:r>
      <w:r w:rsidR="009905C9" w:rsidRPr="003C161F">
        <w:rPr>
          <w:rFonts w:asciiTheme="minorEastAsia" w:eastAsiaTheme="minorEastAsia" w:hAnsiTheme="minorEastAsia" w:hint="eastAsia"/>
          <w:sz w:val="21"/>
          <w:szCs w:val="21"/>
        </w:rPr>
        <w:t>indows下</w:t>
      </w:r>
      <w:r w:rsidRPr="003C161F">
        <w:rPr>
          <w:rFonts w:asciiTheme="minorEastAsia" w:eastAsiaTheme="minorEastAsia" w:hAnsiTheme="minorEastAsia" w:cs="Times New Roman" w:hint="eastAsia"/>
          <w:noProof/>
          <w:color w:val="010001"/>
          <w:kern w:val="0"/>
          <w:sz w:val="21"/>
          <w:szCs w:val="21"/>
          <w:lang w:bidi="ar-SA"/>
        </w:rPr>
        <w:t>在实例初始化时</w:t>
      </w:r>
      <w:r w:rsidR="009905C9" w:rsidRPr="003C161F">
        <w:rPr>
          <w:rFonts w:asciiTheme="minorEastAsia" w:eastAsiaTheme="minorEastAsia" w:hAnsiTheme="minorEastAsia" w:cs="Times New Roman" w:hint="eastAsia"/>
          <w:noProof/>
          <w:color w:val="010001"/>
          <w:kern w:val="0"/>
          <w:sz w:val="21"/>
          <w:szCs w:val="21"/>
          <w:lang w:bidi="ar-SA"/>
        </w:rPr>
        <w:t>并</w:t>
      </w:r>
      <w:r w:rsidRPr="003C161F">
        <w:rPr>
          <w:rFonts w:asciiTheme="minorEastAsia" w:eastAsiaTheme="minorEastAsia" w:hAnsiTheme="minorEastAsia" w:cs="Times New Roman" w:hint="eastAsia"/>
          <w:noProof/>
          <w:color w:val="010001"/>
          <w:kern w:val="0"/>
          <w:sz w:val="21"/>
          <w:szCs w:val="21"/>
          <w:lang w:bidi="ar-SA"/>
        </w:rPr>
        <w:t>实例化</w:t>
      </w:r>
      <w:r w:rsidRPr="003C161F">
        <w:rPr>
          <w:rFonts w:asciiTheme="minorEastAsia" w:eastAsiaTheme="minorEastAsia" w:hAnsiTheme="minorEastAsia" w:cs="Times New Roman"/>
          <w:noProof/>
          <w:color w:val="010001"/>
          <w:kern w:val="0"/>
          <w:sz w:val="21"/>
          <w:szCs w:val="21"/>
          <w:lang w:bidi="ar-SA"/>
        </w:rPr>
        <w:t>DefaultVideoCapturerFactory</w:t>
      </w:r>
      <w:r w:rsidRPr="003C161F">
        <w:rPr>
          <w:rFonts w:asciiTheme="minorEastAsia" w:eastAsiaTheme="minorEastAsia" w:hAnsiTheme="minorEastAsia" w:cs="Times New Roman" w:hint="eastAsia"/>
          <w:noProof/>
          <w:color w:val="010001"/>
          <w:kern w:val="0"/>
          <w:sz w:val="21"/>
          <w:szCs w:val="21"/>
          <w:lang w:bidi="ar-SA"/>
        </w:rPr>
        <w:t>。</w:t>
      </w:r>
    </w:p>
    <w:p w:rsidR="0043770C" w:rsidRPr="003C161F" w:rsidRDefault="0043770C">
      <w:pPr>
        <w:rPr>
          <w:rFonts w:asciiTheme="minorEastAsia" w:eastAsiaTheme="minorEastAsia" w:hAnsiTheme="minorEastAsia" w:cs="Times New Roman"/>
          <w:noProof/>
          <w:color w:val="010001"/>
          <w:kern w:val="0"/>
          <w:sz w:val="21"/>
          <w:szCs w:val="21"/>
          <w:lang w:bidi="ar-SA"/>
        </w:rPr>
      </w:pPr>
      <w:r w:rsidRPr="003C161F">
        <w:rPr>
          <w:rFonts w:asciiTheme="minorEastAsia" w:eastAsiaTheme="minorEastAsia" w:hAnsiTheme="minorEastAsia" w:cs="Times New Roman" w:hint="eastAsia"/>
          <w:noProof/>
          <w:color w:val="010001"/>
          <w:kern w:val="0"/>
          <w:sz w:val="21"/>
          <w:szCs w:val="21"/>
          <w:lang w:bidi="ar-SA"/>
        </w:rPr>
        <w:t>调用</w:t>
      </w:r>
      <w:r w:rsidRPr="003C161F">
        <w:rPr>
          <w:rFonts w:asciiTheme="minorEastAsia" w:eastAsiaTheme="minorEastAsia" w:hAnsiTheme="minorEastAsia" w:cs="Times New Roman"/>
          <w:noProof/>
          <w:color w:val="010001"/>
          <w:kern w:val="0"/>
          <w:sz w:val="21"/>
          <w:szCs w:val="21"/>
          <w:lang w:bidi="ar-SA"/>
        </w:rPr>
        <w:t>dev_manager</w:t>
      </w:r>
      <w:r w:rsidRPr="003C161F">
        <w:rPr>
          <w:rFonts w:asciiTheme="minorEastAsia" w:eastAsiaTheme="minorEastAsia" w:hAnsiTheme="minorEastAsia" w:cs="Times New Roman"/>
          <w:noProof/>
          <w:color w:val="auto"/>
          <w:kern w:val="0"/>
          <w:sz w:val="21"/>
          <w:szCs w:val="21"/>
          <w:lang w:bidi="ar-SA"/>
        </w:rPr>
        <w:t>-&gt;</w:t>
      </w:r>
      <w:r w:rsidRPr="003C161F">
        <w:rPr>
          <w:rFonts w:asciiTheme="minorEastAsia" w:eastAsiaTheme="minorEastAsia" w:hAnsiTheme="minorEastAsia" w:cs="Times New Roman"/>
          <w:noProof/>
          <w:color w:val="010001"/>
          <w:kern w:val="0"/>
          <w:sz w:val="21"/>
          <w:szCs w:val="21"/>
          <w:lang w:bidi="ar-SA"/>
        </w:rPr>
        <w:t>GetVideoCaptureDevices</w:t>
      </w:r>
      <w:r w:rsidRPr="003C161F">
        <w:rPr>
          <w:rFonts w:asciiTheme="minorEastAsia" w:eastAsiaTheme="minorEastAsia" w:hAnsiTheme="minorEastAsia" w:cs="Times New Roman" w:hint="eastAsia"/>
          <w:noProof/>
          <w:color w:val="010001"/>
          <w:kern w:val="0"/>
          <w:sz w:val="21"/>
          <w:szCs w:val="21"/>
          <w:lang w:bidi="ar-SA"/>
        </w:rPr>
        <w:t xml:space="preserve"> 得到设备。</w:t>
      </w:r>
    </w:p>
    <w:p w:rsidR="0043770C" w:rsidRPr="003C161F" w:rsidRDefault="0043770C">
      <w:pPr>
        <w:rPr>
          <w:rFonts w:asciiTheme="minorEastAsia" w:eastAsiaTheme="minorEastAsia" w:hAnsiTheme="minorEastAsia" w:cs="Times New Roman"/>
          <w:noProof/>
          <w:color w:val="010001"/>
          <w:kern w:val="0"/>
          <w:sz w:val="21"/>
          <w:szCs w:val="21"/>
          <w:lang w:bidi="ar-SA"/>
        </w:rPr>
      </w:pPr>
      <w:r w:rsidRPr="003C161F">
        <w:rPr>
          <w:rFonts w:asciiTheme="minorEastAsia" w:eastAsiaTheme="minorEastAsia" w:hAnsiTheme="minorEastAsia" w:cs="Times New Roman" w:hint="eastAsia"/>
          <w:noProof/>
          <w:color w:val="010001"/>
          <w:kern w:val="0"/>
          <w:sz w:val="21"/>
          <w:szCs w:val="21"/>
          <w:lang w:bidi="ar-SA"/>
        </w:rPr>
        <w:t>调用</w:t>
      </w:r>
      <w:r w:rsidRPr="003C161F">
        <w:rPr>
          <w:rFonts w:asciiTheme="minorEastAsia" w:eastAsiaTheme="minorEastAsia" w:hAnsiTheme="minorEastAsia" w:cs="Times New Roman"/>
          <w:noProof/>
          <w:color w:val="010001"/>
          <w:kern w:val="0"/>
          <w:sz w:val="21"/>
          <w:szCs w:val="21"/>
          <w:lang w:bidi="ar-SA"/>
        </w:rPr>
        <w:t>dev_manager</w:t>
      </w:r>
      <w:r w:rsidRPr="003C161F">
        <w:rPr>
          <w:rFonts w:asciiTheme="minorEastAsia" w:eastAsiaTheme="minorEastAsia" w:hAnsiTheme="minorEastAsia" w:cs="Times New Roman"/>
          <w:noProof/>
          <w:color w:val="auto"/>
          <w:kern w:val="0"/>
          <w:sz w:val="21"/>
          <w:szCs w:val="21"/>
          <w:lang w:bidi="ar-SA"/>
        </w:rPr>
        <w:t>-&gt;</w:t>
      </w:r>
      <w:r w:rsidRPr="003C161F">
        <w:rPr>
          <w:rFonts w:asciiTheme="minorEastAsia" w:eastAsiaTheme="minorEastAsia" w:hAnsiTheme="minorEastAsia" w:cs="Times New Roman"/>
          <w:noProof/>
          <w:color w:val="010001"/>
          <w:kern w:val="0"/>
          <w:sz w:val="21"/>
          <w:szCs w:val="21"/>
          <w:lang w:bidi="ar-SA"/>
        </w:rPr>
        <w:t>CreateVideoCapturer</w:t>
      </w:r>
      <w:r w:rsidRPr="003C161F">
        <w:rPr>
          <w:rFonts w:asciiTheme="minorEastAsia" w:eastAsiaTheme="minorEastAsia" w:hAnsiTheme="minorEastAsia" w:cs="Times New Roman" w:hint="eastAsia"/>
          <w:noProof/>
          <w:color w:val="010001"/>
          <w:kern w:val="0"/>
          <w:sz w:val="21"/>
          <w:szCs w:val="21"/>
          <w:lang w:bidi="ar-SA"/>
        </w:rPr>
        <w:t xml:space="preserve"> 建立一个视频捕获对象。</w:t>
      </w:r>
    </w:p>
    <w:p w:rsidR="0043770C" w:rsidRPr="003C161F" w:rsidRDefault="0043770C">
      <w:pPr>
        <w:rPr>
          <w:rFonts w:asciiTheme="minorEastAsia" w:eastAsiaTheme="minorEastAsia" w:hAnsiTheme="minorEastAsia" w:cs="Times New Roman"/>
          <w:noProof/>
          <w:color w:val="010001"/>
          <w:kern w:val="0"/>
          <w:sz w:val="21"/>
          <w:szCs w:val="21"/>
          <w:lang w:bidi="ar-SA"/>
        </w:rPr>
      </w:pPr>
      <w:r w:rsidRPr="003C161F">
        <w:rPr>
          <w:rFonts w:asciiTheme="minorEastAsia" w:eastAsiaTheme="minorEastAsia" w:hAnsiTheme="minorEastAsia" w:cs="Times New Roman" w:hint="eastAsia"/>
          <w:noProof/>
          <w:color w:val="010001"/>
          <w:kern w:val="0"/>
          <w:sz w:val="21"/>
          <w:szCs w:val="21"/>
          <w:lang w:bidi="ar-SA"/>
        </w:rPr>
        <w:t>在</w:t>
      </w:r>
      <w:r w:rsidRPr="003C161F">
        <w:rPr>
          <w:rFonts w:asciiTheme="minorEastAsia" w:eastAsiaTheme="minorEastAsia" w:hAnsiTheme="minorEastAsia" w:cs="Times New Roman"/>
          <w:noProof/>
          <w:color w:val="010001"/>
          <w:kern w:val="0"/>
          <w:sz w:val="21"/>
          <w:szCs w:val="21"/>
          <w:lang w:bidi="ar-SA"/>
        </w:rPr>
        <w:t>dev_manager</w:t>
      </w:r>
      <w:r w:rsidRPr="003C161F">
        <w:rPr>
          <w:rFonts w:asciiTheme="minorEastAsia" w:eastAsiaTheme="minorEastAsia" w:hAnsiTheme="minorEastAsia" w:cs="Times New Roman"/>
          <w:noProof/>
          <w:color w:val="auto"/>
          <w:kern w:val="0"/>
          <w:sz w:val="21"/>
          <w:szCs w:val="21"/>
          <w:lang w:bidi="ar-SA"/>
        </w:rPr>
        <w:t>-&gt;</w:t>
      </w:r>
      <w:r w:rsidRPr="003C161F">
        <w:rPr>
          <w:rFonts w:asciiTheme="minorEastAsia" w:eastAsiaTheme="minorEastAsia" w:hAnsiTheme="minorEastAsia" w:cs="Times New Roman"/>
          <w:noProof/>
          <w:color w:val="010001"/>
          <w:kern w:val="0"/>
          <w:sz w:val="21"/>
          <w:szCs w:val="21"/>
          <w:lang w:bidi="ar-SA"/>
        </w:rPr>
        <w:t>CreateVideoCapturer</w:t>
      </w:r>
      <w:r w:rsidRPr="003C161F">
        <w:rPr>
          <w:rFonts w:asciiTheme="minorEastAsia" w:eastAsiaTheme="minorEastAsia" w:hAnsiTheme="minorEastAsia" w:cs="Times New Roman" w:hint="eastAsia"/>
          <w:noProof/>
          <w:color w:val="010001"/>
          <w:kern w:val="0"/>
          <w:sz w:val="21"/>
          <w:szCs w:val="21"/>
          <w:lang w:bidi="ar-SA"/>
        </w:rPr>
        <w:t>中，</w:t>
      </w:r>
    </w:p>
    <w:p w:rsidR="0043770C" w:rsidRPr="003C161F" w:rsidRDefault="0043770C">
      <w:pPr>
        <w:rPr>
          <w:rFonts w:asciiTheme="minorEastAsia" w:eastAsiaTheme="minorEastAsia" w:hAnsiTheme="minorEastAsia" w:cs="Times New Roman"/>
          <w:noProof/>
          <w:color w:val="010001"/>
          <w:kern w:val="0"/>
          <w:sz w:val="21"/>
          <w:szCs w:val="21"/>
          <w:lang w:bidi="ar-SA"/>
        </w:rPr>
      </w:pPr>
      <w:r w:rsidRPr="003C161F">
        <w:rPr>
          <w:rFonts w:asciiTheme="minorEastAsia" w:eastAsiaTheme="minorEastAsia" w:hAnsiTheme="minorEastAsia" w:cs="Times New Roman" w:hint="eastAsia"/>
          <w:noProof/>
          <w:color w:val="010001"/>
          <w:kern w:val="0"/>
          <w:sz w:val="21"/>
          <w:szCs w:val="21"/>
          <w:lang w:bidi="ar-SA"/>
        </w:rPr>
        <w:t>先检查是否是文件捕获对象。如果，则返回文件捕获对象指针。</w:t>
      </w:r>
    </w:p>
    <w:p w:rsidR="0043770C" w:rsidRPr="003C161F" w:rsidRDefault="0043770C">
      <w:pPr>
        <w:rPr>
          <w:rFonts w:asciiTheme="minorEastAsia" w:eastAsiaTheme="minorEastAsia" w:hAnsiTheme="minorEastAsia" w:cs="Times New Roman"/>
          <w:noProof/>
          <w:color w:val="010001"/>
          <w:kern w:val="0"/>
          <w:sz w:val="21"/>
          <w:szCs w:val="21"/>
          <w:lang w:bidi="ar-SA"/>
        </w:rPr>
      </w:pPr>
      <w:r w:rsidRPr="003C161F">
        <w:rPr>
          <w:rFonts w:asciiTheme="minorEastAsia" w:eastAsiaTheme="minorEastAsia" w:hAnsiTheme="minorEastAsia" w:cs="Times New Roman" w:hint="eastAsia"/>
          <w:noProof/>
          <w:color w:val="010001"/>
          <w:kern w:val="0"/>
          <w:sz w:val="21"/>
          <w:szCs w:val="21"/>
          <w:lang w:bidi="ar-SA"/>
        </w:rPr>
        <w:t>如果不是，调用</w:t>
      </w:r>
      <w:r w:rsidRPr="003C161F">
        <w:rPr>
          <w:rFonts w:asciiTheme="minorEastAsia" w:eastAsiaTheme="minorEastAsia" w:hAnsiTheme="minorEastAsia" w:cs="Times New Roman"/>
          <w:noProof/>
          <w:color w:val="010001"/>
          <w:kern w:val="0"/>
          <w:sz w:val="21"/>
          <w:szCs w:val="21"/>
          <w:lang w:bidi="ar-SA"/>
        </w:rPr>
        <w:t>device_video_capturer_factory_</w:t>
      </w:r>
      <w:r w:rsidRPr="003C161F">
        <w:rPr>
          <w:rFonts w:asciiTheme="minorEastAsia" w:eastAsiaTheme="minorEastAsia" w:hAnsiTheme="minorEastAsia" w:cs="Times New Roman"/>
          <w:noProof/>
          <w:color w:val="auto"/>
          <w:kern w:val="0"/>
          <w:sz w:val="21"/>
          <w:szCs w:val="21"/>
          <w:lang w:bidi="ar-SA"/>
        </w:rPr>
        <w:t>-&gt;</w:t>
      </w:r>
      <w:r w:rsidRPr="003C161F">
        <w:rPr>
          <w:rFonts w:asciiTheme="minorEastAsia" w:eastAsiaTheme="minorEastAsia" w:hAnsiTheme="minorEastAsia" w:cs="Times New Roman"/>
          <w:noProof/>
          <w:color w:val="010001"/>
          <w:kern w:val="0"/>
          <w:sz w:val="21"/>
          <w:szCs w:val="21"/>
          <w:lang w:bidi="ar-SA"/>
        </w:rPr>
        <w:t>Create</w:t>
      </w:r>
      <w:r w:rsidRPr="003C161F">
        <w:rPr>
          <w:rFonts w:asciiTheme="minorEastAsia" w:eastAsiaTheme="minorEastAsia" w:hAnsiTheme="minorEastAsia" w:cs="Times New Roman"/>
          <w:noProof/>
          <w:color w:val="auto"/>
          <w:kern w:val="0"/>
          <w:sz w:val="21"/>
          <w:szCs w:val="21"/>
          <w:lang w:bidi="ar-SA"/>
        </w:rPr>
        <w:t>(</w:t>
      </w:r>
      <w:r w:rsidRPr="003C161F">
        <w:rPr>
          <w:rFonts w:asciiTheme="minorEastAsia" w:eastAsiaTheme="minorEastAsia" w:hAnsiTheme="minorEastAsia" w:cs="Times New Roman"/>
          <w:noProof/>
          <w:color w:val="010001"/>
          <w:kern w:val="0"/>
          <w:sz w:val="21"/>
          <w:szCs w:val="21"/>
          <w:lang w:bidi="ar-SA"/>
        </w:rPr>
        <w:t>device</w:t>
      </w:r>
      <w:r w:rsidRPr="003C161F">
        <w:rPr>
          <w:rFonts w:asciiTheme="minorEastAsia" w:eastAsiaTheme="minorEastAsia" w:hAnsiTheme="minorEastAsia" w:cs="Times New Roman"/>
          <w:noProof/>
          <w:color w:val="auto"/>
          <w:kern w:val="0"/>
          <w:sz w:val="21"/>
          <w:szCs w:val="21"/>
          <w:lang w:bidi="ar-SA"/>
        </w:rPr>
        <w:t>);</w:t>
      </w:r>
      <w:r w:rsidRPr="003C161F">
        <w:rPr>
          <w:rFonts w:asciiTheme="minorEastAsia" w:eastAsiaTheme="minorEastAsia" w:hAnsiTheme="minorEastAsia" w:cs="Times New Roman" w:hint="eastAsia"/>
          <w:noProof/>
          <w:color w:val="auto"/>
          <w:kern w:val="0"/>
          <w:sz w:val="21"/>
          <w:szCs w:val="21"/>
          <w:lang w:bidi="ar-SA"/>
        </w:rPr>
        <w:t>建立视频捕获对象。这里</w:t>
      </w:r>
      <w:r w:rsidRPr="003C161F">
        <w:rPr>
          <w:rFonts w:asciiTheme="minorEastAsia" w:eastAsiaTheme="minorEastAsia" w:hAnsiTheme="minorEastAsia" w:cs="Times New Roman"/>
          <w:noProof/>
          <w:color w:val="010001"/>
          <w:kern w:val="0"/>
          <w:sz w:val="21"/>
          <w:szCs w:val="21"/>
          <w:lang w:bidi="ar-SA"/>
        </w:rPr>
        <w:t>device_video_capturer_factory_</w:t>
      </w:r>
      <w:r w:rsidRPr="003C161F">
        <w:rPr>
          <w:rFonts w:asciiTheme="minorEastAsia" w:eastAsiaTheme="minorEastAsia" w:hAnsiTheme="minorEastAsia" w:cs="Times New Roman" w:hint="eastAsia"/>
          <w:noProof/>
          <w:color w:val="010001"/>
          <w:kern w:val="0"/>
          <w:sz w:val="21"/>
          <w:szCs w:val="21"/>
          <w:lang w:bidi="ar-SA"/>
        </w:rPr>
        <w:t>=</w:t>
      </w:r>
      <w:r w:rsidRPr="003C161F">
        <w:rPr>
          <w:rFonts w:asciiTheme="minorEastAsia" w:eastAsiaTheme="minorEastAsia" w:hAnsiTheme="minorEastAsia" w:cs="Times New Roman"/>
          <w:noProof/>
          <w:color w:val="010001"/>
          <w:kern w:val="0"/>
          <w:sz w:val="21"/>
          <w:szCs w:val="21"/>
          <w:lang w:bidi="ar-SA"/>
        </w:rPr>
        <w:t>DefaultVideoCapturerFactory</w:t>
      </w:r>
    </w:p>
    <w:p w:rsidR="0043770C" w:rsidRPr="003C161F" w:rsidRDefault="0043770C">
      <w:pPr>
        <w:rPr>
          <w:rFonts w:ascii="新宋体" w:eastAsia="新宋体" w:hAnsi="Times New Roman" w:cs="Times New Roman"/>
          <w:noProof/>
          <w:color w:val="010001"/>
          <w:kern w:val="0"/>
          <w:sz w:val="21"/>
          <w:szCs w:val="21"/>
          <w:lang w:bidi="ar-SA"/>
        </w:rPr>
      </w:pP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0000FF"/>
          <w:kern w:val="0"/>
          <w:sz w:val="21"/>
          <w:szCs w:val="21"/>
          <w:lang w:bidi="ar-SA"/>
        </w:rPr>
        <w:t>class</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DefaultVideoCapturerFactory</w:t>
      </w:r>
      <w:r w:rsidRPr="003C161F">
        <w:rPr>
          <w:rFonts w:ascii="新宋体" w:eastAsia="新宋体" w:hAnsi="Times New Roman" w:cs="Times New Roman"/>
          <w:noProof/>
          <w:color w:val="auto"/>
          <w:kern w:val="0"/>
          <w:sz w:val="21"/>
          <w:szCs w:val="21"/>
          <w:lang w:bidi="ar-SA"/>
        </w:rPr>
        <w:t xml:space="preserve"> : </w:t>
      </w:r>
      <w:r w:rsidRPr="003C161F">
        <w:rPr>
          <w:rFonts w:ascii="新宋体" w:eastAsia="新宋体" w:hAnsi="Times New Roman" w:cs="Times New Roman"/>
          <w:noProof/>
          <w:color w:val="0000FF"/>
          <w:kern w:val="0"/>
          <w:sz w:val="21"/>
          <w:szCs w:val="21"/>
          <w:lang w:bidi="ar-SA"/>
        </w:rPr>
        <w:t>public</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VideoCapturerFactory</w:t>
      </w:r>
      <w:r w:rsidRPr="003C161F">
        <w:rPr>
          <w:rFonts w:ascii="新宋体" w:eastAsia="新宋体" w:hAnsi="Times New Roman" w:cs="Times New Roman"/>
          <w:noProof/>
          <w:color w:val="auto"/>
          <w:kern w:val="0"/>
          <w:sz w:val="21"/>
          <w:szCs w:val="21"/>
          <w:lang w:bidi="ar-SA"/>
        </w:rPr>
        <w:t xml:space="preserve"> {</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public</w:t>
      </w:r>
      <w:r w:rsidRPr="003C161F">
        <w:rPr>
          <w:rFonts w:ascii="新宋体" w:eastAsia="新宋体" w:hAnsi="Times New Roman" w:cs="Times New Roman"/>
          <w:noProof/>
          <w:color w:val="auto"/>
          <w:kern w:val="0"/>
          <w:sz w:val="21"/>
          <w:szCs w:val="21"/>
          <w:lang w:bidi="ar-SA"/>
        </w:rPr>
        <w:t>:</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DefaultVideoCapturerFactory</w:t>
      </w:r>
      <w:r w:rsidRPr="003C161F">
        <w:rPr>
          <w:rFonts w:ascii="新宋体" w:eastAsia="新宋体" w:hAnsi="Times New Roman" w:cs="Times New Roman"/>
          <w:noProof/>
          <w:color w:val="auto"/>
          <w:kern w:val="0"/>
          <w:sz w:val="21"/>
          <w:szCs w:val="21"/>
          <w:lang w:bidi="ar-SA"/>
        </w:rPr>
        <w:t>() {}</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virtual</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DefaultVideoCapturerFactory</w:t>
      </w:r>
      <w:r w:rsidRPr="003C161F">
        <w:rPr>
          <w:rFonts w:ascii="新宋体" w:eastAsia="新宋体" w:hAnsi="Times New Roman" w:cs="Times New Roman"/>
          <w:noProof/>
          <w:color w:val="auto"/>
          <w:kern w:val="0"/>
          <w:sz w:val="21"/>
          <w:szCs w:val="21"/>
          <w:lang w:bidi="ar-SA"/>
        </w:rPr>
        <w:t>() {}</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VideoCapturer</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Create</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000FF"/>
          <w:kern w:val="0"/>
          <w:sz w:val="21"/>
          <w:szCs w:val="21"/>
          <w:lang w:bidi="ar-SA"/>
        </w:rPr>
        <w:t>const</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Device</w:t>
      </w:r>
      <w:r w:rsidRPr="003C161F">
        <w:rPr>
          <w:rFonts w:ascii="新宋体" w:eastAsia="新宋体" w:hAnsi="Times New Roman" w:cs="Times New Roman"/>
          <w:noProof/>
          <w:color w:val="auto"/>
          <w:kern w:val="0"/>
          <w:sz w:val="21"/>
          <w:szCs w:val="21"/>
          <w:lang w:bidi="ar-SA"/>
        </w:rPr>
        <w:t xml:space="preserve">&amp; </w:t>
      </w:r>
      <w:r w:rsidRPr="003C161F">
        <w:rPr>
          <w:rFonts w:ascii="新宋体" w:eastAsia="新宋体" w:hAnsi="Times New Roman" w:cs="Times New Roman"/>
          <w:noProof/>
          <w:color w:val="010001"/>
          <w:kern w:val="0"/>
          <w:sz w:val="21"/>
          <w:szCs w:val="21"/>
          <w:lang w:bidi="ar-SA"/>
        </w:rPr>
        <w:t>device</w:t>
      </w:r>
      <w:r w:rsidRPr="003C161F">
        <w:rPr>
          <w:rFonts w:ascii="新宋体" w:eastAsia="新宋体" w:hAnsi="Times New Roman" w:cs="Times New Roman"/>
          <w:noProof/>
          <w:color w:val="auto"/>
          <w:kern w:val="0"/>
          <w:sz w:val="21"/>
          <w:szCs w:val="21"/>
          <w:lang w:bidi="ar-SA"/>
        </w:rPr>
        <w:t>) {</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0000FF"/>
          <w:kern w:val="0"/>
          <w:sz w:val="21"/>
          <w:szCs w:val="21"/>
          <w:lang w:bidi="ar-SA"/>
        </w:rPr>
        <w:t>#if</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defined</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VIDEO_CAPTURER_NAME</w:t>
      </w:r>
      <w:r w:rsidRPr="003C161F">
        <w:rPr>
          <w:rFonts w:ascii="新宋体" w:eastAsia="新宋体" w:hAnsi="Times New Roman" w:cs="Times New Roman"/>
          <w:noProof/>
          <w:color w:val="auto"/>
          <w:kern w:val="0"/>
          <w:sz w:val="21"/>
          <w:szCs w:val="21"/>
          <w:lang w:bidi="ar-SA"/>
        </w:rPr>
        <w:t>)</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VIDEO_CAPTURER_NAME</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return_value</w:t>
      </w:r>
      <w:r w:rsidRPr="003C161F">
        <w:rPr>
          <w:rFonts w:ascii="新宋体" w:eastAsia="新宋体" w:hAnsi="Times New Roman" w:cs="Times New Roman"/>
          <w:noProof/>
          <w:color w:val="auto"/>
          <w:kern w:val="0"/>
          <w:sz w:val="21"/>
          <w:szCs w:val="21"/>
          <w:lang w:bidi="ar-SA"/>
        </w:rPr>
        <w:t xml:space="preserve"> = </w:t>
      </w:r>
      <w:r w:rsidRPr="003C161F">
        <w:rPr>
          <w:rFonts w:ascii="新宋体" w:eastAsia="新宋体" w:hAnsi="Times New Roman" w:cs="Times New Roman"/>
          <w:noProof/>
          <w:color w:val="0000FF"/>
          <w:kern w:val="0"/>
          <w:sz w:val="21"/>
          <w:szCs w:val="21"/>
          <w:lang w:bidi="ar-SA"/>
        </w:rPr>
        <w:t>new</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VIDEO_CAPTURER_NAME</w:t>
      </w:r>
      <w:r w:rsidRPr="003C161F">
        <w:rPr>
          <w:rFonts w:ascii="新宋体" w:eastAsia="新宋体" w:hAnsi="Times New Roman" w:cs="Times New Roman"/>
          <w:noProof/>
          <w:color w:val="auto"/>
          <w:kern w:val="0"/>
          <w:sz w:val="21"/>
          <w:szCs w:val="21"/>
          <w:lang w:bidi="ar-SA"/>
        </w:rPr>
        <w:t>;</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if</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return_value</w:t>
      </w:r>
      <w:r w:rsidRPr="003C161F">
        <w:rPr>
          <w:rFonts w:ascii="新宋体" w:eastAsia="新宋体" w:hAnsi="Times New Roman" w:cs="Times New Roman"/>
          <w:noProof/>
          <w:color w:val="auto"/>
          <w:kern w:val="0"/>
          <w:sz w:val="21"/>
          <w:szCs w:val="21"/>
          <w:lang w:bidi="ar-SA"/>
        </w:rPr>
        <w:t>-&gt;</w:t>
      </w:r>
      <w:r w:rsidRPr="003C161F">
        <w:rPr>
          <w:rFonts w:ascii="新宋体" w:eastAsia="新宋体" w:hAnsi="Times New Roman" w:cs="Times New Roman"/>
          <w:noProof/>
          <w:color w:val="010001"/>
          <w:kern w:val="0"/>
          <w:sz w:val="21"/>
          <w:szCs w:val="21"/>
          <w:lang w:bidi="ar-SA"/>
        </w:rPr>
        <w:t>Init</w:t>
      </w:r>
      <w:r w:rsidRPr="003C161F">
        <w:rPr>
          <w:rFonts w:ascii="新宋体" w:eastAsia="新宋体" w:hAnsi="Times New Roman" w:cs="Times New Roman"/>
          <w:noProof/>
          <w:color w:val="auto"/>
          <w:kern w:val="0"/>
          <w:sz w:val="21"/>
          <w:szCs w:val="21"/>
          <w:lang w:bidi="ar-SA"/>
        </w:rPr>
        <w:t>(</w:t>
      </w:r>
      <w:r w:rsidRPr="003C161F">
        <w:rPr>
          <w:rFonts w:ascii="新宋体" w:eastAsia="新宋体" w:hAnsi="Times New Roman" w:cs="Times New Roman"/>
          <w:noProof/>
          <w:color w:val="010001"/>
          <w:kern w:val="0"/>
          <w:sz w:val="21"/>
          <w:szCs w:val="21"/>
          <w:lang w:bidi="ar-SA"/>
        </w:rPr>
        <w:t>device</w:t>
      </w:r>
      <w:r w:rsidRPr="003C161F">
        <w:rPr>
          <w:rFonts w:ascii="新宋体" w:eastAsia="新宋体" w:hAnsi="Times New Roman" w:cs="Times New Roman"/>
          <w:noProof/>
          <w:color w:val="auto"/>
          <w:kern w:val="0"/>
          <w:sz w:val="21"/>
          <w:szCs w:val="21"/>
          <w:lang w:bidi="ar-SA"/>
        </w:rPr>
        <w:t>)) {</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delete</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return_value</w:t>
      </w:r>
      <w:r w:rsidRPr="003C161F">
        <w:rPr>
          <w:rFonts w:ascii="新宋体" w:eastAsia="新宋体" w:hAnsi="Times New Roman" w:cs="Times New Roman"/>
          <w:noProof/>
          <w:color w:val="auto"/>
          <w:kern w:val="0"/>
          <w:sz w:val="21"/>
          <w:szCs w:val="21"/>
          <w:lang w:bidi="ar-SA"/>
        </w:rPr>
        <w:t>;</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return</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NULL</w:t>
      </w:r>
      <w:r w:rsidRPr="003C161F">
        <w:rPr>
          <w:rFonts w:ascii="新宋体" w:eastAsia="新宋体" w:hAnsi="Times New Roman" w:cs="Times New Roman"/>
          <w:noProof/>
          <w:color w:val="auto"/>
          <w:kern w:val="0"/>
          <w:sz w:val="21"/>
          <w:szCs w:val="21"/>
          <w:lang w:bidi="ar-SA"/>
        </w:rPr>
        <w:t>;</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000FF"/>
          <w:kern w:val="0"/>
          <w:sz w:val="21"/>
          <w:szCs w:val="21"/>
          <w:lang w:bidi="ar-SA"/>
        </w:rPr>
        <w:t>return</w:t>
      </w:r>
      <w:r w:rsidRPr="003C161F">
        <w:rPr>
          <w:rFonts w:ascii="新宋体" w:eastAsia="新宋体" w:hAnsi="Times New Roman" w:cs="Times New Roman"/>
          <w:noProof/>
          <w:color w:val="auto"/>
          <w:kern w:val="0"/>
          <w:sz w:val="21"/>
          <w:szCs w:val="21"/>
          <w:lang w:bidi="ar-SA"/>
        </w:rPr>
        <w:t xml:space="preserve"> </w:t>
      </w:r>
      <w:r w:rsidRPr="003C161F">
        <w:rPr>
          <w:rFonts w:ascii="新宋体" w:eastAsia="新宋体" w:hAnsi="Times New Roman" w:cs="Times New Roman"/>
          <w:noProof/>
          <w:color w:val="010001"/>
          <w:kern w:val="0"/>
          <w:sz w:val="21"/>
          <w:szCs w:val="21"/>
          <w:lang w:bidi="ar-SA"/>
        </w:rPr>
        <w:t>return_value</w:t>
      </w:r>
      <w:r w:rsidRPr="003C161F">
        <w:rPr>
          <w:rFonts w:ascii="新宋体" w:eastAsia="新宋体" w:hAnsi="Times New Roman" w:cs="Times New Roman"/>
          <w:noProof/>
          <w:color w:val="auto"/>
          <w:kern w:val="0"/>
          <w:sz w:val="21"/>
          <w:szCs w:val="21"/>
          <w:lang w:bidi="ar-SA"/>
        </w:rPr>
        <w:t>;</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0000FF"/>
          <w:kern w:val="0"/>
          <w:sz w:val="21"/>
          <w:szCs w:val="21"/>
          <w:lang w:bidi="ar-SA"/>
        </w:rPr>
      </w:pPr>
      <w:r w:rsidRPr="003C161F">
        <w:rPr>
          <w:rFonts w:ascii="新宋体" w:eastAsia="新宋体" w:hAnsi="Times New Roman" w:cs="Times New Roman"/>
          <w:noProof/>
          <w:color w:val="0000FF"/>
          <w:kern w:val="0"/>
          <w:sz w:val="21"/>
          <w:szCs w:val="21"/>
          <w:lang w:bidi="ar-SA"/>
        </w:rPr>
        <w:t>#else</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808080"/>
          <w:kern w:val="0"/>
          <w:sz w:val="21"/>
          <w:szCs w:val="21"/>
          <w:lang w:bidi="ar-SA"/>
        </w:rPr>
      </w:pPr>
      <w:r w:rsidRPr="003C161F">
        <w:rPr>
          <w:rFonts w:ascii="新宋体" w:eastAsia="新宋体" w:hAnsi="Times New Roman" w:cs="Times New Roman"/>
          <w:noProof/>
          <w:color w:val="808080"/>
          <w:kern w:val="0"/>
          <w:sz w:val="21"/>
          <w:szCs w:val="21"/>
          <w:lang w:bidi="ar-SA"/>
        </w:rPr>
        <w:t xml:space="preserve">    return NULL;</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0000FF"/>
          <w:kern w:val="0"/>
          <w:sz w:val="21"/>
          <w:szCs w:val="21"/>
          <w:lang w:bidi="ar-SA"/>
        </w:rPr>
      </w:pPr>
      <w:r w:rsidRPr="003C161F">
        <w:rPr>
          <w:rFonts w:ascii="新宋体" w:eastAsia="新宋体" w:hAnsi="Times New Roman" w:cs="Times New Roman"/>
          <w:noProof/>
          <w:color w:val="0000FF"/>
          <w:kern w:val="0"/>
          <w:sz w:val="21"/>
          <w:szCs w:val="21"/>
          <w:lang w:bidi="ar-SA"/>
        </w:rPr>
        <w:t>#endif</w:t>
      </w:r>
    </w:p>
    <w:p w:rsidR="0043770C" w:rsidRPr="003C161F" w:rsidRDefault="0043770C" w:rsidP="0043770C">
      <w:pPr>
        <w:suppressAutoHyphens w:val="0"/>
        <w:autoSpaceDE w:val="0"/>
        <w:autoSpaceDN w:val="0"/>
        <w:adjustRightInd w:val="0"/>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 xml:space="preserve">  }</w:t>
      </w:r>
    </w:p>
    <w:p w:rsidR="0043770C" w:rsidRPr="003C161F" w:rsidRDefault="0043770C" w:rsidP="0043770C">
      <w:pPr>
        <w:rPr>
          <w:rFonts w:ascii="新宋体" w:eastAsia="新宋体" w:hAnsi="Times New Roman" w:cs="Times New Roman"/>
          <w:noProof/>
          <w:color w:val="auto"/>
          <w:kern w:val="0"/>
          <w:sz w:val="21"/>
          <w:szCs w:val="21"/>
          <w:lang w:bidi="ar-SA"/>
        </w:rPr>
      </w:pPr>
      <w:r w:rsidRPr="003C161F">
        <w:rPr>
          <w:rFonts w:ascii="新宋体" w:eastAsia="新宋体" w:hAnsi="Times New Roman" w:cs="Times New Roman"/>
          <w:noProof/>
          <w:color w:val="auto"/>
          <w:kern w:val="0"/>
          <w:sz w:val="21"/>
          <w:szCs w:val="21"/>
          <w:lang w:bidi="ar-SA"/>
        </w:rPr>
        <w:t>};</w:t>
      </w:r>
    </w:p>
    <w:p w:rsidR="0043770C" w:rsidRPr="003C161F" w:rsidRDefault="0043770C" w:rsidP="0043770C">
      <w:pPr>
        <w:rPr>
          <w:rFonts w:ascii="新宋体" w:eastAsia="新宋体" w:hAnsi="Times New Roman" w:cs="Times New Roman"/>
          <w:noProof/>
          <w:color w:val="auto"/>
          <w:kern w:val="0"/>
          <w:sz w:val="21"/>
          <w:szCs w:val="21"/>
          <w:lang w:bidi="ar-SA"/>
        </w:rPr>
      </w:pPr>
    </w:p>
    <w:p w:rsidR="0043770C" w:rsidRPr="003C161F" w:rsidRDefault="0043770C" w:rsidP="0043770C">
      <w:pPr>
        <w:rPr>
          <w:rFonts w:asciiTheme="minorEastAsia" w:eastAsiaTheme="minorEastAsia" w:hAnsiTheme="minorEastAsia" w:cs="Times New Roman"/>
          <w:noProof/>
          <w:color w:val="010001"/>
          <w:kern w:val="0"/>
          <w:sz w:val="21"/>
          <w:szCs w:val="21"/>
          <w:lang w:bidi="ar-SA"/>
        </w:rPr>
      </w:pPr>
      <w:r w:rsidRPr="003C161F">
        <w:rPr>
          <w:rFonts w:asciiTheme="minorEastAsia" w:eastAsiaTheme="minorEastAsia" w:hAnsiTheme="minorEastAsia" w:cs="Times New Roman" w:hint="eastAsia"/>
          <w:noProof/>
          <w:color w:val="auto"/>
          <w:kern w:val="0"/>
          <w:sz w:val="21"/>
          <w:szCs w:val="21"/>
          <w:lang w:bidi="ar-SA"/>
        </w:rPr>
        <w:t>这个</w:t>
      </w:r>
      <w:r w:rsidRPr="003C161F">
        <w:rPr>
          <w:rFonts w:asciiTheme="minorEastAsia" w:eastAsiaTheme="minorEastAsia" w:hAnsiTheme="minorEastAsia" w:cs="Times New Roman"/>
          <w:noProof/>
          <w:color w:val="010001"/>
          <w:kern w:val="0"/>
          <w:sz w:val="21"/>
          <w:szCs w:val="21"/>
          <w:lang w:bidi="ar-SA"/>
        </w:rPr>
        <w:t>DefaultVideoCapturerFactory</w:t>
      </w:r>
      <w:r w:rsidRPr="003C161F">
        <w:rPr>
          <w:rFonts w:asciiTheme="minorEastAsia" w:eastAsiaTheme="minorEastAsia" w:hAnsiTheme="minorEastAsia" w:cs="Times New Roman" w:hint="eastAsia"/>
          <w:noProof/>
          <w:color w:val="auto"/>
          <w:kern w:val="0"/>
          <w:sz w:val="21"/>
          <w:szCs w:val="21"/>
          <w:lang w:bidi="ar-SA"/>
        </w:rPr>
        <w:t>类厂很简单，在</w:t>
      </w:r>
      <w:r w:rsidRPr="003C161F">
        <w:rPr>
          <w:rFonts w:asciiTheme="minorEastAsia" w:eastAsiaTheme="minorEastAsia" w:hAnsiTheme="minorEastAsia" w:cs="Times New Roman"/>
          <w:noProof/>
          <w:color w:val="010001"/>
          <w:kern w:val="0"/>
          <w:sz w:val="21"/>
          <w:szCs w:val="21"/>
          <w:lang w:bidi="ar-SA"/>
        </w:rPr>
        <w:t>Create</w:t>
      </w:r>
      <w:r w:rsidRPr="003C161F">
        <w:rPr>
          <w:rFonts w:asciiTheme="minorEastAsia" w:eastAsiaTheme="minorEastAsia" w:hAnsiTheme="minorEastAsia" w:cs="Times New Roman" w:hint="eastAsia"/>
          <w:noProof/>
          <w:color w:val="010001"/>
          <w:kern w:val="0"/>
          <w:sz w:val="21"/>
          <w:szCs w:val="21"/>
          <w:lang w:bidi="ar-SA"/>
        </w:rPr>
        <w:t>函数中建立</w:t>
      </w:r>
      <w:r w:rsidRPr="003C161F">
        <w:rPr>
          <w:rFonts w:asciiTheme="minorEastAsia" w:eastAsiaTheme="minorEastAsia" w:hAnsiTheme="minorEastAsia" w:cs="Times New Roman"/>
          <w:noProof/>
          <w:color w:val="010001"/>
          <w:kern w:val="0"/>
          <w:sz w:val="21"/>
          <w:szCs w:val="21"/>
          <w:lang w:bidi="ar-SA"/>
        </w:rPr>
        <w:t>WebRtcVideoCapturer</w:t>
      </w:r>
      <w:r w:rsidRPr="003C161F">
        <w:rPr>
          <w:rFonts w:asciiTheme="minorEastAsia" w:eastAsiaTheme="minorEastAsia" w:hAnsiTheme="minorEastAsia" w:cs="Times New Roman" w:hint="eastAsia"/>
          <w:noProof/>
          <w:color w:val="010001"/>
          <w:kern w:val="0"/>
          <w:sz w:val="21"/>
          <w:szCs w:val="21"/>
          <w:lang w:bidi="ar-SA"/>
        </w:rPr>
        <w:t>对象。并调用Init初始化此对象。在这个初始化中，会建立调用</w:t>
      </w:r>
      <w:r w:rsidRPr="003C161F">
        <w:rPr>
          <w:rFonts w:asciiTheme="minorEastAsia" w:eastAsiaTheme="minorEastAsia" w:hAnsiTheme="minorEastAsia" w:cs="Times New Roman"/>
          <w:noProof/>
          <w:color w:val="010001"/>
          <w:kern w:val="0"/>
          <w:sz w:val="21"/>
          <w:szCs w:val="21"/>
          <w:lang w:bidi="ar-SA"/>
        </w:rPr>
        <w:t>module_</w:t>
      </w:r>
      <w:r w:rsidRPr="003C161F">
        <w:rPr>
          <w:rFonts w:asciiTheme="minorEastAsia" w:eastAsiaTheme="minorEastAsia" w:hAnsiTheme="minorEastAsia" w:cs="Times New Roman"/>
          <w:noProof/>
          <w:color w:val="auto"/>
          <w:kern w:val="0"/>
          <w:sz w:val="21"/>
          <w:szCs w:val="21"/>
          <w:lang w:bidi="ar-SA"/>
        </w:rPr>
        <w:t xml:space="preserve"> = </w:t>
      </w:r>
      <w:r w:rsidRPr="003C161F">
        <w:rPr>
          <w:rFonts w:asciiTheme="minorEastAsia" w:eastAsiaTheme="minorEastAsia" w:hAnsiTheme="minorEastAsia" w:cs="Times New Roman"/>
          <w:noProof/>
          <w:color w:val="010001"/>
          <w:kern w:val="0"/>
          <w:sz w:val="21"/>
          <w:szCs w:val="21"/>
          <w:lang w:bidi="ar-SA"/>
        </w:rPr>
        <w:t>factory_</w:t>
      </w:r>
      <w:r w:rsidRPr="003C161F">
        <w:rPr>
          <w:rFonts w:asciiTheme="minorEastAsia" w:eastAsiaTheme="minorEastAsia" w:hAnsiTheme="minorEastAsia" w:cs="Times New Roman"/>
          <w:noProof/>
          <w:color w:val="auto"/>
          <w:kern w:val="0"/>
          <w:sz w:val="21"/>
          <w:szCs w:val="21"/>
          <w:lang w:bidi="ar-SA"/>
        </w:rPr>
        <w:t>-&gt;</w:t>
      </w:r>
      <w:r w:rsidRPr="003C161F">
        <w:rPr>
          <w:rFonts w:asciiTheme="minorEastAsia" w:eastAsiaTheme="minorEastAsia" w:hAnsiTheme="minorEastAsia" w:cs="Times New Roman"/>
          <w:noProof/>
          <w:color w:val="010001"/>
          <w:kern w:val="0"/>
          <w:sz w:val="21"/>
          <w:szCs w:val="21"/>
          <w:lang w:bidi="ar-SA"/>
        </w:rPr>
        <w:t>Create</w:t>
      </w:r>
      <w:r w:rsidRPr="003C161F">
        <w:rPr>
          <w:rFonts w:asciiTheme="minorEastAsia" w:eastAsiaTheme="minorEastAsia" w:hAnsiTheme="minorEastAsia" w:cs="Times New Roman"/>
          <w:noProof/>
          <w:color w:val="auto"/>
          <w:kern w:val="0"/>
          <w:sz w:val="21"/>
          <w:szCs w:val="21"/>
          <w:lang w:bidi="ar-SA"/>
        </w:rPr>
        <w:t xml:space="preserve">(0, </w:t>
      </w:r>
      <w:r w:rsidRPr="003C161F">
        <w:rPr>
          <w:rFonts w:asciiTheme="minorEastAsia" w:eastAsiaTheme="minorEastAsia" w:hAnsiTheme="minorEastAsia" w:cs="Times New Roman"/>
          <w:noProof/>
          <w:color w:val="010001"/>
          <w:kern w:val="0"/>
          <w:sz w:val="21"/>
          <w:szCs w:val="21"/>
          <w:lang w:bidi="ar-SA"/>
        </w:rPr>
        <w:t>vcm_id</w:t>
      </w:r>
      <w:r w:rsidRPr="003C161F">
        <w:rPr>
          <w:rFonts w:asciiTheme="minorEastAsia" w:eastAsiaTheme="minorEastAsia" w:hAnsiTheme="minorEastAsia" w:cs="Times New Roman"/>
          <w:noProof/>
          <w:color w:val="auto"/>
          <w:kern w:val="0"/>
          <w:sz w:val="21"/>
          <w:szCs w:val="21"/>
          <w:lang w:bidi="ar-SA"/>
        </w:rPr>
        <w:t>);</w:t>
      </w:r>
      <w:r w:rsidRPr="003C161F">
        <w:rPr>
          <w:rFonts w:asciiTheme="minorEastAsia" w:eastAsiaTheme="minorEastAsia" w:hAnsiTheme="minorEastAsia" w:cs="Times New Roman" w:hint="eastAsia"/>
          <w:noProof/>
          <w:color w:val="auto"/>
          <w:kern w:val="0"/>
          <w:sz w:val="21"/>
          <w:szCs w:val="21"/>
          <w:lang w:bidi="ar-SA"/>
        </w:rPr>
        <w:t>其中factory_建立过程如下：</w:t>
      </w:r>
    </w:p>
    <w:p w:rsidR="00A525BF" w:rsidRPr="003C161F" w:rsidRDefault="0043770C">
      <w:pPr>
        <w:rPr>
          <w:rFonts w:asciiTheme="minorEastAsia" w:eastAsiaTheme="minorEastAsia" w:hAnsiTheme="minorEastAsia" w:cs="Times New Roman"/>
          <w:noProof/>
          <w:color w:val="010001"/>
          <w:kern w:val="0"/>
          <w:sz w:val="21"/>
          <w:szCs w:val="21"/>
          <w:lang w:bidi="ar-SA"/>
        </w:rPr>
      </w:pPr>
      <w:r w:rsidRPr="003C161F">
        <w:rPr>
          <w:rFonts w:asciiTheme="minorEastAsia" w:eastAsiaTheme="minorEastAsia" w:hAnsiTheme="minorEastAsia" w:cs="Times New Roman"/>
          <w:noProof/>
          <w:color w:val="010001"/>
          <w:kern w:val="0"/>
          <w:sz w:val="21"/>
          <w:szCs w:val="21"/>
          <w:lang w:bidi="ar-SA"/>
        </w:rPr>
        <w:t>WebRtcVcmFactory</w:t>
      </w:r>
      <w:r w:rsidRPr="003C161F">
        <w:rPr>
          <w:rFonts w:asciiTheme="minorEastAsia" w:eastAsiaTheme="minorEastAsia" w:hAnsiTheme="minorEastAsia" w:cs="Times New Roman" w:hint="eastAsia"/>
          <w:noProof/>
          <w:color w:val="010001"/>
          <w:kern w:val="0"/>
          <w:sz w:val="21"/>
          <w:szCs w:val="21"/>
          <w:lang w:bidi="ar-SA"/>
        </w:rPr>
        <w:t>-&gt;</w:t>
      </w:r>
      <w:r w:rsidRPr="003C161F">
        <w:rPr>
          <w:rFonts w:asciiTheme="minorEastAsia" w:eastAsiaTheme="minorEastAsia" w:hAnsiTheme="minorEastAsia" w:cs="Times New Roman"/>
          <w:noProof/>
          <w:color w:val="010001"/>
          <w:kern w:val="0"/>
          <w:sz w:val="21"/>
          <w:szCs w:val="21"/>
          <w:lang w:bidi="ar-SA"/>
        </w:rPr>
        <w:t xml:space="preserve"> VideoCaptureFactory</w:t>
      </w:r>
      <w:r w:rsidRPr="003C161F">
        <w:rPr>
          <w:rFonts w:asciiTheme="minorEastAsia" w:eastAsiaTheme="minorEastAsia" w:hAnsiTheme="minorEastAsia" w:cs="Times New Roman" w:hint="eastAsia"/>
          <w:noProof/>
          <w:color w:val="010001"/>
          <w:kern w:val="0"/>
          <w:sz w:val="21"/>
          <w:szCs w:val="21"/>
          <w:lang w:bidi="ar-SA"/>
        </w:rPr>
        <w:t>-&gt;</w:t>
      </w:r>
      <w:r w:rsidRPr="003C161F">
        <w:rPr>
          <w:rFonts w:asciiTheme="minorEastAsia" w:eastAsiaTheme="minorEastAsia" w:hAnsiTheme="minorEastAsia" w:cs="Times New Roman"/>
          <w:noProof/>
          <w:color w:val="010001"/>
          <w:kern w:val="0"/>
          <w:sz w:val="21"/>
          <w:szCs w:val="21"/>
          <w:lang w:bidi="ar-SA"/>
        </w:rPr>
        <w:t xml:space="preserve"> videocapturemodule</w:t>
      </w:r>
      <w:r w:rsidRPr="003C161F">
        <w:rPr>
          <w:rFonts w:asciiTheme="minorEastAsia" w:eastAsiaTheme="minorEastAsia" w:hAnsiTheme="minorEastAsia" w:cs="Times New Roman"/>
          <w:noProof/>
          <w:color w:val="auto"/>
          <w:kern w:val="0"/>
          <w:sz w:val="21"/>
          <w:szCs w:val="21"/>
          <w:lang w:bidi="ar-SA"/>
        </w:rPr>
        <w:t>::</w:t>
      </w:r>
      <w:r w:rsidRPr="003C161F">
        <w:rPr>
          <w:rFonts w:asciiTheme="minorEastAsia" w:eastAsiaTheme="minorEastAsia" w:hAnsiTheme="minorEastAsia" w:cs="Times New Roman"/>
          <w:noProof/>
          <w:color w:val="010001"/>
          <w:kern w:val="0"/>
          <w:sz w:val="21"/>
          <w:szCs w:val="21"/>
          <w:lang w:bidi="ar-SA"/>
        </w:rPr>
        <w:t>VideoCaptureImpl</w:t>
      </w:r>
      <w:r w:rsidRPr="003C161F">
        <w:rPr>
          <w:rFonts w:asciiTheme="minorEastAsia" w:eastAsiaTheme="minorEastAsia" w:hAnsiTheme="minorEastAsia" w:cs="Times New Roman" w:hint="eastAsia"/>
          <w:noProof/>
          <w:color w:val="010001"/>
          <w:kern w:val="0"/>
          <w:sz w:val="21"/>
          <w:szCs w:val="21"/>
          <w:lang w:bidi="ar-SA"/>
        </w:rPr>
        <w:t>-&gt;</w:t>
      </w:r>
      <w:r w:rsidRPr="003C161F">
        <w:rPr>
          <w:rFonts w:asciiTheme="minorEastAsia" w:eastAsiaTheme="minorEastAsia" w:hAnsiTheme="minorEastAsia" w:cs="Times New Roman"/>
          <w:noProof/>
          <w:color w:val="010001"/>
          <w:kern w:val="0"/>
          <w:sz w:val="21"/>
          <w:szCs w:val="21"/>
          <w:lang w:bidi="ar-SA"/>
        </w:rPr>
        <w:t xml:space="preserve"> VideoCaptureDS</w:t>
      </w:r>
    </w:p>
    <w:p w:rsidR="00D65E0F" w:rsidRPr="003C161F" w:rsidRDefault="00A939E2" w:rsidP="00D65E0F">
      <w:pPr>
        <w:rPr>
          <w:rFonts w:asciiTheme="minorEastAsia" w:eastAsiaTheme="minorEastAsia" w:hAnsiTheme="minorEastAsia"/>
          <w:sz w:val="21"/>
          <w:szCs w:val="21"/>
        </w:rPr>
      </w:pPr>
      <w:r w:rsidRPr="003C161F">
        <w:rPr>
          <w:rFonts w:asciiTheme="minorEastAsia" w:eastAsiaTheme="minorEastAsia" w:hAnsiTheme="minorEastAsia" w:cs="Times New Roman" w:hint="eastAsia"/>
          <w:noProof/>
          <w:color w:val="010001"/>
          <w:kern w:val="0"/>
          <w:sz w:val="21"/>
          <w:szCs w:val="21"/>
          <w:lang w:bidi="ar-SA"/>
        </w:rPr>
        <w:t>类关系详见</w:t>
      </w:r>
      <w:r w:rsidR="00D65E0F" w:rsidRPr="003C161F">
        <w:rPr>
          <w:rFonts w:asciiTheme="minorEastAsia" w:eastAsiaTheme="minorEastAsia" w:hAnsiTheme="minorEastAsia" w:hint="eastAsia"/>
          <w:sz w:val="21"/>
          <w:szCs w:val="21"/>
        </w:rPr>
        <w:t>捕获设备类：</w:t>
      </w:r>
    </w:p>
    <w:p w:rsidR="00D65E0F" w:rsidRPr="003C161F" w:rsidRDefault="00D65E0F">
      <w:pPr>
        <w:rPr>
          <w:rFonts w:asciiTheme="minorEastAsia" w:eastAsiaTheme="minorEastAsia" w:hAnsiTheme="minorEastAsia"/>
          <w:sz w:val="21"/>
          <w:szCs w:val="21"/>
        </w:rPr>
      </w:pPr>
      <w:r w:rsidRPr="003C161F">
        <w:rPr>
          <w:rFonts w:asciiTheme="minorEastAsia" w:eastAsiaTheme="minorEastAsia" w:hAnsiTheme="minorEastAsia" w:hint="eastAsia"/>
          <w:noProof/>
          <w:sz w:val="21"/>
          <w:szCs w:val="21"/>
          <w:lang w:bidi="ar-SA"/>
        </w:rPr>
        <w:lastRenderedPageBreak/>
        <w:drawing>
          <wp:inline distT="0" distB="0" distL="0" distR="0" wp14:anchorId="4FEE2691" wp14:editId="7E4A7B9D">
            <wp:extent cx="6120130" cy="72477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7247771"/>
                    </a:xfrm>
                    <a:prstGeom prst="rect">
                      <a:avLst/>
                    </a:prstGeom>
                    <a:noFill/>
                    <a:ln>
                      <a:noFill/>
                    </a:ln>
                  </pic:spPr>
                </pic:pic>
              </a:graphicData>
            </a:graphic>
          </wp:inline>
        </w:drawing>
      </w:r>
    </w:p>
    <w:p w:rsidR="00930461" w:rsidRPr="003C161F" w:rsidRDefault="000E003F">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VideoCaptureModuleV4L2：linux下v4l2捕获设备。</w:t>
      </w:r>
    </w:p>
    <w:p w:rsidR="000E003F" w:rsidRPr="003C161F" w:rsidRDefault="000E003F">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VideoCaptureDS：windows下DirectxShow捕获设备。</w:t>
      </w:r>
    </w:p>
    <w:p w:rsidR="000E003F" w:rsidRPr="003C161F" w:rsidRDefault="000E003F">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VideoCaptureAndroid：android下捕获设备。</w:t>
      </w:r>
    </w:p>
    <w:p w:rsidR="000E003F" w:rsidRPr="003C161F" w:rsidRDefault="000E003F">
      <w:pPr>
        <w:rPr>
          <w:rFonts w:asciiTheme="minorEastAsia" w:eastAsiaTheme="minorEastAsia" w:hAnsiTheme="minorEastAsia"/>
          <w:sz w:val="21"/>
          <w:szCs w:val="21"/>
        </w:rPr>
      </w:pPr>
    </w:p>
    <w:p w:rsidR="003B7BC3" w:rsidRPr="003C161F" w:rsidRDefault="00CE4804" w:rsidP="0014432E">
      <w:pPr>
        <w:pStyle w:val="ab"/>
        <w:numPr>
          <w:ilvl w:val="0"/>
          <w:numId w:val="10"/>
        </w:numPr>
        <w:ind w:firstLineChars="0"/>
        <w:rPr>
          <w:rFonts w:asciiTheme="minorEastAsia" w:eastAsiaTheme="minorEastAsia" w:hAnsiTheme="minorEastAsia"/>
          <w:sz w:val="21"/>
        </w:rPr>
      </w:pPr>
      <w:r w:rsidRPr="003C161F">
        <w:rPr>
          <w:rFonts w:asciiTheme="minorEastAsia" w:eastAsiaTheme="minorEastAsia" w:hAnsiTheme="minorEastAsia" w:hint="eastAsia"/>
          <w:sz w:val="21"/>
        </w:rPr>
        <w:t>捕获数据流：</w:t>
      </w:r>
    </w:p>
    <w:p w:rsidR="00CE4804" w:rsidRPr="003C161F" w:rsidRDefault="00CE4804" w:rsidP="00CE4804">
      <w:pPr>
        <w:ind w:firstLineChars="200" w:firstLine="420"/>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在</w:t>
      </w:r>
      <w:r w:rsidRPr="003C161F">
        <w:rPr>
          <w:rFonts w:asciiTheme="minorEastAsia" w:eastAsiaTheme="minorEastAsia" w:hAnsiTheme="minorEastAsia"/>
          <w:sz w:val="21"/>
          <w:szCs w:val="21"/>
        </w:rPr>
        <w:t>WebRtcVideoCapturer</w:t>
      </w:r>
      <w:r w:rsidRPr="003C161F">
        <w:rPr>
          <w:rFonts w:asciiTheme="minorEastAsia" w:eastAsiaTheme="minorEastAsia" w:hAnsiTheme="minorEastAsia" w:hint="eastAsia"/>
          <w:sz w:val="21"/>
          <w:szCs w:val="21"/>
        </w:rPr>
        <w:t>中的</w:t>
      </w:r>
      <w:r w:rsidRPr="003C161F">
        <w:rPr>
          <w:rFonts w:asciiTheme="minorEastAsia" w:eastAsiaTheme="minorEastAsia" w:hAnsiTheme="minorEastAsia"/>
          <w:sz w:val="21"/>
          <w:szCs w:val="21"/>
        </w:rPr>
        <w:t>Start</w:t>
      </w:r>
      <w:r w:rsidRPr="003C161F">
        <w:rPr>
          <w:rFonts w:asciiTheme="minorEastAsia" w:eastAsiaTheme="minorEastAsia" w:hAnsiTheme="minorEastAsia" w:hint="eastAsia"/>
          <w:sz w:val="21"/>
          <w:szCs w:val="21"/>
        </w:rPr>
        <w:t>函数中，会把回调处</w:t>
      </w:r>
      <w:proofErr w:type="gramStart"/>
      <w:r w:rsidRPr="003C161F">
        <w:rPr>
          <w:rFonts w:asciiTheme="minorEastAsia" w:eastAsiaTheme="minorEastAsia" w:hAnsiTheme="minorEastAsia" w:hint="eastAsia"/>
          <w:sz w:val="21"/>
          <w:szCs w:val="21"/>
        </w:rPr>
        <w:t>理对象</w:t>
      </w:r>
      <w:proofErr w:type="gramEnd"/>
      <w:r w:rsidRPr="003C161F">
        <w:rPr>
          <w:rFonts w:asciiTheme="minorEastAsia" w:eastAsiaTheme="minorEastAsia" w:hAnsiTheme="minorEastAsia"/>
          <w:sz w:val="21"/>
          <w:szCs w:val="21"/>
        </w:rPr>
        <w:t>VideoCaptureDataCallback</w:t>
      </w:r>
      <w:r w:rsidRPr="003C161F">
        <w:rPr>
          <w:rFonts w:asciiTheme="minorEastAsia" w:eastAsiaTheme="minorEastAsia" w:hAnsiTheme="minorEastAsia" w:hint="eastAsia"/>
          <w:sz w:val="21"/>
          <w:szCs w:val="21"/>
        </w:rPr>
        <w:t>与视频捕获设备对象</w:t>
      </w:r>
      <w:r w:rsidRPr="003C161F">
        <w:rPr>
          <w:rFonts w:asciiTheme="minorEastAsia" w:eastAsiaTheme="minorEastAsia" w:hAnsiTheme="minorEastAsia"/>
          <w:sz w:val="21"/>
          <w:szCs w:val="21"/>
        </w:rPr>
        <w:t>VideoCaptureModule</w:t>
      </w:r>
      <w:r w:rsidRPr="003C161F">
        <w:rPr>
          <w:rFonts w:asciiTheme="minorEastAsia" w:eastAsiaTheme="minorEastAsia" w:hAnsiTheme="minorEastAsia" w:hint="eastAsia"/>
          <w:sz w:val="21"/>
          <w:szCs w:val="21"/>
        </w:rPr>
        <w:t>进行关联。这样，当视频捕获设备对象有</w:t>
      </w:r>
      <w:proofErr w:type="gramStart"/>
      <w:r w:rsidRPr="003C161F">
        <w:rPr>
          <w:rFonts w:asciiTheme="minorEastAsia" w:eastAsiaTheme="minorEastAsia" w:hAnsiTheme="minorEastAsia" w:hint="eastAsia"/>
          <w:sz w:val="21"/>
          <w:szCs w:val="21"/>
        </w:rPr>
        <w:t>视频帧被捕获</w:t>
      </w:r>
      <w:proofErr w:type="gramEnd"/>
      <w:r w:rsidRPr="003C161F">
        <w:rPr>
          <w:rFonts w:asciiTheme="minorEastAsia" w:eastAsiaTheme="minorEastAsia" w:hAnsiTheme="minorEastAsia" w:hint="eastAsia"/>
          <w:sz w:val="21"/>
          <w:szCs w:val="21"/>
        </w:rPr>
        <w:t>时。会调用</w:t>
      </w:r>
      <w:r w:rsidRPr="003C161F">
        <w:rPr>
          <w:rFonts w:asciiTheme="minorEastAsia" w:eastAsiaTheme="minorEastAsia" w:hAnsiTheme="minorEastAsia"/>
          <w:sz w:val="21"/>
          <w:szCs w:val="21"/>
        </w:rPr>
        <w:t>VideoCaptureDataCallback</w:t>
      </w:r>
      <w:r w:rsidRPr="003C161F">
        <w:rPr>
          <w:rFonts w:asciiTheme="minorEastAsia" w:eastAsiaTheme="minorEastAsia" w:hAnsiTheme="minorEastAsia" w:hint="eastAsia"/>
          <w:sz w:val="21"/>
          <w:szCs w:val="21"/>
        </w:rPr>
        <w:t>中的</w:t>
      </w:r>
      <w:r w:rsidRPr="003C161F">
        <w:rPr>
          <w:rFonts w:asciiTheme="minorEastAsia" w:eastAsiaTheme="minorEastAsia" w:hAnsiTheme="minorEastAsia" w:cs="Times New Roman"/>
          <w:noProof/>
          <w:color w:val="010001"/>
          <w:kern w:val="0"/>
          <w:sz w:val="21"/>
          <w:szCs w:val="21"/>
          <w:lang w:bidi="ar-SA"/>
        </w:rPr>
        <w:t>OnIncomingCapturedFrame</w:t>
      </w:r>
      <w:r w:rsidRPr="003C161F">
        <w:rPr>
          <w:rFonts w:asciiTheme="minorEastAsia" w:eastAsiaTheme="minorEastAsia" w:hAnsiTheme="minorEastAsia" w:cs="Times New Roman" w:hint="eastAsia"/>
          <w:noProof/>
          <w:color w:val="010001"/>
          <w:kern w:val="0"/>
          <w:sz w:val="21"/>
          <w:szCs w:val="21"/>
          <w:lang w:bidi="ar-SA"/>
        </w:rPr>
        <w:t>。</w:t>
      </w:r>
      <w:r w:rsidRPr="003C161F">
        <w:rPr>
          <w:rFonts w:asciiTheme="minorEastAsia" w:eastAsiaTheme="minorEastAsia" w:hAnsiTheme="minorEastAsia"/>
          <w:sz w:val="21"/>
          <w:szCs w:val="21"/>
        </w:rPr>
        <w:t>WebRtcVideoCapturer</w:t>
      </w:r>
      <w:r w:rsidRPr="003C161F">
        <w:rPr>
          <w:rFonts w:asciiTheme="minorEastAsia" w:eastAsiaTheme="minorEastAsia" w:hAnsiTheme="minorEastAsia" w:hint="eastAsia"/>
          <w:sz w:val="21"/>
          <w:szCs w:val="21"/>
        </w:rPr>
        <w:t>继承</w:t>
      </w:r>
      <w:r w:rsidRPr="003C161F">
        <w:rPr>
          <w:rFonts w:asciiTheme="minorEastAsia" w:eastAsiaTheme="minorEastAsia" w:hAnsiTheme="minorEastAsia" w:cs="Times New Roman"/>
          <w:noProof/>
          <w:color w:val="010001"/>
          <w:kern w:val="0"/>
          <w:sz w:val="21"/>
          <w:szCs w:val="21"/>
          <w:lang w:bidi="ar-SA"/>
        </w:rPr>
        <w:t>VideoCaptureDataCallback</w:t>
      </w:r>
      <w:r w:rsidRPr="003C161F">
        <w:rPr>
          <w:rFonts w:asciiTheme="minorEastAsia" w:eastAsiaTheme="minorEastAsia" w:hAnsiTheme="minorEastAsia" w:cs="Times New Roman" w:hint="eastAsia"/>
          <w:noProof/>
          <w:color w:val="010001"/>
          <w:kern w:val="0"/>
          <w:sz w:val="21"/>
          <w:szCs w:val="21"/>
          <w:lang w:bidi="ar-SA"/>
        </w:rPr>
        <w:t>，所以会调用</w:t>
      </w:r>
      <w:r w:rsidRPr="003C161F">
        <w:rPr>
          <w:rFonts w:asciiTheme="minorEastAsia" w:eastAsiaTheme="minorEastAsia" w:hAnsiTheme="minorEastAsia" w:cs="Times New Roman"/>
          <w:noProof/>
          <w:color w:val="010001"/>
          <w:kern w:val="0"/>
          <w:sz w:val="21"/>
          <w:szCs w:val="21"/>
          <w:lang w:bidi="ar-SA"/>
        </w:rPr>
        <w:t>WebRtcVideoCapturer</w:t>
      </w:r>
      <w:r w:rsidRPr="003C161F">
        <w:rPr>
          <w:rFonts w:asciiTheme="minorEastAsia" w:eastAsiaTheme="minorEastAsia" w:hAnsiTheme="minorEastAsia" w:cs="Times New Roman" w:hint="eastAsia"/>
          <w:noProof/>
          <w:color w:val="010001"/>
          <w:kern w:val="0"/>
          <w:sz w:val="21"/>
          <w:szCs w:val="21"/>
          <w:lang w:bidi="ar-SA"/>
        </w:rPr>
        <w:t>::</w:t>
      </w:r>
      <w:r w:rsidRPr="003C161F">
        <w:rPr>
          <w:rFonts w:asciiTheme="minorEastAsia" w:eastAsiaTheme="minorEastAsia" w:hAnsiTheme="minorEastAsia" w:cs="Times New Roman"/>
          <w:noProof/>
          <w:color w:val="010001"/>
          <w:kern w:val="0"/>
          <w:sz w:val="21"/>
          <w:szCs w:val="21"/>
          <w:lang w:bidi="ar-SA"/>
        </w:rPr>
        <w:t>OnIncomingCapturedFrame</w:t>
      </w:r>
      <w:r w:rsidRPr="003C161F">
        <w:rPr>
          <w:rFonts w:asciiTheme="minorEastAsia" w:eastAsiaTheme="minorEastAsia" w:hAnsiTheme="minorEastAsia" w:cs="Times New Roman" w:hint="eastAsia"/>
          <w:noProof/>
          <w:color w:val="010001"/>
          <w:kern w:val="0"/>
          <w:sz w:val="21"/>
          <w:szCs w:val="21"/>
          <w:lang w:bidi="ar-SA"/>
        </w:rPr>
        <w:t>。</w:t>
      </w:r>
      <w:r w:rsidR="00C41E55" w:rsidRPr="003C161F">
        <w:rPr>
          <w:rFonts w:asciiTheme="minorEastAsia" w:eastAsiaTheme="minorEastAsia" w:hAnsiTheme="minorEastAsia" w:cs="Times New Roman" w:hint="eastAsia"/>
          <w:noProof/>
          <w:color w:val="010001"/>
          <w:kern w:val="0"/>
          <w:sz w:val="21"/>
          <w:szCs w:val="21"/>
          <w:lang w:bidi="ar-SA"/>
        </w:rPr>
        <w:t>在其中调用</w:t>
      </w:r>
      <w:r w:rsidR="00C41E55" w:rsidRPr="003C161F">
        <w:rPr>
          <w:rFonts w:asciiTheme="minorEastAsia" w:eastAsiaTheme="minorEastAsia" w:hAnsiTheme="minorEastAsia" w:cs="Times New Roman"/>
          <w:noProof/>
          <w:color w:val="010001"/>
          <w:kern w:val="0"/>
          <w:sz w:val="21"/>
          <w:szCs w:val="21"/>
          <w:lang w:bidi="ar-SA"/>
        </w:rPr>
        <w:t>SignalFrameCaptured(this, &amp;frame);</w:t>
      </w:r>
      <w:r w:rsidR="00C41E55" w:rsidRPr="003C161F">
        <w:rPr>
          <w:rFonts w:asciiTheme="minorEastAsia" w:eastAsiaTheme="minorEastAsia" w:hAnsiTheme="minorEastAsia" w:cs="Times New Roman" w:hint="eastAsia"/>
          <w:noProof/>
          <w:color w:val="010001"/>
          <w:kern w:val="0"/>
          <w:sz w:val="21"/>
          <w:szCs w:val="21"/>
          <w:lang w:bidi="ar-SA"/>
        </w:rPr>
        <w:t>发送捕获信息。会调用基类</w:t>
      </w:r>
      <w:r w:rsidR="00C41E55" w:rsidRPr="003C161F">
        <w:rPr>
          <w:rFonts w:asciiTheme="minorEastAsia" w:eastAsiaTheme="minorEastAsia" w:hAnsiTheme="minorEastAsia" w:cs="Times New Roman"/>
          <w:noProof/>
          <w:color w:val="010001"/>
          <w:kern w:val="0"/>
          <w:sz w:val="21"/>
          <w:szCs w:val="21"/>
          <w:lang w:bidi="ar-SA"/>
        </w:rPr>
        <w:t>VideoCapturer::OnFrameCaptured</w:t>
      </w:r>
      <w:r w:rsidR="00C41E55" w:rsidRPr="003C161F">
        <w:rPr>
          <w:rFonts w:asciiTheme="minorEastAsia" w:eastAsiaTheme="minorEastAsia" w:hAnsiTheme="minorEastAsia" w:cs="Times New Roman" w:hint="eastAsia"/>
          <w:noProof/>
          <w:color w:val="010001"/>
          <w:kern w:val="0"/>
          <w:sz w:val="21"/>
          <w:szCs w:val="21"/>
          <w:lang w:bidi="ar-SA"/>
        </w:rPr>
        <w:t>。在这里会对视频格式由BITMAP转换为</w:t>
      </w:r>
      <w:r w:rsidR="00C41E55" w:rsidRPr="003C161F">
        <w:rPr>
          <w:rFonts w:asciiTheme="minorEastAsia" w:eastAsiaTheme="minorEastAsia" w:hAnsiTheme="minorEastAsia" w:cs="Times New Roman"/>
          <w:noProof/>
          <w:color w:val="010001"/>
          <w:kern w:val="0"/>
          <w:sz w:val="21"/>
          <w:szCs w:val="21"/>
          <w:lang w:bidi="ar-SA"/>
        </w:rPr>
        <w:t>I420</w:t>
      </w:r>
      <w:r w:rsidR="00C41E55" w:rsidRPr="003C161F">
        <w:rPr>
          <w:rFonts w:asciiTheme="minorEastAsia" w:eastAsiaTheme="minorEastAsia" w:hAnsiTheme="minorEastAsia" w:cs="Times New Roman" w:hint="eastAsia"/>
          <w:noProof/>
          <w:color w:val="010001"/>
          <w:kern w:val="0"/>
          <w:sz w:val="21"/>
          <w:szCs w:val="21"/>
          <w:lang w:bidi="ar-SA"/>
        </w:rPr>
        <w:t>。</w:t>
      </w:r>
      <w:r w:rsidR="00755723" w:rsidRPr="003C161F">
        <w:rPr>
          <w:rFonts w:asciiTheme="minorEastAsia" w:eastAsiaTheme="minorEastAsia" w:hAnsiTheme="minorEastAsia" w:cs="Times New Roman" w:hint="eastAsia"/>
          <w:noProof/>
          <w:color w:val="010001"/>
          <w:kern w:val="0"/>
          <w:sz w:val="21"/>
          <w:szCs w:val="21"/>
          <w:lang w:bidi="ar-SA"/>
        </w:rPr>
        <w:t>并且会调用已注册的</w:t>
      </w:r>
      <w:r w:rsidR="00755723" w:rsidRPr="003C161F">
        <w:rPr>
          <w:rFonts w:asciiTheme="minorEastAsia" w:eastAsiaTheme="minorEastAsia" w:hAnsiTheme="minorEastAsia" w:cs="Times New Roman"/>
          <w:noProof/>
          <w:color w:val="010001"/>
          <w:kern w:val="0"/>
          <w:sz w:val="21"/>
          <w:szCs w:val="21"/>
          <w:lang w:bidi="ar-SA"/>
        </w:rPr>
        <w:t>VideoProcessors</w:t>
      </w:r>
      <w:r w:rsidR="00755723" w:rsidRPr="003C161F">
        <w:rPr>
          <w:rFonts w:asciiTheme="minorEastAsia" w:eastAsiaTheme="minorEastAsia" w:hAnsiTheme="minorEastAsia" w:cs="Times New Roman" w:hint="eastAsia"/>
          <w:noProof/>
          <w:color w:val="010001"/>
          <w:kern w:val="0"/>
          <w:sz w:val="21"/>
          <w:szCs w:val="21"/>
          <w:lang w:bidi="ar-SA"/>
        </w:rPr>
        <w:t>对象。还会</w:t>
      </w:r>
      <w:r w:rsidR="00755723" w:rsidRPr="003C161F">
        <w:rPr>
          <w:rFonts w:asciiTheme="minorEastAsia" w:eastAsiaTheme="minorEastAsia" w:hAnsiTheme="minorEastAsia" w:cs="Times New Roman"/>
          <w:noProof/>
          <w:color w:val="010001"/>
          <w:kern w:val="0"/>
          <w:sz w:val="21"/>
          <w:szCs w:val="21"/>
          <w:lang w:bidi="ar-SA"/>
        </w:rPr>
        <w:lastRenderedPageBreak/>
        <w:t>SignalVideoFrame</w:t>
      </w:r>
      <w:r w:rsidR="00755723" w:rsidRPr="003C161F">
        <w:rPr>
          <w:rFonts w:asciiTheme="minorEastAsia" w:eastAsiaTheme="minorEastAsia" w:hAnsiTheme="minorEastAsia" w:cs="Times New Roman"/>
          <w:noProof/>
          <w:color w:val="auto"/>
          <w:kern w:val="0"/>
          <w:sz w:val="21"/>
          <w:szCs w:val="21"/>
          <w:lang w:bidi="ar-SA"/>
        </w:rPr>
        <w:t>(</w:t>
      </w:r>
      <w:r w:rsidR="00755723" w:rsidRPr="003C161F">
        <w:rPr>
          <w:rFonts w:asciiTheme="minorEastAsia" w:eastAsiaTheme="minorEastAsia" w:hAnsiTheme="minorEastAsia" w:cs="Times New Roman"/>
          <w:noProof/>
          <w:color w:val="0000FF"/>
          <w:kern w:val="0"/>
          <w:sz w:val="21"/>
          <w:szCs w:val="21"/>
          <w:lang w:bidi="ar-SA"/>
        </w:rPr>
        <w:t>this</w:t>
      </w:r>
      <w:r w:rsidR="00755723" w:rsidRPr="003C161F">
        <w:rPr>
          <w:rFonts w:asciiTheme="minorEastAsia" w:eastAsiaTheme="minorEastAsia" w:hAnsiTheme="minorEastAsia" w:cs="Times New Roman"/>
          <w:noProof/>
          <w:color w:val="auto"/>
          <w:kern w:val="0"/>
          <w:sz w:val="21"/>
          <w:szCs w:val="21"/>
          <w:lang w:bidi="ar-SA"/>
        </w:rPr>
        <w:t>, &amp;</w:t>
      </w:r>
      <w:r w:rsidR="00755723" w:rsidRPr="003C161F">
        <w:rPr>
          <w:rFonts w:asciiTheme="minorEastAsia" w:eastAsiaTheme="minorEastAsia" w:hAnsiTheme="minorEastAsia" w:cs="Times New Roman"/>
          <w:noProof/>
          <w:color w:val="010001"/>
          <w:kern w:val="0"/>
          <w:sz w:val="21"/>
          <w:szCs w:val="21"/>
          <w:lang w:bidi="ar-SA"/>
        </w:rPr>
        <w:t>i420_frame</w:t>
      </w:r>
      <w:r w:rsidR="00755723" w:rsidRPr="003C161F">
        <w:rPr>
          <w:rFonts w:asciiTheme="minorEastAsia" w:eastAsiaTheme="minorEastAsia" w:hAnsiTheme="minorEastAsia" w:cs="Times New Roman"/>
          <w:noProof/>
          <w:color w:val="auto"/>
          <w:kern w:val="0"/>
          <w:sz w:val="21"/>
          <w:szCs w:val="21"/>
          <w:lang w:bidi="ar-SA"/>
        </w:rPr>
        <w:t>);</w:t>
      </w:r>
      <w:r w:rsidR="00755723" w:rsidRPr="003C161F">
        <w:rPr>
          <w:rFonts w:asciiTheme="minorEastAsia" w:eastAsiaTheme="minorEastAsia" w:hAnsiTheme="minorEastAsia" w:cs="Times New Roman" w:hint="eastAsia"/>
          <w:noProof/>
          <w:color w:val="auto"/>
          <w:kern w:val="0"/>
          <w:sz w:val="21"/>
          <w:szCs w:val="21"/>
          <w:lang w:bidi="ar-SA"/>
        </w:rPr>
        <w:t>发送</w:t>
      </w:r>
      <w:r w:rsidR="00D76E20" w:rsidRPr="003C161F">
        <w:rPr>
          <w:rFonts w:asciiTheme="minorEastAsia" w:eastAsiaTheme="minorEastAsia" w:hAnsiTheme="minorEastAsia" w:cs="Times New Roman" w:hint="eastAsia"/>
          <w:noProof/>
          <w:color w:val="auto"/>
          <w:kern w:val="0"/>
          <w:sz w:val="21"/>
          <w:szCs w:val="21"/>
          <w:lang w:bidi="ar-SA"/>
        </w:rPr>
        <w:t>视频</w:t>
      </w:r>
      <w:proofErr w:type="gramStart"/>
      <w:r w:rsidR="00D76E20" w:rsidRPr="003C161F">
        <w:rPr>
          <w:rFonts w:asciiTheme="minorEastAsia" w:eastAsiaTheme="minorEastAsia" w:hAnsiTheme="minorEastAsia" w:hint="eastAsia"/>
          <w:sz w:val="21"/>
          <w:szCs w:val="21"/>
        </w:rPr>
        <w:t>帧</w:t>
      </w:r>
      <w:proofErr w:type="gramEnd"/>
      <w:r w:rsidR="00755723" w:rsidRPr="003C161F">
        <w:rPr>
          <w:rFonts w:asciiTheme="minorEastAsia" w:eastAsiaTheme="minorEastAsia" w:hAnsiTheme="minorEastAsia" w:cs="Times New Roman" w:hint="eastAsia"/>
          <w:noProof/>
          <w:color w:val="auto"/>
          <w:kern w:val="0"/>
          <w:sz w:val="21"/>
          <w:szCs w:val="21"/>
          <w:lang w:bidi="ar-SA"/>
        </w:rPr>
        <w:t>信号。</w:t>
      </w:r>
    </w:p>
    <w:p w:rsidR="003B7BC3" w:rsidRPr="003C161F" w:rsidRDefault="003B7BC3">
      <w:pPr>
        <w:rPr>
          <w:rFonts w:asciiTheme="minorEastAsia" w:eastAsiaTheme="minorEastAsia" w:hAnsiTheme="minorEastAsia"/>
          <w:sz w:val="21"/>
          <w:szCs w:val="21"/>
        </w:rPr>
      </w:pPr>
    </w:p>
    <w:p w:rsidR="000E20CB" w:rsidRPr="003C161F" w:rsidRDefault="000E20CB" w:rsidP="0014432E">
      <w:pPr>
        <w:pStyle w:val="ab"/>
        <w:numPr>
          <w:ilvl w:val="0"/>
          <w:numId w:val="6"/>
        </w:numPr>
        <w:ind w:firstLineChars="0"/>
        <w:rPr>
          <w:rFonts w:asciiTheme="minorEastAsia" w:eastAsiaTheme="minorEastAsia" w:hAnsiTheme="minorEastAsia"/>
          <w:sz w:val="21"/>
        </w:rPr>
      </w:pPr>
      <w:r w:rsidRPr="003C161F">
        <w:rPr>
          <w:rFonts w:asciiTheme="minorEastAsia" w:eastAsiaTheme="minorEastAsia" w:hAnsiTheme="minorEastAsia" w:hint="eastAsia"/>
          <w:sz w:val="21"/>
        </w:rPr>
        <w:t>渲染类：</w:t>
      </w:r>
    </w:p>
    <w:p w:rsidR="000E20CB" w:rsidRPr="003C161F" w:rsidRDefault="000E20CB">
      <w:pPr>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drawing>
          <wp:inline distT="0" distB="0" distL="0" distR="0" wp14:anchorId="0A75284E" wp14:editId="4B97EBF6">
            <wp:extent cx="6120130" cy="303678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3036788"/>
                    </a:xfrm>
                    <a:prstGeom prst="rect">
                      <a:avLst/>
                    </a:prstGeom>
                    <a:noFill/>
                    <a:ln>
                      <a:noFill/>
                    </a:ln>
                  </pic:spPr>
                </pic:pic>
              </a:graphicData>
            </a:graphic>
          </wp:inline>
        </w:drawing>
      </w:r>
    </w:p>
    <w:p w:rsidR="00063889" w:rsidRPr="003C161F" w:rsidRDefault="00063889">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GdiVideoRenderer:windows gdi渲染</w:t>
      </w:r>
    </w:p>
    <w:p w:rsidR="00063889" w:rsidRPr="003C161F" w:rsidRDefault="00063889">
      <w:pPr>
        <w:rPr>
          <w:rFonts w:asciiTheme="minorEastAsia" w:eastAsiaTheme="minorEastAsia" w:hAnsiTheme="minorEastAsia"/>
          <w:sz w:val="21"/>
          <w:szCs w:val="21"/>
        </w:rPr>
      </w:pPr>
      <w:r w:rsidRPr="003C161F">
        <w:rPr>
          <w:rFonts w:asciiTheme="minorEastAsia" w:eastAsiaTheme="minorEastAsia" w:hAnsiTheme="minorEastAsia" w:hint="eastAsia"/>
          <w:sz w:val="21"/>
          <w:szCs w:val="21"/>
        </w:rPr>
        <w:t>GtkVideoRenderer: GTK库渲染，这个用在linux平台。</w:t>
      </w:r>
    </w:p>
    <w:p w:rsidR="00063889" w:rsidRDefault="00063889">
      <w:pPr>
        <w:rPr>
          <w:rFonts w:asciiTheme="minorEastAsia" w:eastAsiaTheme="minorEastAsia" w:hAnsiTheme="minorEastAsia"/>
          <w:sz w:val="21"/>
          <w:szCs w:val="21"/>
        </w:rPr>
      </w:pPr>
    </w:p>
    <w:p w:rsidR="00C646A0" w:rsidRDefault="00C646A0">
      <w:pPr>
        <w:rPr>
          <w:rFonts w:asciiTheme="minorEastAsia" w:eastAsiaTheme="minorEastAsia" w:hAnsiTheme="minorEastAsia"/>
          <w:sz w:val="21"/>
          <w:szCs w:val="21"/>
        </w:rPr>
      </w:pPr>
      <w:bookmarkStart w:id="110" w:name="_GoBack"/>
      <w:bookmarkEnd w:id="110"/>
    </w:p>
    <w:p w:rsidR="00C646A0" w:rsidRPr="003C161F" w:rsidRDefault="00C646A0">
      <w:pPr>
        <w:rPr>
          <w:rFonts w:asciiTheme="minorEastAsia" w:eastAsiaTheme="minorEastAsia" w:hAnsiTheme="minorEastAsia"/>
          <w:sz w:val="21"/>
          <w:szCs w:val="21"/>
        </w:rPr>
      </w:pPr>
    </w:p>
    <w:p w:rsidR="00543EF5" w:rsidRPr="00114F9A" w:rsidRDefault="00543EF5" w:rsidP="00313AE1">
      <w:pPr>
        <w:pStyle w:val="ab"/>
        <w:numPr>
          <w:ilvl w:val="0"/>
          <w:numId w:val="5"/>
        </w:numPr>
        <w:ind w:firstLineChars="0"/>
        <w:outlineLvl w:val="0"/>
        <w:rPr>
          <w:rFonts w:asciiTheme="minorEastAsia" w:eastAsiaTheme="minorEastAsia" w:hAnsiTheme="minorEastAsia"/>
          <w:b/>
          <w:sz w:val="28"/>
          <w:szCs w:val="28"/>
        </w:rPr>
      </w:pPr>
      <w:bookmarkStart w:id="111" w:name="_Toc381081846"/>
      <w:bookmarkStart w:id="112" w:name="_Toc381116502"/>
      <w:r w:rsidRPr="00114F9A">
        <w:rPr>
          <w:rFonts w:asciiTheme="minorEastAsia" w:eastAsiaTheme="minorEastAsia" w:hAnsiTheme="minorEastAsia"/>
          <w:b/>
          <w:sz w:val="28"/>
          <w:szCs w:val="28"/>
        </w:rPr>
        <w:t>L</w:t>
      </w:r>
      <w:r w:rsidRPr="00114F9A">
        <w:rPr>
          <w:rFonts w:asciiTheme="minorEastAsia" w:eastAsiaTheme="minorEastAsia" w:hAnsiTheme="minorEastAsia" w:hint="eastAsia"/>
          <w:b/>
          <w:sz w:val="28"/>
          <w:szCs w:val="28"/>
        </w:rPr>
        <w:t>ibjingle</w:t>
      </w:r>
      <w:bookmarkEnd w:id="111"/>
      <w:r w:rsidR="005E1AB6">
        <w:rPr>
          <w:rFonts w:asciiTheme="minorEastAsia" w:eastAsiaTheme="minorEastAsia" w:hAnsiTheme="minorEastAsia" w:hint="eastAsia"/>
          <w:b/>
          <w:sz w:val="28"/>
          <w:szCs w:val="28"/>
        </w:rPr>
        <w:t>详细介绍</w:t>
      </w:r>
      <w:bookmarkEnd w:id="112"/>
    </w:p>
    <w:p w:rsidR="003903A2" w:rsidRPr="003C161F" w:rsidRDefault="00E27477" w:rsidP="00543EF5">
      <w:pPr>
        <w:rPr>
          <w:rFonts w:eastAsiaTheme="minorEastAsia" w:hint="eastAsia"/>
          <w:sz w:val="21"/>
          <w:szCs w:val="21"/>
        </w:rPr>
      </w:pPr>
      <w:r>
        <w:rPr>
          <w:rFonts w:eastAsiaTheme="minorEastAsia" w:hint="eastAsia"/>
          <w:sz w:val="21"/>
          <w:szCs w:val="21"/>
        </w:rPr>
        <w:t>Libjingle</w:t>
      </w:r>
      <w:r>
        <w:rPr>
          <w:rFonts w:eastAsiaTheme="minorEastAsia" w:hint="eastAsia"/>
          <w:sz w:val="21"/>
          <w:szCs w:val="21"/>
        </w:rPr>
        <w:t>现在已转到</w:t>
      </w:r>
      <w:r>
        <w:rPr>
          <w:rFonts w:eastAsiaTheme="minorEastAsia" w:hint="eastAsia"/>
          <w:sz w:val="21"/>
          <w:szCs w:val="21"/>
        </w:rPr>
        <w:t>webrtc</w:t>
      </w:r>
      <w:r>
        <w:rPr>
          <w:rFonts w:eastAsiaTheme="minorEastAsia" w:hint="eastAsia"/>
          <w:sz w:val="21"/>
          <w:szCs w:val="21"/>
        </w:rPr>
        <w:t>项目中维护了。</w:t>
      </w:r>
      <w:r w:rsidR="009421B6">
        <w:rPr>
          <w:rFonts w:eastAsiaTheme="minorEastAsia" w:hint="eastAsia"/>
          <w:sz w:val="21"/>
          <w:szCs w:val="21"/>
        </w:rPr>
        <w:t>位于源码</w:t>
      </w:r>
      <w:r w:rsidR="009421B6">
        <w:rPr>
          <w:rFonts w:eastAsiaTheme="minorEastAsia" w:hint="eastAsia"/>
          <w:sz w:val="21"/>
          <w:szCs w:val="21"/>
        </w:rPr>
        <w:t>talk</w:t>
      </w:r>
      <w:r w:rsidR="009421B6">
        <w:rPr>
          <w:rFonts w:eastAsiaTheme="minorEastAsia" w:hint="eastAsia"/>
          <w:sz w:val="21"/>
          <w:szCs w:val="21"/>
        </w:rPr>
        <w:t>目录中。</w:t>
      </w:r>
    </w:p>
    <w:p w:rsidR="003903A2" w:rsidRPr="00D768C0" w:rsidRDefault="003903A2" w:rsidP="00313AE1">
      <w:pPr>
        <w:pStyle w:val="ab"/>
        <w:numPr>
          <w:ilvl w:val="1"/>
          <w:numId w:val="5"/>
        </w:numPr>
        <w:ind w:firstLineChars="0"/>
        <w:outlineLvl w:val="1"/>
        <w:rPr>
          <w:rFonts w:eastAsiaTheme="minorEastAsia" w:hint="eastAsia"/>
          <w:b/>
          <w:sz w:val="21"/>
        </w:rPr>
      </w:pPr>
      <w:bookmarkStart w:id="113" w:name="_Toc381081847"/>
      <w:bookmarkStart w:id="114" w:name="_Toc381116503"/>
      <w:r w:rsidRPr="00D768C0">
        <w:rPr>
          <w:rFonts w:eastAsiaTheme="minorEastAsia" w:hint="eastAsia"/>
          <w:b/>
          <w:sz w:val="21"/>
        </w:rPr>
        <w:t>重要组件：</w:t>
      </w:r>
      <w:bookmarkEnd w:id="113"/>
      <w:bookmarkEnd w:id="114"/>
    </w:p>
    <w:p w:rsidR="003903A2" w:rsidRPr="003C161F" w:rsidRDefault="00D959C2" w:rsidP="00313AE1">
      <w:pPr>
        <w:pStyle w:val="ab"/>
        <w:numPr>
          <w:ilvl w:val="2"/>
          <w:numId w:val="5"/>
        </w:numPr>
        <w:ind w:firstLineChars="0"/>
        <w:outlineLvl w:val="2"/>
        <w:rPr>
          <w:rFonts w:eastAsiaTheme="minorEastAsia" w:hint="eastAsia"/>
          <w:sz w:val="21"/>
        </w:rPr>
      </w:pPr>
      <w:bookmarkStart w:id="115" w:name="_Toc381081848"/>
      <w:bookmarkStart w:id="116" w:name="_Toc381116504"/>
      <w:r w:rsidRPr="003C161F">
        <w:rPr>
          <w:rFonts w:eastAsiaTheme="minorEastAsia" w:hint="eastAsia"/>
          <w:sz w:val="21"/>
        </w:rPr>
        <w:t>信号：</w:t>
      </w:r>
      <w:bookmarkEnd w:id="115"/>
      <w:bookmarkEnd w:id="116"/>
    </w:p>
    <w:p w:rsidR="00D959C2" w:rsidRPr="003C161F" w:rsidRDefault="00D959C2" w:rsidP="00313AE1">
      <w:pPr>
        <w:pStyle w:val="ab"/>
        <w:numPr>
          <w:ilvl w:val="2"/>
          <w:numId w:val="5"/>
        </w:numPr>
        <w:ind w:firstLineChars="0"/>
        <w:outlineLvl w:val="2"/>
        <w:rPr>
          <w:rFonts w:eastAsiaTheme="minorEastAsia" w:hint="eastAsia"/>
          <w:sz w:val="21"/>
        </w:rPr>
      </w:pPr>
      <w:bookmarkStart w:id="117" w:name="_Toc381081849"/>
      <w:bookmarkStart w:id="118" w:name="_Toc381116505"/>
      <w:r w:rsidRPr="003C161F">
        <w:rPr>
          <w:rFonts w:eastAsiaTheme="minorEastAsia" w:hint="eastAsia"/>
          <w:sz w:val="21"/>
        </w:rPr>
        <w:t>线程和消息</w:t>
      </w:r>
      <w:bookmarkEnd w:id="117"/>
      <w:bookmarkEnd w:id="118"/>
    </w:p>
    <w:p w:rsidR="00D959C2" w:rsidRPr="003C161F" w:rsidRDefault="00D959C2" w:rsidP="00313AE1">
      <w:pPr>
        <w:pStyle w:val="ab"/>
        <w:numPr>
          <w:ilvl w:val="2"/>
          <w:numId w:val="5"/>
        </w:numPr>
        <w:ind w:firstLineChars="0"/>
        <w:outlineLvl w:val="2"/>
        <w:rPr>
          <w:rFonts w:eastAsiaTheme="minorEastAsia" w:hint="eastAsia"/>
          <w:sz w:val="21"/>
        </w:rPr>
      </w:pPr>
      <w:bookmarkStart w:id="119" w:name="_Toc381081850"/>
      <w:bookmarkStart w:id="120" w:name="_Toc381116506"/>
      <w:r w:rsidRPr="003C161F">
        <w:rPr>
          <w:rFonts w:eastAsiaTheme="minorEastAsia" w:hint="eastAsia"/>
          <w:sz w:val="21"/>
        </w:rPr>
        <w:t>名称转换</w:t>
      </w:r>
      <w:bookmarkEnd w:id="119"/>
      <w:bookmarkEnd w:id="120"/>
    </w:p>
    <w:p w:rsidR="00D959C2" w:rsidRPr="003C161F" w:rsidRDefault="00D959C2" w:rsidP="00313AE1">
      <w:pPr>
        <w:pStyle w:val="ab"/>
        <w:numPr>
          <w:ilvl w:val="2"/>
          <w:numId w:val="5"/>
        </w:numPr>
        <w:ind w:firstLineChars="0"/>
        <w:outlineLvl w:val="2"/>
        <w:rPr>
          <w:rFonts w:eastAsiaTheme="minorEastAsia" w:hint="eastAsia"/>
          <w:sz w:val="21"/>
        </w:rPr>
      </w:pPr>
      <w:bookmarkStart w:id="121" w:name="_Toc381081851"/>
      <w:bookmarkStart w:id="122" w:name="_Toc381116507"/>
      <w:r w:rsidRPr="003C161F">
        <w:rPr>
          <w:rFonts w:eastAsiaTheme="minorEastAsia" w:hint="eastAsia"/>
          <w:sz w:val="21"/>
        </w:rPr>
        <w:t>Ssl</w:t>
      </w:r>
      <w:r w:rsidRPr="003C161F">
        <w:rPr>
          <w:rFonts w:eastAsiaTheme="minorEastAsia" w:hint="eastAsia"/>
          <w:sz w:val="21"/>
        </w:rPr>
        <w:t>支持</w:t>
      </w:r>
      <w:bookmarkEnd w:id="121"/>
      <w:bookmarkEnd w:id="122"/>
    </w:p>
    <w:p w:rsidR="00D959C2" w:rsidRPr="003C161F" w:rsidRDefault="00D959C2" w:rsidP="00313AE1">
      <w:pPr>
        <w:pStyle w:val="ab"/>
        <w:numPr>
          <w:ilvl w:val="2"/>
          <w:numId w:val="5"/>
        </w:numPr>
        <w:ind w:firstLineChars="0"/>
        <w:outlineLvl w:val="2"/>
        <w:rPr>
          <w:rFonts w:eastAsiaTheme="minorEastAsia" w:hint="eastAsia"/>
          <w:sz w:val="21"/>
        </w:rPr>
      </w:pPr>
      <w:bookmarkStart w:id="123" w:name="_Toc381081852"/>
      <w:bookmarkStart w:id="124" w:name="_Toc381116508"/>
      <w:r w:rsidRPr="003C161F">
        <w:rPr>
          <w:rFonts w:eastAsiaTheme="minorEastAsia" w:hint="eastAsia"/>
          <w:sz w:val="21"/>
        </w:rPr>
        <w:t>连接</w:t>
      </w:r>
      <w:bookmarkEnd w:id="123"/>
      <w:bookmarkEnd w:id="124"/>
    </w:p>
    <w:p w:rsidR="00D959C2" w:rsidRPr="003C161F" w:rsidRDefault="00D959C2" w:rsidP="00D959C2">
      <w:pPr>
        <w:rPr>
          <w:rStyle w:val="shorttext"/>
          <w:rFonts w:eastAsiaTheme="minorEastAsia" w:hint="eastAsia"/>
          <w:sz w:val="21"/>
          <w:szCs w:val="21"/>
        </w:rPr>
      </w:pPr>
      <w:r w:rsidRPr="003C161F">
        <w:rPr>
          <w:rStyle w:val="shorttext"/>
          <w:rFonts w:hint="eastAsia"/>
          <w:sz w:val="21"/>
          <w:szCs w:val="21"/>
        </w:rPr>
        <w:t>一对</w:t>
      </w:r>
      <w:r w:rsidRPr="003C161F">
        <w:rPr>
          <w:rStyle w:val="shorttext"/>
          <w:rFonts w:hint="eastAsia"/>
          <w:sz w:val="21"/>
          <w:szCs w:val="21"/>
        </w:rPr>
        <w:t>libjingle</w:t>
      </w:r>
      <w:r w:rsidRPr="003C161F">
        <w:rPr>
          <w:rStyle w:val="shorttext"/>
          <w:rFonts w:hint="eastAsia"/>
          <w:sz w:val="21"/>
          <w:szCs w:val="21"/>
        </w:rPr>
        <w:t>的对等连接实际上是由两个通道组成：</w:t>
      </w:r>
    </w:p>
    <w:p w:rsidR="00D959C2" w:rsidRPr="003C161F" w:rsidRDefault="00D959C2" w:rsidP="003C161F">
      <w:pPr>
        <w:ind w:firstLineChars="200" w:firstLine="420"/>
        <w:rPr>
          <w:rFonts w:eastAsiaTheme="minorEastAsia" w:hint="eastAsia"/>
          <w:sz w:val="21"/>
          <w:szCs w:val="21"/>
        </w:rPr>
      </w:pPr>
      <w:r w:rsidRPr="003C161F">
        <w:rPr>
          <w:rFonts w:hint="eastAsia"/>
          <w:sz w:val="21"/>
          <w:szCs w:val="21"/>
        </w:rPr>
        <w:t>会话协商通道（也称为信令信道）是用于协商数据连接的通信链路。此通道用于请求连接，交换人选，并协商会话的详细信息（如套接字地址，需要编解码器，以交换文件，连接变更请求，并终止请求）。这是计算机之间进行的第一次连接，并且仅在由该连接可以将数据信道来建立。对</w:t>
      </w:r>
      <w:r w:rsidRPr="003C161F">
        <w:rPr>
          <w:rFonts w:hint="eastAsia"/>
          <w:sz w:val="21"/>
          <w:szCs w:val="21"/>
        </w:rPr>
        <w:t>libjingle</w:t>
      </w:r>
      <w:r w:rsidRPr="003C161F">
        <w:rPr>
          <w:rFonts w:hint="eastAsia"/>
          <w:sz w:val="21"/>
          <w:szCs w:val="21"/>
        </w:rPr>
        <w:t>采用先导，以</w:t>
      </w:r>
      <w:r w:rsidRPr="003C161F">
        <w:rPr>
          <w:rStyle w:val="alt-edited"/>
          <w:rFonts w:hint="eastAsia"/>
          <w:sz w:val="21"/>
          <w:szCs w:val="21"/>
        </w:rPr>
        <w:t>jingle</w:t>
      </w:r>
      <w:r w:rsidRPr="003C161F">
        <w:rPr>
          <w:rFonts w:hint="eastAsia"/>
          <w:sz w:val="21"/>
          <w:szCs w:val="21"/>
        </w:rPr>
        <w:t>指定要建立数据连接所需的节和响应（见</w:t>
      </w:r>
      <w:r w:rsidRPr="003C161F">
        <w:rPr>
          <w:rStyle w:val="alt-edited"/>
          <w:rFonts w:hint="eastAsia"/>
          <w:sz w:val="21"/>
          <w:szCs w:val="21"/>
        </w:rPr>
        <w:t>jingle</w:t>
      </w:r>
      <w:r w:rsidRPr="003C161F">
        <w:rPr>
          <w:rFonts w:hint="eastAsia"/>
          <w:sz w:val="21"/>
          <w:szCs w:val="21"/>
        </w:rPr>
        <w:t>和对</w:t>
      </w:r>
      <w:r w:rsidRPr="003C161F">
        <w:rPr>
          <w:rFonts w:hint="eastAsia"/>
          <w:sz w:val="21"/>
          <w:szCs w:val="21"/>
        </w:rPr>
        <w:t>libjingle</w:t>
      </w:r>
      <w:r w:rsidRPr="003C161F">
        <w:rPr>
          <w:rFonts w:hint="eastAsia"/>
          <w:sz w:val="21"/>
          <w:szCs w:val="21"/>
        </w:rPr>
        <w:t>），该通道通过中介</w:t>
      </w:r>
      <w:r w:rsidRPr="003C161F">
        <w:rPr>
          <w:rFonts w:hint="eastAsia"/>
          <w:sz w:val="21"/>
          <w:szCs w:val="21"/>
        </w:rPr>
        <w:t>XMPP</w:t>
      </w:r>
      <w:r w:rsidRPr="003C161F">
        <w:rPr>
          <w:rFonts w:hint="eastAsia"/>
          <w:sz w:val="21"/>
          <w:szCs w:val="21"/>
        </w:rPr>
        <w:t>服务器发送节</w:t>
      </w:r>
      <w:r w:rsidRPr="003C161F">
        <w:rPr>
          <w:rFonts w:hint="eastAsia"/>
          <w:sz w:val="21"/>
          <w:szCs w:val="21"/>
        </w:rPr>
        <w:t>;</w:t>
      </w:r>
      <w:r w:rsidRPr="003C161F">
        <w:rPr>
          <w:rFonts w:hint="eastAsia"/>
          <w:sz w:val="21"/>
          <w:szCs w:val="21"/>
        </w:rPr>
        <w:t>示例代码中使用</w:t>
      </w:r>
      <w:proofErr w:type="gramStart"/>
      <w:r w:rsidRPr="003C161F">
        <w:rPr>
          <w:rFonts w:hint="eastAsia"/>
          <w:sz w:val="21"/>
          <w:szCs w:val="21"/>
        </w:rPr>
        <w:t>了谷歌</w:t>
      </w:r>
      <w:proofErr w:type="gramEnd"/>
      <w:r w:rsidRPr="003C161F">
        <w:rPr>
          <w:rFonts w:hint="eastAsia"/>
          <w:sz w:val="21"/>
          <w:szCs w:val="21"/>
        </w:rPr>
        <w:t>Talk</w:t>
      </w:r>
      <w:r w:rsidRPr="003C161F">
        <w:rPr>
          <w:rFonts w:hint="eastAsia"/>
          <w:sz w:val="21"/>
          <w:szCs w:val="21"/>
        </w:rPr>
        <w:t>服务器作为中介。</w:t>
      </w:r>
    </w:p>
    <w:p w:rsidR="004A417D" w:rsidRPr="003C161F" w:rsidRDefault="004A417D" w:rsidP="00D959C2">
      <w:pPr>
        <w:rPr>
          <w:rFonts w:eastAsiaTheme="minorEastAsia" w:hint="eastAsia"/>
          <w:sz w:val="21"/>
          <w:szCs w:val="21"/>
        </w:rPr>
      </w:pPr>
      <w:r w:rsidRPr="003C161F">
        <w:rPr>
          <w:rFonts w:eastAsiaTheme="minorEastAsia" w:hint="eastAsia"/>
          <w:sz w:val="21"/>
          <w:szCs w:val="21"/>
        </w:rPr>
        <w:t xml:space="preserve">        </w:t>
      </w:r>
      <w:r w:rsidRPr="003C161F">
        <w:rPr>
          <w:rFonts w:eastAsiaTheme="minorEastAsia" w:hint="eastAsia"/>
          <w:sz w:val="21"/>
          <w:szCs w:val="21"/>
        </w:rPr>
        <w:t>数据通道是在点对点会话之间交换实际数据（音频、视频、文件等）。</w:t>
      </w:r>
      <w:r w:rsidR="00F50C9D" w:rsidRPr="003C161F">
        <w:rPr>
          <w:rFonts w:eastAsiaTheme="minorEastAsia" w:hint="eastAsia"/>
          <w:sz w:val="21"/>
          <w:szCs w:val="21"/>
        </w:rPr>
        <w:t>数据通道的数据依赖于传输协商，被捆绑在</w:t>
      </w:r>
      <w:r w:rsidR="00F50C9D" w:rsidRPr="003C161F">
        <w:rPr>
          <w:rFonts w:eastAsiaTheme="minorEastAsia" w:hint="eastAsia"/>
          <w:sz w:val="21"/>
          <w:szCs w:val="21"/>
        </w:rPr>
        <w:t>TCP</w:t>
      </w:r>
      <w:r w:rsidR="00F50C9D" w:rsidRPr="003C161F">
        <w:rPr>
          <w:rFonts w:eastAsiaTheme="minorEastAsia" w:hint="eastAsia"/>
          <w:sz w:val="21"/>
          <w:szCs w:val="21"/>
        </w:rPr>
        <w:t>或</w:t>
      </w:r>
      <w:r w:rsidR="00F50C9D" w:rsidRPr="003C161F">
        <w:rPr>
          <w:rFonts w:eastAsiaTheme="minorEastAsia" w:hint="eastAsia"/>
          <w:sz w:val="21"/>
          <w:szCs w:val="21"/>
        </w:rPr>
        <w:t>UDP</w:t>
      </w:r>
      <w:r w:rsidR="00F50C9D" w:rsidRPr="003C161F">
        <w:rPr>
          <w:rFonts w:eastAsiaTheme="minorEastAsia" w:hint="eastAsia"/>
          <w:sz w:val="21"/>
          <w:szCs w:val="21"/>
        </w:rPr>
        <w:t>包中。并且</w:t>
      </w:r>
      <w:r w:rsidR="00D16BFA" w:rsidRPr="003C161F">
        <w:rPr>
          <w:rFonts w:hint="eastAsia"/>
          <w:sz w:val="21"/>
          <w:szCs w:val="21"/>
        </w:rPr>
        <w:t>不经过</w:t>
      </w:r>
      <w:r w:rsidR="00D16BFA" w:rsidRPr="003C161F">
        <w:rPr>
          <w:rFonts w:hint="eastAsia"/>
          <w:sz w:val="21"/>
          <w:szCs w:val="21"/>
        </w:rPr>
        <w:t>XMPP</w:t>
      </w:r>
      <w:r w:rsidR="00D16BFA" w:rsidRPr="003C161F">
        <w:rPr>
          <w:rFonts w:hint="eastAsia"/>
          <w:sz w:val="21"/>
          <w:szCs w:val="21"/>
        </w:rPr>
        <w:t>服务器。</w:t>
      </w:r>
    </w:p>
    <w:p w:rsidR="002548F8" w:rsidRPr="003C161F" w:rsidRDefault="002548F8" w:rsidP="002548F8">
      <w:pPr>
        <w:rPr>
          <w:rFonts w:ascii="宋体" w:eastAsia="宋体" w:hAnsi="宋体" w:cs="宋体"/>
          <w:color w:val="auto"/>
          <w:kern w:val="0"/>
          <w:sz w:val="21"/>
          <w:szCs w:val="21"/>
          <w:lang w:bidi="ar-SA"/>
        </w:rPr>
      </w:pPr>
      <w:r w:rsidRPr="003C161F">
        <w:rPr>
          <w:rFonts w:eastAsiaTheme="minorEastAsia" w:hint="eastAsia"/>
          <w:sz w:val="21"/>
          <w:szCs w:val="21"/>
        </w:rPr>
        <w:t xml:space="preserve">        </w:t>
      </w:r>
      <w:r w:rsidRPr="003C161F">
        <w:rPr>
          <w:rFonts w:ascii="宋体" w:eastAsia="宋体" w:hAnsi="宋体" w:cs="宋体" w:hint="eastAsia"/>
          <w:color w:val="auto"/>
          <w:kern w:val="0"/>
          <w:sz w:val="21"/>
          <w:szCs w:val="21"/>
          <w:lang w:bidi="ar-SA"/>
        </w:rPr>
        <w:t>首先会话协商信道被建立，作为计算机协商数据信道的细节;数据连接后，大部分活动发生在数据信道，除非一个编解码器的改变，一个新的文件请求，偶尔请求重定向请求或终止请求。</w:t>
      </w:r>
    </w:p>
    <w:p w:rsidR="002548F8" w:rsidRPr="003C161F" w:rsidRDefault="002548F8" w:rsidP="002548F8">
      <w:pPr>
        <w:ind w:firstLine="480"/>
        <w:rPr>
          <w:rFonts w:eastAsiaTheme="minorEastAsia" w:hint="eastAsia"/>
          <w:sz w:val="21"/>
          <w:szCs w:val="21"/>
        </w:rPr>
      </w:pPr>
      <w:r w:rsidRPr="003C161F">
        <w:rPr>
          <w:rFonts w:hint="eastAsia"/>
          <w:sz w:val="21"/>
          <w:szCs w:val="21"/>
        </w:rPr>
        <w:t>下图显示了这两种途径。在该图中，两个备用数据路径被示出，虽然只有一个数据通路将被激活，在一个连接。这是因为数据通路可以是直接连接（连接尝试的</w:t>
      </w:r>
      <w:r w:rsidRPr="003C161F">
        <w:rPr>
          <w:rFonts w:hint="eastAsia"/>
          <w:sz w:val="21"/>
          <w:szCs w:val="21"/>
        </w:rPr>
        <w:t>92</w:t>
      </w:r>
      <w:r w:rsidRPr="003C161F">
        <w:rPr>
          <w:rFonts w:hint="eastAsia"/>
          <w:sz w:val="21"/>
          <w:szCs w:val="21"/>
        </w:rPr>
        <w:t>％，可以直接发生），或者通过中继服务器（连接尝试的</w:t>
      </w:r>
      <w:r w:rsidRPr="003C161F">
        <w:rPr>
          <w:rFonts w:hint="eastAsia"/>
          <w:sz w:val="21"/>
          <w:szCs w:val="21"/>
        </w:rPr>
        <w:t>8</w:t>
      </w:r>
      <w:r w:rsidRPr="003C161F">
        <w:rPr>
          <w:rFonts w:hint="eastAsia"/>
          <w:sz w:val="21"/>
          <w:szCs w:val="21"/>
        </w:rPr>
        <w:t>％所需要的中介中继服务器）。第三个数据通路，没有显示，是从计算机到计算机的直接连接时，有没有中介防火墙。</w:t>
      </w:r>
    </w:p>
    <w:p w:rsidR="00FA53E0" w:rsidRPr="003C161F" w:rsidRDefault="00FA53E0" w:rsidP="00CD373C">
      <w:pPr>
        <w:rPr>
          <w:rFonts w:eastAsiaTheme="minorEastAsia" w:hint="eastAsia"/>
          <w:sz w:val="21"/>
          <w:szCs w:val="21"/>
        </w:rPr>
      </w:pPr>
    </w:p>
    <w:p w:rsidR="002548F8" w:rsidRPr="003C161F" w:rsidRDefault="002548F8" w:rsidP="002548F8">
      <w:pPr>
        <w:ind w:firstLine="480"/>
        <w:jc w:val="center"/>
        <w:rPr>
          <w:rFonts w:ascii="宋体" w:eastAsiaTheme="minorEastAsia" w:hAnsi="宋体" w:cs="宋体"/>
          <w:color w:val="auto"/>
          <w:kern w:val="0"/>
          <w:sz w:val="21"/>
          <w:szCs w:val="21"/>
          <w:lang w:bidi="ar-SA"/>
        </w:rPr>
      </w:pPr>
      <w:r w:rsidRPr="003C161F">
        <w:rPr>
          <w:noProof/>
          <w:sz w:val="21"/>
          <w:szCs w:val="21"/>
          <w:lang w:bidi="ar-SA"/>
        </w:rPr>
        <w:lastRenderedPageBreak/>
        <w:drawing>
          <wp:inline distT="0" distB="0" distL="0" distR="0" wp14:anchorId="1E441BFA" wp14:editId="35F216F8">
            <wp:extent cx="6120130" cy="3249513"/>
            <wp:effectExtent l="0" t="0" r="0" b="0"/>
            <wp:docPr id="16" name="图片 16" descr="Data exchange between two libjingle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exchange between two libjingle comput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249513"/>
                    </a:xfrm>
                    <a:prstGeom prst="rect">
                      <a:avLst/>
                    </a:prstGeom>
                    <a:noFill/>
                    <a:ln>
                      <a:noFill/>
                    </a:ln>
                  </pic:spPr>
                </pic:pic>
              </a:graphicData>
            </a:graphic>
          </wp:inline>
        </w:drawing>
      </w:r>
    </w:p>
    <w:p w:rsidR="00FA53E0" w:rsidRPr="003C161F" w:rsidRDefault="00FA53E0" w:rsidP="00CD373C">
      <w:pPr>
        <w:rPr>
          <w:rFonts w:eastAsiaTheme="minorEastAsia" w:hint="eastAsia"/>
          <w:sz w:val="21"/>
          <w:szCs w:val="21"/>
        </w:rPr>
      </w:pPr>
    </w:p>
    <w:p w:rsidR="0040396C" w:rsidRPr="003C161F" w:rsidRDefault="0040396C" w:rsidP="003C161F">
      <w:pPr>
        <w:ind w:firstLineChars="200" w:firstLine="420"/>
        <w:rPr>
          <w:rFonts w:eastAsiaTheme="minorEastAsia" w:hint="eastAsia"/>
          <w:sz w:val="21"/>
          <w:szCs w:val="21"/>
        </w:rPr>
      </w:pPr>
      <w:r w:rsidRPr="003C161F">
        <w:rPr>
          <w:rFonts w:eastAsiaTheme="minorEastAsia" w:hint="eastAsia"/>
          <w:sz w:val="21"/>
          <w:szCs w:val="21"/>
        </w:rPr>
        <w:t>注意事项：</w:t>
      </w:r>
      <w:r w:rsidRPr="003C161F">
        <w:rPr>
          <w:rFonts w:eastAsiaTheme="minorEastAsia" w:hint="eastAsia"/>
          <w:sz w:val="21"/>
          <w:szCs w:val="21"/>
        </w:rPr>
        <w:t xml:space="preserve"> </w:t>
      </w:r>
    </w:p>
    <w:p w:rsidR="0040396C" w:rsidRPr="003C161F" w:rsidRDefault="0040396C" w:rsidP="003C161F">
      <w:pPr>
        <w:ind w:firstLineChars="200" w:firstLine="420"/>
        <w:rPr>
          <w:rFonts w:eastAsiaTheme="minorEastAsia" w:hint="eastAsia"/>
          <w:sz w:val="21"/>
          <w:szCs w:val="21"/>
        </w:rPr>
      </w:pPr>
      <w:r w:rsidRPr="003C161F">
        <w:rPr>
          <w:rFonts w:eastAsiaTheme="minorEastAsia" w:hint="eastAsia"/>
          <w:sz w:val="21"/>
          <w:szCs w:val="21"/>
        </w:rPr>
        <w:t>对</w:t>
      </w:r>
      <w:r w:rsidRPr="003C161F">
        <w:rPr>
          <w:rFonts w:eastAsiaTheme="minorEastAsia" w:hint="eastAsia"/>
          <w:sz w:val="21"/>
          <w:szCs w:val="21"/>
        </w:rPr>
        <w:t>libjingle</w:t>
      </w:r>
      <w:r w:rsidRPr="003C161F">
        <w:rPr>
          <w:rFonts w:eastAsiaTheme="minorEastAsia" w:hint="eastAsia"/>
          <w:sz w:val="21"/>
          <w:szCs w:val="21"/>
        </w:rPr>
        <w:t>发出偶尔</w:t>
      </w:r>
      <w:r w:rsidRPr="003C161F">
        <w:rPr>
          <w:rFonts w:eastAsiaTheme="minorEastAsia" w:hint="eastAsia"/>
          <w:sz w:val="21"/>
          <w:szCs w:val="21"/>
        </w:rPr>
        <w:t>STUN</w:t>
      </w:r>
      <w:r w:rsidRPr="003C161F">
        <w:rPr>
          <w:rFonts w:eastAsiaTheme="minorEastAsia" w:hint="eastAsia"/>
          <w:sz w:val="21"/>
          <w:szCs w:val="21"/>
        </w:rPr>
        <w:t>数据包，以保持可写性，保持防火墙和</w:t>
      </w:r>
      <w:r w:rsidRPr="003C161F">
        <w:rPr>
          <w:rFonts w:eastAsiaTheme="minorEastAsia" w:hint="eastAsia"/>
          <w:sz w:val="21"/>
          <w:szCs w:val="21"/>
        </w:rPr>
        <w:t>NAT</w:t>
      </w:r>
      <w:r w:rsidRPr="003C161F">
        <w:rPr>
          <w:rFonts w:eastAsiaTheme="minorEastAsia" w:hint="eastAsia"/>
          <w:sz w:val="21"/>
          <w:szCs w:val="21"/>
        </w:rPr>
        <w:t>地址绑定活跃，并检查连接延迟。</w:t>
      </w:r>
      <w:r w:rsidRPr="003C161F">
        <w:rPr>
          <w:rFonts w:eastAsiaTheme="minorEastAsia" w:hint="eastAsia"/>
          <w:sz w:val="21"/>
          <w:szCs w:val="21"/>
        </w:rPr>
        <w:t xml:space="preserve"> </w:t>
      </w:r>
    </w:p>
    <w:p w:rsidR="002548F8" w:rsidRPr="003C161F" w:rsidRDefault="0040396C" w:rsidP="003C161F">
      <w:pPr>
        <w:ind w:firstLineChars="100" w:firstLine="210"/>
        <w:rPr>
          <w:rFonts w:eastAsiaTheme="minorEastAsia" w:hint="eastAsia"/>
          <w:sz w:val="21"/>
          <w:szCs w:val="21"/>
        </w:rPr>
      </w:pPr>
      <w:r w:rsidRPr="003C161F">
        <w:rPr>
          <w:rFonts w:eastAsiaTheme="minorEastAsia" w:hint="eastAsia"/>
          <w:sz w:val="21"/>
          <w:szCs w:val="21"/>
        </w:rPr>
        <w:t>    </w:t>
      </w:r>
      <w:r w:rsidRPr="003C161F">
        <w:rPr>
          <w:rFonts w:eastAsiaTheme="minorEastAsia" w:hint="eastAsia"/>
          <w:sz w:val="21"/>
          <w:szCs w:val="21"/>
        </w:rPr>
        <w:t>对</w:t>
      </w:r>
      <w:r w:rsidRPr="003C161F">
        <w:rPr>
          <w:rFonts w:eastAsiaTheme="minorEastAsia" w:hint="eastAsia"/>
          <w:sz w:val="21"/>
          <w:szCs w:val="21"/>
        </w:rPr>
        <w:t>libjingle</w:t>
      </w:r>
      <w:r w:rsidRPr="003C161F">
        <w:rPr>
          <w:rFonts w:eastAsiaTheme="minorEastAsia" w:hint="eastAsia"/>
          <w:sz w:val="21"/>
          <w:szCs w:val="21"/>
        </w:rPr>
        <w:t>分配一个用户名和密码来连接端口。这确保了连接上的数据信道的计算机是同一个，协商通过信令信道的连接。由于这些用户名和密码值发送</w:t>
      </w:r>
      <w:r w:rsidRPr="003C161F">
        <w:rPr>
          <w:rFonts w:eastAsiaTheme="minorEastAsia" w:hint="eastAsia"/>
          <w:sz w:val="21"/>
          <w:szCs w:val="21"/>
        </w:rPr>
        <w:t>XMPP</w:t>
      </w:r>
      <w:r w:rsidRPr="003C161F">
        <w:rPr>
          <w:rFonts w:eastAsiaTheme="minorEastAsia" w:hint="eastAsia"/>
          <w:sz w:val="21"/>
          <w:szCs w:val="21"/>
        </w:rPr>
        <w:t>协议可能会或可能不会使用</w:t>
      </w:r>
      <w:r w:rsidRPr="003C161F">
        <w:rPr>
          <w:rFonts w:eastAsiaTheme="minorEastAsia" w:hint="eastAsia"/>
          <w:sz w:val="21"/>
          <w:szCs w:val="21"/>
        </w:rPr>
        <w:t>TLS</w:t>
      </w:r>
      <w:r w:rsidRPr="003C161F">
        <w:rPr>
          <w:rFonts w:eastAsiaTheme="minorEastAsia" w:hint="eastAsia"/>
          <w:sz w:val="21"/>
          <w:szCs w:val="21"/>
        </w:rPr>
        <w:t>进行加密，在</w:t>
      </w:r>
      <w:r w:rsidRPr="003C161F">
        <w:rPr>
          <w:rFonts w:eastAsiaTheme="minorEastAsia" w:hint="eastAsia"/>
          <w:sz w:val="21"/>
          <w:szCs w:val="21"/>
        </w:rPr>
        <w:t>STUN</w:t>
      </w:r>
      <w:proofErr w:type="gramStart"/>
      <w:r w:rsidRPr="003C161F">
        <w:rPr>
          <w:rFonts w:eastAsiaTheme="minorEastAsia" w:hint="eastAsia"/>
          <w:sz w:val="21"/>
          <w:szCs w:val="21"/>
        </w:rPr>
        <w:t>包这些</w:t>
      </w:r>
      <w:proofErr w:type="gramEnd"/>
      <w:r w:rsidRPr="003C161F">
        <w:rPr>
          <w:rFonts w:eastAsiaTheme="minorEastAsia" w:hint="eastAsia"/>
          <w:sz w:val="21"/>
          <w:szCs w:val="21"/>
        </w:rPr>
        <w:t>值仅作识别，未加密的身份验证使用。</w:t>
      </w:r>
    </w:p>
    <w:p w:rsidR="002548F8" w:rsidRPr="003C161F" w:rsidRDefault="002548F8" w:rsidP="00D959C2">
      <w:pPr>
        <w:rPr>
          <w:rFonts w:eastAsiaTheme="minorEastAsia" w:hint="eastAsia"/>
          <w:sz w:val="21"/>
          <w:szCs w:val="21"/>
        </w:rPr>
      </w:pPr>
    </w:p>
    <w:p w:rsidR="00D959C2" w:rsidRPr="003C161F" w:rsidRDefault="00D959C2" w:rsidP="00313AE1">
      <w:pPr>
        <w:pStyle w:val="ab"/>
        <w:numPr>
          <w:ilvl w:val="2"/>
          <w:numId w:val="5"/>
        </w:numPr>
        <w:ind w:firstLineChars="0"/>
        <w:outlineLvl w:val="2"/>
        <w:rPr>
          <w:rFonts w:eastAsiaTheme="minorEastAsia" w:hint="eastAsia"/>
          <w:sz w:val="21"/>
        </w:rPr>
      </w:pPr>
      <w:bookmarkStart w:id="125" w:name="_Toc381081853"/>
      <w:bookmarkStart w:id="126" w:name="_Toc381116509"/>
      <w:r w:rsidRPr="003C161F">
        <w:rPr>
          <w:rFonts w:eastAsiaTheme="minorEastAsia" w:hint="eastAsia"/>
          <w:sz w:val="21"/>
        </w:rPr>
        <w:t>传输，通道，连接</w:t>
      </w:r>
      <w:bookmarkEnd w:id="125"/>
      <w:bookmarkEnd w:id="126"/>
    </w:p>
    <w:p w:rsidR="00D959C2" w:rsidRPr="003C161F" w:rsidRDefault="00D959C2" w:rsidP="00313AE1">
      <w:pPr>
        <w:pStyle w:val="ab"/>
        <w:numPr>
          <w:ilvl w:val="2"/>
          <w:numId w:val="5"/>
        </w:numPr>
        <w:ind w:firstLineChars="0"/>
        <w:outlineLvl w:val="2"/>
        <w:rPr>
          <w:rFonts w:eastAsiaTheme="minorEastAsia" w:hint="eastAsia"/>
          <w:sz w:val="21"/>
        </w:rPr>
      </w:pPr>
      <w:bookmarkStart w:id="127" w:name="_Toc381081854"/>
      <w:bookmarkStart w:id="128" w:name="_Toc381116510"/>
      <w:r w:rsidRPr="003C161F">
        <w:rPr>
          <w:rFonts w:eastAsiaTheme="minorEastAsia" w:hint="eastAsia"/>
          <w:sz w:val="21"/>
        </w:rPr>
        <w:t>候选项</w:t>
      </w:r>
      <w:bookmarkEnd w:id="127"/>
      <w:bookmarkEnd w:id="128"/>
    </w:p>
    <w:p w:rsidR="00D959C2" w:rsidRPr="003C161F" w:rsidRDefault="00D959C2" w:rsidP="00313AE1">
      <w:pPr>
        <w:pStyle w:val="ab"/>
        <w:numPr>
          <w:ilvl w:val="2"/>
          <w:numId w:val="5"/>
        </w:numPr>
        <w:ind w:firstLineChars="0"/>
        <w:outlineLvl w:val="2"/>
        <w:rPr>
          <w:rFonts w:eastAsiaTheme="minorEastAsia" w:hint="eastAsia"/>
          <w:sz w:val="21"/>
        </w:rPr>
      </w:pPr>
      <w:bookmarkStart w:id="129" w:name="_Toc381081855"/>
      <w:bookmarkStart w:id="130" w:name="_Toc381116511"/>
      <w:r w:rsidRPr="003C161F">
        <w:rPr>
          <w:rFonts w:eastAsiaTheme="minorEastAsia" w:hint="eastAsia"/>
          <w:sz w:val="21"/>
        </w:rPr>
        <w:t>数据包</w:t>
      </w:r>
      <w:bookmarkEnd w:id="129"/>
      <w:bookmarkEnd w:id="130"/>
    </w:p>
    <w:p w:rsidR="003903A2" w:rsidRPr="003C161F" w:rsidRDefault="003903A2" w:rsidP="00543EF5">
      <w:pPr>
        <w:rPr>
          <w:rFonts w:eastAsiaTheme="minorEastAsia" w:hint="eastAsia"/>
          <w:sz w:val="21"/>
          <w:szCs w:val="21"/>
        </w:rPr>
      </w:pPr>
    </w:p>
    <w:p w:rsidR="00C701EA" w:rsidRPr="00D768C0" w:rsidRDefault="00C701EA" w:rsidP="00313AE1">
      <w:pPr>
        <w:pStyle w:val="ab"/>
        <w:numPr>
          <w:ilvl w:val="1"/>
          <w:numId w:val="5"/>
        </w:numPr>
        <w:ind w:firstLineChars="0"/>
        <w:outlineLvl w:val="1"/>
        <w:rPr>
          <w:rFonts w:eastAsiaTheme="minorEastAsia" w:hint="eastAsia"/>
          <w:b/>
          <w:sz w:val="21"/>
        </w:rPr>
      </w:pPr>
      <w:bookmarkStart w:id="131" w:name="_Toc381081856"/>
      <w:bookmarkStart w:id="132" w:name="_Toc381116512"/>
      <w:r w:rsidRPr="00D768C0">
        <w:rPr>
          <w:rFonts w:eastAsiaTheme="minorEastAsia" w:hint="eastAsia"/>
          <w:b/>
          <w:sz w:val="21"/>
        </w:rPr>
        <w:t>如何工作：</w:t>
      </w:r>
      <w:bookmarkEnd w:id="131"/>
      <w:bookmarkEnd w:id="132"/>
    </w:p>
    <w:p w:rsidR="00543EF5" w:rsidRPr="003C161F" w:rsidRDefault="00863DD9" w:rsidP="00543EF5">
      <w:pPr>
        <w:rPr>
          <w:rFonts w:eastAsiaTheme="minorEastAsia" w:hint="eastAsia"/>
          <w:sz w:val="21"/>
          <w:szCs w:val="21"/>
        </w:rPr>
      </w:pPr>
      <w:r w:rsidRPr="003C161F">
        <w:rPr>
          <w:rFonts w:eastAsiaTheme="minorEastAsia"/>
          <w:sz w:val="21"/>
          <w:szCs w:val="21"/>
        </w:rPr>
        <w:t>https://developers.google.com/talk/libjingle/libjingle_applications?hl=zh-CN</w:t>
      </w:r>
    </w:p>
    <w:p w:rsidR="00543EF5" w:rsidRPr="003C161F" w:rsidRDefault="0016665B" w:rsidP="00543EF5">
      <w:pPr>
        <w:rPr>
          <w:rFonts w:eastAsiaTheme="minorEastAsia" w:hint="eastAsia"/>
          <w:sz w:val="21"/>
          <w:szCs w:val="21"/>
        </w:rPr>
      </w:pPr>
      <w:r w:rsidRPr="003C161F">
        <w:rPr>
          <w:noProof/>
          <w:sz w:val="21"/>
          <w:szCs w:val="21"/>
          <w:lang w:bidi="ar-SA"/>
        </w:rPr>
        <w:drawing>
          <wp:inline distT="0" distB="0" distL="0" distR="0" wp14:anchorId="2367F712" wp14:editId="667E323F">
            <wp:extent cx="5553075" cy="3486150"/>
            <wp:effectExtent l="0" t="0" r="0" b="0"/>
            <wp:docPr id="9" name="图片 9" descr="Components of a generic libjingl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s of a generic libjingle applica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075" cy="3486150"/>
                    </a:xfrm>
                    <a:prstGeom prst="rect">
                      <a:avLst/>
                    </a:prstGeom>
                    <a:noFill/>
                    <a:ln>
                      <a:noFill/>
                    </a:ln>
                  </pic:spPr>
                </pic:pic>
              </a:graphicData>
            </a:graphic>
          </wp:inline>
        </w:drawing>
      </w:r>
    </w:p>
    <w:p w:rsidR="00B9650A" w:rsidRPr="003C161F" w:rsidRDefault="00B9650A" w:rsidP="00543EF5">
      <w:pPr>
        <w:rPr>
          <w:rFonts w:eastAsiaTheme="minorEastAsia" w:hint="eastAsia"/>
          <w:sz w:val="21"/>
          <w:szCs w:val="21"/>
        </w:rPr>
      </w:pPr>
    </w:p>
    <w:p w:rsidR="00C701EA" w:rsidRPr="003C161F" w:rsidRDefault="00C701EA" w:rsidP="00313AE1">
      <w:pPr>
        <w:pStyle w:val="ab"/>
        <w:numPr>
          <w:ilvl w:val="2"/>
          <w:numId w:val="5"/>
        </w:numPr>
        <w:ind w:firstLineChars="0"/>
        <w:outlineLvl w:val="2"/>
        <w:rPr>
          <w:rFonts w:eastAsiaTheme="minorEastAsia" w:hint="eastAsia"/>
          <w:sz w:val="21"/>
        </w:rPr>
      </w:pPr>
      <w:bookmarkStart w:id="133" w:name="_Toc381081857"/>
      <w:bookmarkStart w:id="134" w:name="_Toc381116513"/>
      <w:r w:rsidRPr="003C161F">
        <w:rPr>
          <w:rFonts w:eastAsiaTheme="minorEastAsia"/>
          <w:sz w:val="21"/>
        </w:rPr>
        <w:lastRenderedPageBreak/>
        <w:t>Application</w:t>
      </w:r>
      <w:r w:rsidRPr="003C161F">
        <w:rPr>
          <w:rFonts w:eastAsiaTheme="minorEastAsia"/>
          <w:sz w:val="21"/>
        </w:rPr>
        <w:t>模块</w:t>
      </w:r>
      <w:bookmarkEnd w:id="133"/>
      <w:bookmarkEnd w:id="134"/>
    </w:p>
    <w:p w:rsidR="00197178" w:rsidRPr="003C161F" w:rsidRDefault="00FF135D" w:rsidP="003C161F">
      <w:pPr>
        <w:pStyle w:val="ad"/>
        <w:ind w:firstLineChars="200" w:firstLine="420"/>
        <w:rPr>
          <w:sz w:val="21"/>
          <w:szCs w:val="21"/>
        </w:rPr>
      </w:pPr>
      <w:r w:rsidRPr="003C161F">
        <w:rPr>
          <w:sz w:val="21"/>
          <w:szCs w:val="21"/>
        </w:rPr>
        <w:t>Li</w:t>
      </w:r>
      <w:r w:rsidRPr="003C161F">
        <w:rPr>
          <w:rFonts w:hint="eastAsia"/>
          <w:sz w:val="21"/>
          <w:szCs w:val="21"/>
        </w:rPr>
        <w:t>b</w:t>
      </w:r>
      <w:r w:rsidR="00C701EA" w:rsidRPr="003C161F">
        <w:rPr>
          <w:sz w:val="21"/>
          <w:szCs w:val="21"/>
        </w:rPr>
        <w:t>jingle的应用程序首先调用XMPP Messaging Component的XmppClient对象进行登录，然后做一些message，iq，presence等request/respond操作。</w:t>
      </w:r>
    </w:p>
    <w:p w:rsidR="00C701EA" w:rsidRPr="003C161F" w:rsidRDefault="00C701EA" w:rsidP="003C161F">
      <w:pPr>
        <w:pStyle w:val="ad"/>
        <w:ind w:firstLineChars="200" w:firstLine="420"/>
        <w:rPr>
          <w:sz w:val="21"/>
          <w:szCs w:val="21"/>
        </w:rPr>
      </w:pPr>
      <w:r w:rsidRPr="003C161F">
        <w:rPr>
          <w:sz w:val="21"/>
          <w:szCs w:val="21"/>
        </w:rPr>
        <w:t>其次，每个application可能包含一个或多个session client用来做P2P操作，比如远程协助，视频会议，音频连接，文件共享等等。</w:t>
      </w:r>
    </w:p>
    <w:p w:rsidR="00C701EA" w:rsidRPr="003C161F" w:rsidRDefault="00C701EA" w:rsidP="00313AE1">
      <w:pPr>
        <w:pStyle w:val="ab"/>
        <w:numPr>
          <w:ilvl w:val="2"/>
          <w:numId w:val="5"/>
        </w:numPr>
        <w:ind w:firstLineChars="0"/>
        <w:outlineLvl w:val="2"/>
        <w:rPr>
          <w:rFonts w:eastAsiaTheme="minorEastAsia" w:hint="eastAsia"/>
          <w:sz w:val="21"/>
        </w:rPr>
      </w:pPr>
      <w:bookmarkStart w:id="135" w:name="_Toc381081858"/>
      <w:bookmarkStart w:id="136" w:name="_Toc381116514"/>
      <w:r w:rsidRPr="003C161F">
        <w:rPr>
          <w:rFonts w:eastAsiaTheme="minorEastAsia"/>
          <w:sz w:val="21"/>
        </w:rPr>
        <w:t>XMPP Messaging Component.</w:t>
      </w:r>
      <w:r w:rsidRPr="003C161F">
        <w:rPr>
          <w:rFonts w:eastAsiaTheme="minorEastAsia"/>
          <w:sz w:val="21"/>
        </w:rPr>
        <w:t>模块</w:t>
      </w:r>
      <w:bookmarkEnd w:id="135"/>
      <w:bookmarkEnd w:id="136"/>
    </w:p>
    <w:p w:rsidR="00C701EA" w:rsidRPr="003C161F" w:rsidRDefault="00C701EA" w:rsidP="003C161F">
      <w:pPr>
        <w:pStyle w:val="ad"/>
        <w:ind w:firstLineChars="200" w:firstLine="420"/>
        <w:rPr>
          <w:sz w:val="21"/>
          <w:szCs w:val="21"/>
        </w:rPr>
      </w:pPr>
      <w:r w:rsidRPr="003C161F">
        <w:rPr>
          <w:sz w:val="21"/>
          <w:szCs w:val="21"/>
        </w:rPr>
        <w:t>此模块主要由三个部分组成：XmppClient，LoginHandler和Xmpp Helper Task.此模块主要做相当于一个peer的防火墙的功能，连接服务器和客户端，负责发送所有本地的stanza请求（即XMPP协议内容），并负责接收服务器的stanza请求，并分发到各个Helper Task里。</w:t>
      </w:r>
    </w:p>
    <w:p w:rsidR="00C701EA" w:rsidRPr="003C161F" w:rsidRDefault="00C701EA" w:rsidP="0014432E">
      <w:pPr>
        <w:widowControl/>
        <w:numPr>
          <w:ilvl w:val="0"/>
          <w:numId w:val="34"/>
        </w:numPr>
        <w:suppressAutoHyphens w:val="0"/>
        <w:spacing w:before="100" w:beforeAutospacing="1" w:after="100" w:afterAutospacing="1"/>
        <w:rPr>
          <w:sz w:val="21"/>
          <w:szCs w:val="21"/>
        </w:rPr>
      </w:pPr>
      <w:r w:rsidRPr="003C161F">
        <w:rPr>
          <w:sz w:val="21"/>
          <w:szCs w:val="21"/>
        </w:rPr>
        <w:t>XmppClient</w:t>
      </w:r>
      <w:r w:rsidRPr="003C161F">
        <w:rPr>
          <w:sz w:val="21"/>
          <w:szCs w:val="21"/>
        </w:rPr>
        <w:t>主要是代理登录，发送</w:t>
      </w:r>
      <w:r w:rsidRPr="003C161F">
        <w:rPr>
          <w:sz w:val="21"/>
          <w:szCs w:val="21"/>
        </w:rPr>
        <w:t>stanza</w:t>
      </w:r>
      <w:r w:rsidRPr="003C161F">
        <w:rPr>
          <w:sz w:val="21"/>
          <w:szCs w:val="21"/>
        </w:rPr>
        <w:t>，接收</w:t>
      </w:r>
      <w:r w:rsidRPr="003C161F">
        <w:rPr>
          <w:sz w:val="21"/>
          <w:szCs w:val="21"/>
        </w:rPr>
        <w:t>stanza</w:t>
      </w:r>
      <w:r w:rsidRPr="003C161F">
        <w:rPr>
          <w:sz w:val="21"/>
          <w:szCs w:val="21"/>
        </w:rPr>
        <w:t>。之所以说是代理，是因为真正发送，接收的消息都是通过</w:t>
      </w:r>
      <w:r w:rsidRPr="003C161F">
        <w:rPr>
          <w:sz w:val="21"/>
          <w:szCs w:val="21"/>
        </w:rPr>
        <w:t>XmppEngine</w:t>
      </w:r>
      <w:r w:rsidRPr="003C161F">
        <w:rPr>
          <w:sz w:val="21"/>
          <w:szCs w:val="21"/>
        </w:rPr>
        <w:t>来实现的。</w:t>
      </w:r>
    </w:p>
    <w:p w:rsidR="00C701EA" w:rsidRPr="003C161F" w:rsidRDefault="00C701EA" w:rsidP="0014432E">
      <w:pPr>
        <w:widowControl/>
        <w:numPr>
          <w:ilvl w:val="0"/>
          <w:numId w:val="34"/>
        </w:numPr>
        <w:suppressAutoHyphens w:val="0"/>
        <w:spacing w:before="100" w:beforeAutospacing="1" w:after="100" w:afterAutospacing="1"/>
        <w:rPr>
          <w:sz w:val="21"/>
          <w:szCs w:val="21"/>
        </w:rPr>
      </w:pPr>
      <w:r w:rsidRPr="003C161F">
        <w:rPr>
          <w:sz w:val="21"/>
          <w:szCs w:val="21"/>
        </w:rPr>
        <w:t>XmppEngine</w:t>
      </w:r>
      <w:proofErr w:type="gramStart"/>
      <w:r w:rsidRPr="003C161F">
        <w:rPr>
          <w:sz w:val="21"/>
          <w:szCs w:val="21"/>
        </w:rPr>
        <w:t>能注册</w:t>
      </w:r>
      <w:proofErr w:type="gramEnd"/>
      <w:r w:rsidRPr="003C161F">
        <w:rPr>
          <w:sz w:val="21"/>
          <w:szCs w:val="21"/>
        </w:rPr>
        <w:t>多个</w:t>
      </w:r>
      <w:r w:rsidRPr="003C161F">
        <w:rPr>
          <w:sz w:val="21"/>
          <w:szCs w:val="21"/>
        </w:rPr>
        <w:t>XmppStanzaHandler</w:t>
      </w:r>
      <w:r w:rsidRPr="003C161F">
        <w:rPr>
          <w:sz w:val="21"/>
          <w:szCs w:val="21"/>
        </w:rPr>
        <w:t>回调，然后所有从服务器接收的</w:t>
      </w:r>
      <w:r w:rsidRPr="003C161F">
        <w:rPr>
          <w:sz w:val="21"/>
          <w:szCs w:val="21"/>
        </w:rPr>
        <w:t>Stanza</w:t>
      </w:r>
      <w:r w:rsidRPr="003C161F">
        <w:rPr>
          <w:sz w:val="21"/>
          <w:szCs w:val="21"/>
        </w:rPr>
        <w:t>都转发到已绑定的</w:t>
      </w:r>
      <w:r w:rsidRPr="003C161F">
        <w:rPr>
          <w:sz w:val="21"/>
          <w:szCs w:val="21"/>
        </w:rPr>
        <w:t>XmppStanzaHandler</w:t>
      </w:r>
      <w:r w:rsidRPr="003C161F">
        <w:rPr>
          <w:sz w:val="21"/>
          <w:szCs w:val="21"/>
        </w:rPr>
        <w:t>进行过滤，而实际上是回调</w:t>
      </w:r>
      <w:r w:rsidRPr="003C161F">
        <w:rPr>
          <w:sz w:val="21"/>
          <w:szCs w:val="21"/>
        </w:rPr>
        <w:t>XmppTask</w:t>
      </w:r>
      <w:r w:rsidRPr="003C161F">
        <w:rPr>
          <w:sz w:val="21"/>
          <w:szCs w:val="21"/>
        </w:rPr>
        <w:t>对象。</w:t>
      </w:r>
    </w:p>
    <w:p w:rsidR="00C701EA" w:rsidRPr="003C161F" w:rsidRDefault="00C701EA" w:rsidP="0014432E">
      <w:pPr>
        <w:widowControl/>
        <w:numPr>
          <w:ilvl w:val="0"/>
          <w:numId w:val="34"/>
        </w:numPr>
        <w:suppressAutoHyphens w:val="0"/>
        <w:spacing w:before="100" w:beforeAutospacing="1" w:after="100" w:afterAutospacing="1"/>
        <w:rPr>
          <w:sz w:val="21"/>
          <w:szCs w:val="21"/>
        </w:rPr>
      </w:pPr>
      <w:r w:rsidRPr="003C161F">
        <w:rPr>
          <w:sz w:val="21"/>
          <w:szCs w:val="21"/>
        </w:rPr>
        <w:t>XmppStanzaHandler</w:t>
      </w:r>
      <w:r w:rsidRPr="003C161F">
        <w:rPr>
          <w:sz w:val="21"/>
          <w:szCs w:val="21"/>
        </w:rPr>
        <w:t>类定义如下：</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rStyle w:val="comment"/>
          <w:sz w:val="21"/>
          <w:szCs w:val="21"/>
        </w:rPr>
        <w:t>//! Callback to deliver stanzas to an Xmpp application module.</w:t>
      </w:r>
      <w:r w:rsidRPr="003C161F">
        <w:rPr>
          <w:sz w:val="21"/>
          <w:szCs w:val="21"/>
        </w:rPr>
        <w:t>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rStyle w:val="comment"/>
          <w:sz w:val="21"/>
          <w:szCs w:val="21"/>
        </w:rPr>
        <w:t>//! Register via XmppEngine.SetDefaultSessionHandler or via</w:t>
      </w:r>
      <w:r w:rsidRPr="003C161F">
        <w:rPr>
          <w:sz w:val="21"/>
          <w:szCs w:val="21"/>
        </w:rPr>
        <w:t>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rStyle w:val="comment"/>
          <w:sz w:val="21"/>
          <w:szCs w:val="21"/>
        </w:rPr>
        <w:t>//! XmppEngine.AddSessionHAndler.  </w:t>
      </w:r>
      <w:r w:rsidRPr="003C161F">
        <w:rPr>
          <w:sz w:val="21"/>
          <w:szCs w:val="21"/>
        </w:rPr>
        <w:t>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rStyle w:val="keyword"/>
          <w:sz w:val="21"/>
          <w:szCs w:val="21"/>
        </w:rPr>
        <w:t>class</w:t>
      </w:r>
      <w:r w:rsidRPr="003C161F">
        <w:rPr>
          <w:sz w:val="21"/>
          <w:szCs w:val="21"/>
        </w:rPr>
        <w:t> XmppStanzaHandler {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rStyle w:val="keyword"/>
          <w:sz w:val="21"/>
          <w:szCs w:val="21"/>
        </w:rPr>
        <w:t>public</w:t>
      </w:r>
      <w:r w:rsidRPr="003C161F">
        <w:rPr>
          <w:sz w:val="21"/>
          <w:szCs w:val="21"/>
        </w:rPr>
        <w:t>: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virtual</w:t>
      </w:r>
      <w:r w:rsidRPr="003C161F">
        <w:rPr>
          <w:sz w:val="21"/>
          <w:szCs w:val="21"/>
        </w:rPr>
        <w:t> ~XmppStanzaHandler() {}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sz w:val="21"/>
          <w:szCs w:val="21"/>
        </w:rPr>
        <w:t>  </w:t>
      </w:r>
      <w:r w:rsidRPr="003C161F">
        <w:rPr>
          <w:rStyle w:val="comment"/>
          <w:sz w:val="21"/>
          <w:szCs w:val="21"/>
        </w:rPr>
        <w:t>//! Process the given stanza.</w:t>
      </w:r>
      <w:r w:rsidRPr="003C161F">
        <w:rPr>
          <w:sz w:val="21"/>
          <w:szCs w:val="21"/>
        </w:rPr>
        <w:t>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sz w:val="21"/>
          <w:szCs w:val="21"/>
        </w:rPr>
        <w:t>  </w:t>
      </w:r>
      <w:r w:rsidRPr="003C161F">
        <w:rPr>
          <w:rStyle w:val="comment"/>
          <w:sz w:val="21"/>
          <w:szCs w:val="21"/>
        </w:rPr>
        <w:t>//! The handler must return true if it has handled the stanza.</w:t>
      </w:r>
      <w:r w:rsidRPr="003C161F">
        <w:rPr>
          <w:sz w:val="21"/>
          <w:szCs w:val="21"/>
        </w:rPr>
        <w:t>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sz w:val="21"/>
          <w:szCs w:val="21"/>
        </w:rPr>
        <w:t>  </w:t>
      </w:r>
      <w:r w:rsidRPr="003C161F">
        <w:rPr>
          <w:rStyle w:val="comment"/>
          <w:sz w:val="21"/>
          <w:szCs w:val="21"/>
        </w:rPr>
        <w:t>//! A false return value causes the stanza to be passed on to</w:t>
      </w:r>
      <w:r w:rsidRPr="003C161F">
        <w:rPr>
          <w:sz w:val="21"/>
          <w:szCs w:val="21"/>
        </w:rPr>
        <w:t>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sz w:val="21"/>
          <w:szCs w:val="21"/>
        </w:rPr>
        <w:t>  </w:t>
      </w:r>
      <w:r w:rsidRPr="003C161F">
        <w:rPr>
          <w:rStyle w:val="comment"/>
          <w:sz w:val="21"/>
          <w:szCs w:val="21"/>
        </w:rPr>
        <w:t>//! </w:t>
      </w:r>
      <w:proofErr w:type="gramStart"/>
      <w:r w:rsidRPr="003C161F">
        <w:rPr>
          <w:rStyle w:val="comment"/>
          <w:sz w:val="21"/>
          <w:szCs w:val="21"/>
        </w:rPr>
        <w:t>the</w:t>
      </w:r>
      <w:proofErr w:type="gramEnd"/>
      <w:r w:rsidRPr="003C161F">
        <w:rPr>
          <w:rStyle w:val="comment"/>
          <w:sz w:val="21"/>
          <w:szCs w:val="21"/>
        </w:rPr>
        <w:t> next registered handler.</w:t>
      </w:r>
      <w:r w:rsidRPr="003C161F">
        <w:rPr>
          <w:sz w:val="21"/>
          <w:szCs w:val="21"/>
        </w:rPr>
        <w:t>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virtual</w:t>
      </w:r>
      <w:r w:rsidRPr="003C161F">
        <w:rPr>
          <w:sz w:val="21"/>
          <w:szCs w:val="21"/>
        </w:rPr>
        <w:t> </w:t>
      </w:r>
      <w:r w:rsidRPr="003C161F">
        <w:rPr>
          <w:rStyle w:val="datatypes"/>
          <w:sz w:val="21"/>
          <w:szCs w:val="21"/>
        </w:rPr>
        <w:t>bool</w:t>
      </w:r>
      <w:r w:rsidRPr="003C161F">
        <w:rPr>
          <w:sz w:val="21"/>
          <w:szCs w:val="21"/>
        </w:rPr>
        <w:t> HandleStanza(</w:t>
      </w:r>
      <w:r w:rsidRPr="003C161F">
        <w:rPr>
          <w:rStyle w:val="keyword"/>
          <w:sz w:val="21"/>
          <w:szCs w:val="21"/>
        </w:rPr>
        <w:t>const</w:t>
      </w:r>
      <w:r w:rsidRPr="003C161F">
        <w:rPr>
          <w:sz w:val="21"/>
          <w:szCs w:val="21"/>
        </w:rPr>
        <w:t> XmlElement * stanza) = 0;  </w:t>
      </w:r>
    </w:p>
    <w:p w:rsidR="00C701EA" w:rsidRPr="003C161F" w:rsidRDefault="00C701EA" w:rsidP="0014432E">
      <w:pPr>
        <w:widowControl/>
        <w:numPr>
          <w:ilvl w:val="0"/>
          <w:numId w:val="35"/>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0"/>
          <w:numId w:val="36"/>
        </w:numPr>
        <w:suppressAutoHyphens w:val="0"/>
        <w:spacing w:before="100" w:beforeAutospacing="1" w:after="100" w:afterAutospacing="1"/>
        <w:rPr>
          <w:sz w:val="21"/>
          <w:szCs w:val="21"/>
        </w:rPr>
      </w:pPr>
      <w:r w:rsidRPr="003C161F">
        <w:rPr>
          <w:sz w:val="21"/>
          <w:szCs w:val="21"/>
        </w:rPr>
        <w:t>XmppTask</w:t>
      </w:r>
      <w:r w:rsidRPr="003C161F">
        <w:rPr>
          <w:sz w:val="21"/>
          <w:szCs w:val="21"/>
        </w:rPr>
        <w:t>是所有</w:t>
      </w:r>
      <w:r w:rsidRPr="003C161F">
        <w:rPr>
          <w:sz w:val="21"/>
          <w:szCs w:val="21"/>
        </w:rPr>
        <w:t>XmppHelperTask</w:t>
      </w:r>
      <w:r w:rsidRPr="003C161F">
        <w:rPr>
          <w:sz w:val="21"/>
          <w:szCs w:val="21"/>
        </w:rPr>
        <w:t>的基类，并继承自</w:t>
      </w:r>
      <w:r w:rsidRPr="003C161F">
        <w:rPr>
          <w:sz w:val="21"/>
          <w:szCs w:val="21"/>
        </w:rPr>
        <w:t>XmppStanzaHandler</w:t>
      </w:r>
      <w:r w:rsidRPr="003C161F">
        <w:rPr>
          <w:sz w:val="21"/>
          <w:szCs w:val="21"/>
        </w:rPr>
        <w:t>，主要有监听，过滤</w:t>
      </w:r>
      <w:r w:rsidRPr="003C161F">
        <w:rPr>
          <w:sz w:val="21"/>
          <w:szCs w:val="21"/>
        </w:rPr>
        <w:t xml:space="preserve"> XmppEngine</w:t>
      </w:r>
      <w:r w:rsidRPr="003C161F">
        <w:rPr>
          <w:sz w:val="21"/>
          <w:szCs w:val="21"/>
        </w:rPr>
        <w:t>对象转发过来的</w:t>
      </w:r>
      <w:r w:rsidRPr="003C161F">
        <w:rPr>
          <w:sz w:val="21"/>
          <w:szCs w:val="21"/>
        </w:rPr>
        <w:t>Stanza</w:t>
      </w:r>
      <w:r w:rsidRPr="003C161F">
        <w:rPr>
          <w:sz w:val="21"/>
          <w:szCs w:val="21"/>
        </w:rPr>
        <w:t>消息。</w:t>
      </w:r>
      <w:r w:rsidRPr="003C161F">
        <w:rPr>
          <w:sz w:val="21"/>
          <w:szCs w:val="21"/>
        </w:rPr>
        <w:t>XmppTask</w:t>
      </w:r>
      <w:r w:rsidRPr="003C161F">
        <w:rPr>
          <w:sz w:val="21"/>
          <w:szCs w:val="21"/>
        </w:rPr>
        <w:t>有多种类型，当</w:t>
      </w:r>
      <w:proofErr w:type="gramStart"/>
      <w:r w:rsidRPr="003C161F">
        <w:rPr>
          <w:sz w:val="21"/>
          <w:szCs w:val="21"/>
        </w:rPr>
        <w:t>取类型</w:t>
      </w:r>
      <w:proofErr w:type="gramEnd"/>
      <w:r w:rsidRPr="003C161F">
        <w:rPr>
          <w:sz w:val="21"/>
          <w:szCs w:val="21"/>
        </w:rPr>
        <w:t>为</w:t>
      </w:r>
      <w:r w:rsidRPr="003C161F">
        <w:rPr>
          <w:sz w:val="21"/>
          <w:szCs w:val="21"/>
        </w:rPr>
        <w:t>HL_PEEK</w:t>
      </w:r>
      <w:r w:rsidRPr="003C161F">
        <w:rPr>
          <w:sz w:val="21"/>
          <w:szCs w:val="21"/>
        </w:rPr>
        <w:t>时，只有监听功能，无法做到过滤；而其他类</w:t>
      </w:r>
      <w:r w:rsidRPr="003C161F">
        <w:rPr>
          <w:sz w:val="21"/>
          <w:szCs w:val="21"/>
        </w:rPr>
        <w:t xml:space="preserve"> </w:t>
      </w:r>
      <w:r w:rsidRPr="003C161F">
        <w:rPr>
          <w:sz w:val="21"/>
          <w:szCs w:val="21"/>
        </w:rPr>
        <w:t>型可以做到过滤。过滤是有</w:t>
      </w:r>
      <w:r w:rsidRPr="003C161F">
        <w:rPr>
          <w:sz w:val="21"/>
          <w:szCs w:val="21"/>
        </w:rPr>
        <w:t>HandlerStanza</w:t>
      </w:r>
      <w:r w:rsidRPr="003C161F">
        <w:rPr>
          <w:sz w:val="21"/>
          <w:szCs w:val="21"/>
        </w:rPr>
        <w:t>函数来完成，当返回为</w:t>
      </w:r>
      <w:r w:rsidRPr="003C161F">
        <w:rPr>
          <w:sz w:val="21"/>
          <w:szCs w:val="21"/>
        </w:rPr>
        <w:t>true</w:t>
      </w:r>
      <w:r w:rsidRPr="003C161F">
        <w:rPr>
          <w:sz w:val="21"/>
          <w:szCs w:val="21"/>
        </w:rPr>
        <w:t>时，过滤，否则</w:t>
      </w:r>
      <w:r w:rsidRPr="003C161F">
        <w:rPr>
          <w:sz w:val="21"/>
          <w:szCs w:val="21"/>
        </w:rPr>
        <w:t>XmppEngine</w:t>
      </w:r>
      <w:r w:rsidRPr="003C161F">
        <w:rPr>
          <w:sz w:val="21"/>
          <w:szCs w:val="21"/>
        </w:rPr>
        <w:t>枚举下一个绑定的</w:t>
      </w:r>
      <w:r w:rsidRPr="003C161F">
        <w:rPr>
          <w:sz w:val="21"/>
          <w:szCs w:val="21"/>
        </w:rPr>
        <w:t xml:space="preserve">XmppTask </w:t>
      </w:r>
      <w:r w:rsidRPr="003C161F">
        <w:rPr>
          <w:sz w:val="21"/>
          <w:szCs w:val="21"/>
        </w:rPr>
        <w:t>继续尝试分发、过滤。</w:t>
      </w:r>
    </w:p>
    <w:p w:rsidR="00C701EA" w:rsidRPr="003C161F" w:rsidRDefault="00C701EA" w:rsidP="0014432E">
      <w:pPr>
        <w:widowControl/>
        <w:numPr>
          <w:ilvl w:val="0"/>
          <w:numId w:val="36"/>
        </w:numPr>
        <w:suppressAutoHyphens w:val="0"/>
        <w:spacing w:before="100" w:beforeAutospacing="1" w:after="100" w:afterAutospacing="1"/>
        <w:rPr>
          <w:sz w:val="21"/>
          <w:szCs w:val="21"/>
        </w:rPr>
      </w:pPr>
      <w:r w:rsidRPr="003C161F">
        <w:rPr>
          <w:sz w:val="21"/>
          <w:szCs w:val="21"/>
        </w:rPr>
        <w:t>所有</w:t>
      </w:r>
      <w:r w:rsidRPr="003C161F">
        <w:rPr>
          <w:sz w:val="21"/>
          <w:szCs w:val="21"/>
        </w:rPr>
        <w:t>XmppHelperTask</w:t>
      </w:r>
      <w:r w:rsidRPr="003C161F">
        <w:rPr>
          <w:sz w:val="21"/>
          <w:szCs w:val="21"/>
        </w:rPr>
        <w:t>都要继承</w:t>
      </w:r>
      <w:r w:rsidRPr="003C161F">
        <w:rPr>
          <w:sz w:val="21"/>
          <w:szCs w:val="21"/>
        </w:rPr>
        <w:t>XmppTask</w:t>
      </w:r>
      <w:r w:rsidRPr="003C161F">
        <w:rPr>
          <w:sz w:val="21"/>
          <w:szCs w:val="21"/>
        </w:rPr>
        <w:t>并要重载</w:t>
      </w:r>
      <w:r w:rsidRPr="003C161F">
        <w:rPr>
          <w:sz w:val="21"/>
          <w:szCs w:val="21"/>
        </w:rPr>
        <w:t>HandlerStanza</w:t>
      </w:r>
      <w:r w:rsidRPr="003C161F">
        <w:rPr>
          <w:sz w:val="21"/>
          <w:szCs w:val="21"/>
        </w:rPr>
        <w:t>函数和</w:t>
      </w:r>
      <w:r w:rsidRPr="003C161F">
        <w:rPr>
          <w:sz w:val="21"/>
          <w:szCs w:val="21"/>
        </w:rPr>
        <w:t>ProcessStart</w:t>
      </w:r>
      <w:r w:rsidRPr="003C161F">
        <w:rPr>
          <w:sz w:val="21"/>
          <w:szCs w:val="21"/>
        </w:rPr>
        <w:t>函数。</w:t>
      </w:r>
      <w:r w:rsidRPr="003C161F">
        <w:rPr>
          <w:sz w:val="21"/>
          <w:szCs w:val="21"/>
        </w:rPr>
        <w:t xml:space="preserve"> </w:t>
      </w:r>
    </w:p>
    <w:p w:rsidR="00C701EA" w:rsidRPr="003C161F" w:rsidRDefault="00C701EA" w:rsidP="0014432E">
      <w:pPr>
        <w:widowControl/>
        <w:numPr>
          <w:ilvl w:val="1"/>
          <w:numId w:val="36"/>
        </w:numPr>
        <w:suppressAutoHyphens w:val="0"/>
        <w:spacing w:before="100" w:beforeAutospacing="1" w:after="100" w:afterAutospacing="1"/>
        <w:rPr>
          <w:sz w:val="21"/>
          <w:szCs w:val="21"/>
        </w:rPr>
      </w:pPr>
      <w:r w:rsidRPr="003C161F">
        <w:rPr>
          <w:sz w:val="21"/>
          <w:szCs w:val="21"/>
        </w:rPr>
        <w:t>HandlerStanza</w:t>
      </w:r>
      <w:r w:rsidRPr="003C161F">
        <w:rPr>
          <w:sz w:val="21"/>
          <w:szCs w:val="21"/>
        </w:rPr>
        <w:t>是用来过滤，相当于</w:t>
      </w:r>
      <w:r w:rsidRPr="003C161F">
        <w:rPr>
          <w:sz w:val="21"/>
          <w:szCs w:val="21"/>
        </w:rPr>
        <w:t>windows</w:t>
      </w:r>
      <w:r w:rsidRPr="003C161F">
        <w:rPr>
          <w:sz w:val="21"/>
          <w:szCs w:val="21"/>
        </w:rPr>
        <w:t>消息处理的</w:t>
      </w:r>
      <w:r w:rsidRPr="003C161F">
        <w:rPr>
          <w:sz w:val="21"/>
          <w:szCs w:val="21"/>
        </w:rPr>
        <w:t>GetMessage()</w:t>
      </w:r>
    </w:p>
    <w:p w:rsidR="00C701EA" w:rsidRPr="003C161F" w:rsidRDefault="00C701EA" w:rsidP="0014432E">
      <w:pPr>
        <w:widowControl/>
        <w:numPr>
          <w:ilvl w:val="1"/>
          <w:numId w:val="36"/>
        </w:numPr>
        <w:suppressAutoHyphens w:val="0"/>
        <w:spacing w:before="100" w:beforeAutospacing="1" w:after="100" w:afterAutospacing="1"/>
        <w:rPr>
          <w:sz w:val="21"/>
          <w:szCs w:val="21"/>
        </w:rPr>
      </w:pPr>
      <w:r w:rsidRPr="003C161F">
        <w:rPr>
          <w:sz w:val="21"/>
          <w:szCs w:val="21"/>
        </w:rPr>
        <w:t>而</w:t>
      </w:r>
      <w:r w:rsidRPr="003C161F">
        <w:rPr>
          <w:sz w:val="21"/>
          <w:szCs w:val="21"/>
        </w:rPr>
        <w:t>ProcessStart</w:t>
      </w:r>
      <w:r w:rsidRPr="003C161F">
        <w:rPr>
          <w:sz w:val="21"/>
          <w:szCs w:val="21"/>
        </w:rPr>
        <w:t>是用来处理</w:t>
      </w:r>
      <w:r w:rsidRPr="003C161F">
        <w:rPr>
          <w:sz w:val="21"/>
          <w:szCs w:val="21"/>
        </w:rPr>
        <w:t>HandlerStanza</w:t>
      </w:r>
      <w:r w:rsidRPr="003C161F">
        <w:rPr>
          <w:sz w:val="21"/>
          <w:szCs w:val="21"/>
        </w:rPr>
        <w:t>过滤的消息。</w:t>
      </w:r>
    </w:p>
    <w:p w:rsidR="00C701EA" w:rsidRPr="003C161F" w:rsidRDefault="00C701EA" w:rsidP="0014432E">
      <w:pPr>
        <w:widowControl/>
        <w:numPr>
          <w:ilvl w:val="1"/>
          <w:numId w:val="36"/>
        </w:numPr>
        <w:suppressAutoHyphens w:val="0"/>
        <w:spacing w:before="100" w:beforeAutospacing="1" w:after="100" w:afterAutospacing="1"/>
        <w:rPr>
          <w:sz w:val="21"/>
          <w:szCs w:val="21"/>
        </w:rPr>
      </w:pPr>
      <w:r w:rsidRPr="003C161F">
        <w:rPr>
          <w:sz w:val="21"/>
          <w:szCs w:val="21"/>
        </w:rPr>
        <w:t>比如在源代码</w:t>
      </w:r>
      <w:r w:rsidRPr="003C161F">
        <w:rPr>
          <w:sz w:val="21"/>
          <w:szCs w:val="21"/>
        </w:rPr>
        <w:t>example/call/presencepushtask.h</w:t>
      </w:r>
      <w:r w:rsidRPr="003C161F">
        <w:rPr>
          <w:sz w:val="21"/>
          <w:szCs w:val="21"/>
        </w:rPr>
        <w:t>里：</w:t>
      </w:r>
    </w:p>
    <w:p w:rsidR="00C701EA" w:rsidRPr="003C161F" w:rsidRDefault="00C701EA" w:rsidP="00C701EA">
      <w:pPr>
        <w:rPr>
          <w:sz w:val="21"/>
          <w:szCs w:val="21"/>
        </w:rPr>
      </w:pPr>
      <w:r w:rsidRPr="003C161F">
        <w:rPr>
          <w:b/>
          <w:bCs/>
          <w:sz w:val="21"/>
          <w:szCs w:val="21"/>
        </w:rPr>
        <w:t>[</w:t>
      </w:r>
      <w:proofErr w:type="gramStart"/>
      <w:r w:rsidRPr="003C161F">
        <w:rPr>
          <w:b/>
          <w:bCs/>
          <w:sz w:val="21"/>
          <w:szCs w:val="21"/>
        </w:rPr>
        <w:t>cpp</w:t>
      </w:r>
      <w:proofErr w:type="gramEnd"/>
      <w:r w:rsidRPr="003C161F">
        <w:rPr>
          <w:b/>
          <w:bCs/>
          <w:sz w:val="21"/>
          <w:szCs w:val="21"/>
        </w:rPr>
        <w:t>]</w:t>
      </w:r>
      <w:r w:rsidRPr="003C161F">
        <w:rPr>
          <w:sz w:val="21"/>
          <w:szCs w:val="21"/>
        </w:rPr>
        <w:t xml:space="preserve"> </w:t>
      </w:r>
      <w:hyperlink r:id="rId60" w:tooltip="view plain" w:history="1">
        <w:r w:rsidRPr="003C161F">
          <w:rPr>
            <w:rStyle w:val="a7"/>
            <w:sz w:val="21"/>
            <w:szCs w:val="21"/>
          </w:rPr>
          <w:t>view plain</w:t>
        </w:r>
      </w:hyperlink>
      <w:hyperlink r:id="rId61" w:tooltip="copy" w:history="1">
        <w:r w:rsidRPr="003C161F">
          <w:rPr>
            <w:rStyle w:val="a7"/>
            <w:sz w:val="21"/>
            <w:szCs w:val="21"/>
          </w:rPr>
          <w:t>copy</w:t>
        </w:r>
      </w:hyperlink>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rStyle w:val="keyword"/>
          <w:sz w:val="21"/>
          <w:szCs w:val="21"/>
        </w:rPr>
        <w:t>class</w:t>
      </w:r>
      <w:r w:rsidRPr="003C161F">
        <w:rPr>
          <w:sz w:val="21"/>
          <w:szCs w:val="21"/>
        </w:rPr>
        <w:t> PresencePushTask : </w:t>
      </w:r>
      <w:r w:rsidRPr="003C161F">
        <w:rPr>
          <w:rStyle w:val="keyword"/>
          <w:sz w:val="21"/>
          <w:szCs w:val="21"/>
        </w:rPr>
        <w:t>public</w:t>
      </w:r>
      <w:r w:rsidRPr="003C161F">
        <w:rPr>
          <w:sz w:val="21"/>
          <w:szCs w:val="21"/>
        </w:rPr>
        <w:t> XmppTask {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public</w:t>
      </w:r>
      <w:r w:rsidRPr="003C161F">
        <w:rPr>
          <w:sz w:val="21"/>
          <w:szCs w:val="21"/>
        </w:rPr>
        <w:t>: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PresencePushTask(XmppTaskParentInterface* parent, CallClient* client)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 XmppTask(parent, XmppEngine::HL_TYPE),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client_(client) {}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virtual</w:t>
      </w:r>
      <w:r w:rsidRPr="003C161F">
        <w:rPr>
          <w:sz w:val="21"/>
          <w:szCs w:val="21"/>
        </w:rPr>
        <w:t> </w:t>
      </w:r>
      <w:r w:rsidRPr="003C161F">
        <w:rPr>
          <w:rStyle w:val="datatypes"/>
          <w:sz w:val="21"/>
          <w:szCs w:val="21"/>
        </w:rPr>
        <w:t>int</w:t>
      </w:r>
      <w:r w:rsidRPr="003C161F">
        <w:rPr>
          <w:sz w:val="21"/>
          <w:szCs w:val="21"/>
        </w:rPr>
        <w:t> ProcessStart();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sigslot::signal1&lt;</w:t>
      </w:r>
      <w:r w:rsidRPr="003C161F">
        <w:rPr>
          <w:rStyle w:val="keyword"/>
          <w:sz w:val="21"/>
          <w:szCs w:val="21"/>
        </w:rPr>
        <w:t>const</w:t>
      </w:r>
      <w:r w:rsidRPr="003C161F">
        <w:rPr>
          <w:sz w:val="21"/>
          <w:szCs w:val="21"/>
        </w:rPr>
        <w:t> Status&amp;&gt; SignalStatusUpdate;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sigslot::signal1&lt;</w:t>
      </w:r>
      <w:r w:rsidRPr="003C161F">
        <w:rPr>
          <w:rStyle w:val="keyword"/>
          <w:sz w:val="21"/>
          <w:szCs w:val="21"/>
        </w:rPr>
        <w:t>const</w:t>
      </w:r>
      <w:r w:rsidRPr="003C161F">
        <w:rPr>
          <w:sz w:val="21"/>
          <w:szCs w:val="21"/>
        </w:rPr>
        <w:t> Jid&amp;&gt; SignalMucJoined;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sigslot::signal2&lt;</w:t>
      </w:r>
      <w:r w:rsidRPr="003C161F">
        <w:rPr>
          <w:rStyle w:val="keyword"/>
          <w:sz w:val="21"/>
          <w:szCs w:val="21"/>
        </w:rPr>
        <w:t>const</w:t>
      </w:r>
      <w:r w:rsidRPr="003C161F">
        <w:rPr>
          <w:sz w:val="21"/>
          <w:szCs w:val="21"/>
        </w:rPr>
        <w:t> Jid&amp;, </w:t>
      </w:r>
      <w:r w:rsidRPr="003C161F">
        <w:rPr>
          <w:rStyle w:val="datatypes"/>
          <w:sz w:val="21"/>
          <w:szCs w:val="21"/>
        </w:rPr>
        <w:t>int</w:t>
      </w:r>
      <w:r w:rsidRPr="003C161F">
        <w:rPr>
          <w:sz w:val="21"/>
          <w:szCs w:val="21"/>
        </w:rPr>
        <w:t>&gt; SignalMucLeft;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sigslot::signal2&lt;</w:t>
      </w:r>
      <w:r w:rsidRPr="003C161F">
        <w:rPr>
          <w:rStyle w:val="keyword"/>
          <w:sz w:val="21"/>
          <w:szCs w:val="21"/>
        </w:rPr>
        <w:t>const</w:t>
      </w:r>
      <w:r w:rsidRPr="003C161F">
        <w:rPr>
          <w:sz w:val="21"/>
          <w:szCs w:val="21"/>
        </w:rPr>
        <w:t> Jid&amp;, </w:t>
      </w:r>
      <w:r w:rsidRPr="003C161F">
        <w:rPr>
          <w:rStyle w:val="keyword"/>
          <w:sz w:val="21"/>
          <w:szCs w:val="21"/>
        </w:rPr>
        <w:t>const</w:t>
      </w:r>
      <w:r w:rsidRPr="003C161F">
        <w:rPr>
          <w:sz w:val="21"/>
          <w:szCs w:val="21"/>
        </w:rPr>
        <w:t> MucStatus&amp;&gt; SignalMucStatusUpdate;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lastRenderedPageBreak/>
        <w:t> </w:t>
      </w:r>
      <w:r w:rsidRPr="003C161F">
        <w:rPr>
          <w:rStyle w:val="keyword"/>
          <w:sz w:val="21"/>
          <w:szCs w:val="21"/>
        </w:rPr>
        <w:t>protected</w:t>
      </w:r>
      <w:r w:rsidRPr="003C161F">
        <w:rPr>
          <w:sz w:val="21"/>
          <w:szCs w:val="21"/>
        </w:rPr>
        <w:t>: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virtual</w:t>
      </w:r>
      <w:r w:rsidRPr="003C161F">
        <w:rPr>
          <w:sz w:val="21"/>
          <w:szCs w:val="21"/>
        </w:rPr>
        <w:t> </w:t>
      </w:r>
      <w:r w:rsidRPr="003C161F">
        <w:rPr>
          <w:rStyle w:val="datatypes"/>
          <w:sz w:val="21"/>
          <w:szCs w:val="21"/>
        </w:rPr>
        <w:t>bool</w:t>
      </w:r>
      <w:r w:rsidRPr="003C161F">
        <w:rPr>
          <w:sz w:val="21"/>
          <w:szCs w:val="21"/>
        </w:rPr>
        <w:t> HandleStanza(</w:t>
      </w:r>
      <w:r w:rsidRPr="003C161F">
        <w:rPr>
          <w:rStyle w:val="keyword"/>
          <w:sz w:val="21"/>
          <w:szCs w:val="21"/>
        </w:rPr>
        <w:t>const</w:t>
      </w:r>
      <w:r w:rsidRPr="003C161F">
        <w:rPr>
          <w:sz w:val="21"/>
          <w:szCs w:val="21"/>
        </w:rPr>
        <w:t> XmlElement * stanza);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void</w:t>
      </w:r>
      <w:r w:rsidRPr="003C161F">
        <w:rPr>
          <w:sz w:val="21"/>
          <w:szCs w:val="21"/>
        </w:rPr>
        <w:t> HandlePresence(</w:t>
      </w:r>
      <w:r w:rsidRPr="003C161F">
        <w:rPr>
          <w:rStyle w:val="keyword"/>
          <w:sz w:val="21"/>
          <w:szCs w:val="21"/>
        </w:rPr>
        <w:t>const</w:t>
      </w:r>
      <w:r w:rsidRPr="003C161F">
        <w:rPr>
          <w:sz w:val="21"/>
          <w:szCs w:val="21"/>
        </w:rPr>
        <w:t> Jid&amp; from, </w:t>
      </w:r>
      <w:r w:rsidRPr="003C161F">
        <w:rPr>
          <w:rStyle w:val="keyword"/>
          <w:sz w:val="21"/>
          <w:szCs w:val="21"/>
        </w:rPr>
        <w:t>const</w:t>
      </w:r>
      <w:r w:rsidRPr="003C161F">
        <w:rPr>
          <w:sz w:val="21"/>
          <w:szCs w:val="21"/>
        </w:rPr>
        <w:t> XmlElement * stanza);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void</w:t>
      </w:r>
      <w:r w:rsidRPr="003C161F">
        <w:rPr>
          <w:sz w:val="21"/>
          <w:szCs w:val="21"/>
        </w:rPr>
        <w:t> HandleMucPresence(buzz::Muc* muc,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const</w:t>
      </w:r>
      <w:r w:rsidRPr="003C161F">
        <w:rPr>
          <w:sz w:val="21"/>
          <w:szCs w:val="21"/>
        </w:rPr>
        <w:t> Jid&amp; from, </w:t>
      </w:r>
      <w:r w:rsidRPr="003C161F">
        <w:rPr>
          <w:rStyle w:val="keyword"/>
          <w:sz w:val="21"/>
          <w:szCs w:val="21"/>
        </w:rPr>
        <w:t>const</w:t>
      </w:r>
      <w:r w:rsidRPr="003C161F">
        <w:rPr>
          <w:sz w:val="21"/>
          <w:szCs w:val="21"/>
        </w:rPr>
        <w:t> XmlElement * stanza);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static</w:t>
      </w:r>
      <w:r w:rsidRPr="003C161F">
        <w:rPr>
          <w:sz w:val="21"/>
          <w:szCs w:val="21"/>
        </w:rPr>
        <w:t> </w:t>
      </w:r>
      <w:r w:rsidRPr="003C161F">
        <w:rPr>
          <w:rStyle w:val="keyword"/>
          <w:sz w:val="21"/>
          <w:szCs w:val="21"/>
        </w:rPr>
        <w:t>void</w:t>
      </w:r>
      <w:r w:rsidRPr="003C161F">
        <w:rPr>
          <w:sz w:val="21"/>
          <w:szCs w:val="21"/>
        </w:rPr>
        <w:t> FillStatus(</w:t>
      </w:r>
      <w:r w:rsidRPr="003C161F">
        <w:rPr>
          <w:rStyle w:val="keyword"/>
          <w:sz w:val="21"/>
          <w:szCs w:val="21"/>
        </w:rPr>
        <w:t>const</w:t>
      </w:r>
      <w:r w:rsidRPr="003C161F">
        <w:rPr>
          <w:sz w:val="21"/>
          <w:szCs w:val="21"/>
        </w:rPr>
        <w:t> Jid&amp; from, </w:t>
      </w:r>
      <w:r w:rsidRPr="003C161F">
        <w:rPr>
          <w:rStyle w:val="keyword"/>
          <w:sz w:val="21"/>
          <w:szCs w:val="21"/>
        </w:rPr>
        <w:t>const</w:t>
      </w:r>
      <w:r w:rsidRPr="003C161F">
        <w:rPr>
          <w:sz w:val="21"/>
          <w:szCs w:val="21"/>
        </w:rPr>
        <w:t> XmlElement * stanza,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Status* status);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static</w:t>
      </w:r>
      <w:r w:rsidRPr="003C161F">
        <w:rPr>
          <w:sz w:val="21"/>
          <w:szCs w:val="21"/>
        </w:rPr>
        <w:t> </w:t>
      </w:r>
      <w:r w:rsidRPr="003C161F">
        <w:rPr>
          <w:rStyle w:val="keyword"/>
          <w:sz w:val="21"/>
          <w:szCs w:val="21"/>
        </w:rPr>
        <w:t>void</w:t>
      </w:r>
      <w:r w:rsidRPr="003C161F">
        <w:rPr>
          <w:sz w:val="21"/>
          <w:szCs w:val="21"/>
        </w:rPr>
        <w:t> FillMucStatus(</w:t>
      </w:r>
      <w:r w:rsidRPr="003C161F">
        <w:rPr>
          <w:rStyle w:val="keyword"/>
          <w:sz w:val="21"/>
          <w:szCs w:val="21"/>
        </w:rPr>
        <w:t>const</w:t>
      </w:r>
      <w:r w:rsidRPr="003C161F">
        <w:rPr>
          <w:sz w:val="21"/>
          <w:szCs w:val="21"/>
        </w:rPr>
        <w:t> Jid&amp; from, </w:t>
      </w:r>
      <w:r w:rsidRPr="003C161F">
        <w:rPr>
          <w:rStyle w:val="keyword"/>
          <w:sz w:val="21"/>
          <w:szCs w:val="21"/>
        </w:rPr>
        <w:t>const</w:t>
      </w:r>
      <w:r w:rsidRPr="003C161F">
        <w:rPr>
          <w:sz w:val="21"/>
          <w:szCs w:val="21"/>
        </w:rPr>
        <w:t> XmlElement * stanza,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MucStatus* status);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private</w:t>
      </w:r>
      <w:r w:rsidRPr="003C161F">
        <w:rPr>
          <w:sz w:val="21"/>
          <w:szCs w:val="21"/>
        </w:rPr>
        <w:t>: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CallClient* client_;  </w:t>
      </w:r>
    </w:p>
    <w:p w:rsidR="00C701EA" w:rsidRPr="003C161F" w:rsidRDefault="00C701EA" w:rsidP="0014432E">
      <w:pPr>
        <w:widowControl/>
        <w:numPr>
          <w:ilvl w:val="0"/>
          <w:numId w:val="37"/>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1"/>
          <w:numId w:val="38"/>
        </w:numPr>
        <w:suppressAutoHyphens w:val="0"/>
        <w:spacing w:before="100" w:beforeAutospacing="1" w:after="100" w:afterAutospacing="1"/>
        <w:rPr>
          <w:sz w:val="21"/>
          <w:szCs w:val="21"/>
        </w:rPr>
      </w:pPr>
      <w:r w:rsidRPr="003C161F">
        <w:rPr>
          <w:sz w:val="21"/>
          <w:szCs w:val="21"/>
        </w:rPr>
        <w:t>这里</w:t>
      </w:r>
      <w:r w:rsidRPr="003C161F">
        <w:rPr>
          <w:sz w:val="21"/>
          <w:szCs w:val="21"/>
        </w:rPr>
        <w:t>PresencePushTask</w:t>
      </w:r>
      <w:r w:rsidRPr="003C161F">
        <w:rPr>
          <w:sz w:val="21"/>
          <w:szCs w:val="21"/>
        </w:rPr>
        <w:t>类，通过</w:t>
      </w:r>
      <w:r w:rsidRPr="003C161F">
        <w:rPr>
          <w:sz w:val="21"/>
          <w:szCs w:val="21"/>
        </w:rPr>
        <w:t>HandleStanza</w:t>
      </w:r>
      <w:r w:rsidRPr="003C161F">
        <w:rPr>
          <w:sz w:val="21"/>
          <w:szCs w:val="21"/>
        </w:rPr>
        <w:t>过滤所有</w:t>
      </w:r>
      <w:r w:rsidRPr="003C161F">
        <w:rPr>
          <w:sz w:val="21"/>
          <w:szCs w:val="21"/>
        </w:rPr>
        <w:t>presence</w:t>
      </w:r>
      <w:r w:rsidRPr="003C161F">
        <w:rPr>
          <w:sz w:val="21"/>
          <w:szCs w:val="21"/>
        </w:rPr>
        <w:t>相关的</w:t>
      </w:r>
      <w:r w:rsidRPr="003C161F">
        <w:rPr>
          <w:sz w:val="21"/>
          <w:szCs w:val="21"/>
        </w:rPr>
        <w:t>stanza</w:t>
      </w:r>
      <w:r w:rsidRPr="003C161F">
        <w:rPr>
          <w:sz w:val="21"/>
          <w:szCs w:val="21"/>
        </w:rPr>
        <w:t>并在</w:t>
      </w:r>
      <w:r w:rsidRPr="003C161F">
        <w:rPr>
          <w:sz w:val="21"/>
          <w:szCs w:val="21"/>
        </w:rPr>
        <w:t>ProcessStart</w:t>
      </w:r>
      <w:r w:rsidRPr="003C161F">
        <w:rPr>
          <w:sz w:val="21"/>
          <w:szCs w:val="21"/>
        </w:rPr>
        <w:t>里处理所有来自服务器的用户状态更新消息。</w:t>
      </w:r>
    </w:p>
    <w:p w:rsidR="00C701EA" w:rsidRPr="003C161F" w:rsidRDefault="00C701EA" w:rsidP="0014432E">
      <w:pPr>
        <w:widowControl/>
        <w:numPr>
          <w:ilvl w:val="0"/>
          <w:numId w:val="38"/>
        </w:numPr>
        <w:suppressAutoHyphens w:val="0"/>
        <w:spacing w:before="100" w:beforeAutospacing="1" w:after="100" w:afterAutospacing="1"/>
        <w:rPr>
          <w:sz w:val="21"/>
          <w:szCs w:val="21"/>
        </w:rPr>
      </w:pPr>
      <w:r w:rsidRPr="003C161F">
        <w:rPr>
          <w:sz w:val="21"/>
          <w:szCs w:val="21"/>
        </w:rPr>
        <w:t>LoginHandler</w:t>
      </w:r>
      <w:r w:rsidRPr="003C161F">
        <w:rPr>
          <w:sz w:val="21"/>
          <w:szCs w:val="21"/>
        </w:rPr>
        <w:t>部分是由</w:t>
      </w:r>
      <w:r w:rsidRPr="003C161F">
        <w:rPr>
          <w:sz w:val="21"/>
          <w:szCs w:val="21"/>
        </w:rPr>
        <w:t>XmppPump</w:t>
      </w:r>
      <w:r w:rsidRPr="003C161F">
        <w:rPr>
          <w:sz w:val="21"/>
          <w:szCs w:val="21"/>
        </w:rPr>
        <w:t>来负责的。主要调用</w:t>
      </w:r>
      <w:r w:rsidRPr="003C161F">
        <w:rPr>
          <w:sz w:val="21"/>
          <w:szCs w:val="21"/>
        </w:rPr>
        <w:t>XmppClient</w:t>
      </w:r>
      <w:r w:rsidRPr="003C161F">
        <w:rPr>
          <w:sz w:val="21"/>
          <w:szCs w:val="21"/>
        </w:rPr>
        <w:t>的</w:t>
      </w:r>
      <w:r w:rsidRPr="003C161F">
        <w:rPr>
          <w:sz w:val="21"/>
          <w:szCs w:val="21"/>
        </w:rPr>
        <w:t>connect</w:t>
      </w:r>
      <w:r w:rsidRPr="003C161F">
        <w:rPr>
          <w:sz w:val="21"/>
          <w:szCs w:val="21"/>
        </w:rPr>
        <w:t>和</w:t>
      </w:r>
      <w:r w:rsidRPr="003C161F">
        <w:rPr>
          <w:sz w:val="21"/>
          <w:szCs w:val="21"/>
        </w:rPr>
        <w:t>disconnect</w:t>
      </w:r>
      <w:r w:rsidRPr="003C161F">
        <w:rPr>
          <w:sz w:val="21"/>
          <w:szCs w:val="21"/>
        </w:rPr>
        <w:t>方法建立、断开连接，监听</w:t>
      </w:r>
      <w:r w:rsidRPr="003C161F">
        <w:rPr>
          <w:sz w:val="21"/>
          <w:szCs w:val="21"/>
        </w:rPr>
        <w:t>SignalStateChange</w:t>
      </w:r>
      <w:r w:rsidRPr="003C161F">
        <w:rPr>
          <w:sz w:val="21"/>
          <w:szCs w:val="21"/>
        </w:rPr>
        <w:t>事件来获取连接信息，类型为</w:t>
      </w:r>
      <w:r w:rsidRPr="003C161F">
        <w:rPr>
          <w:sz w:val="21"/>
          <w:szCs w:val="21"/>
        </w:rPr>
        <w:t>STATE_OPENED</w:t>
      </w:r>
      <w:r w:rsidRPr="003C161F">
        <w:rPr>
          <w:sz w:val="21"/>
          <w:szCs w:val="21"/>
        </w:rPr>
        <w:t>的事件表示连接成功。</w:t>
      </w:r>
    </w:p>
    <w:p w:rsidR="00C701EA" w:rsidRPr="003C161F" w:rsidRDefault="00C701EA" w:rsidP="00313AE1">
      <w:pPr>
        <w:pStyle w:val="ab"/>
        <w:numPr>
          <w:ilvl w:val="2"/>
          <w:numId w:val="5"/>
        </w:numPr>
        <w:ind w:firstLineChars="0"/>
        <w:outlineLvl w:val="2"/>
        <w:rPr>
          <w:rFonts w:eastAsiaTheme="minorEastAsia" w:hint="eastAsia"/>
          <w:sz w:val="21"/>
        </w:rPr>
      </w:pPr>
      <w:bookmarkStart w:id="137" w:name="_Toc381081859"/>
      <w:bookmarkStart w:id="138" w:name="_Toc381116515"/>
      <w:r w:rsidRPr="003C161F">
        <w:rPr>
          <w:rFonts w:eastAsiaTheme="minorEastAsia"/>
          <w:sz w:val="21"/>
        </w:rPr>
        <w:t>Session Logic and management commponent</w:t>
      </w:r>
      <w:r w:rsidRPr="003C161F">
        <w:rPr>
          <w:rFonts w:eastAsiaTheme="minorEastAsia"/>
          <w:sz w:val="21"/>
        </w:rPr>
        <w:t>模块。</w:t>
      </w:r>
      <w:bookmarkEnd w:id="137"/>
      <w:bookmarkEnd w:id="138"/>
    </w:p>
    <w:p w:rsidR="00C701EA" w:rsidRPr="003C161F" w:rsidRDefault="00C701EA" w:rsidP="00C701EA">
      <w:pPr>
        <w:pStyle w:val="ad"/>
        <w:rPr>
          <w:sz w:val="21"/>
          <w:szCs w:val="21"/>
        </w:rPr>
      </w:pPr>
      <w:r w:rsidRPr="003C161F">
        <w:rPr>
          <w:sz w:val="21"/>
          <w:szCs w:val="21"/>
        </w:rPr>
        <w:t>所有p2p session逻辑相关的部分都放在了这个模块。可以session可能是处理文件传输的连接，或者可能是视频会话，或者音频会话等等。</w:t>
      </w:r>
    </w:p>
    <w:p w:rsidR="00C701EA" w:rsidRPr="003C161F" w:rsidRDefault="00C701EA" w:rsidP="0014432E">
      <w:pPr>
        <w:widowControl/>
        <w:numPr>
          <w:ilvl w:val="0"/>
          <w:numId w:val="39"/>
        </w:numPr>
        <w:suppressAutoHyphens w:val="0"/>
        <w:spacing w:before="100" w:beforeAutospacing="1" w:after="100" w:afterAutospacing="1"/>
        <w:rPr>
          <w:sz w:val="21"/>
          <w:szCs w:val="21"/>
        </w:rPr>
      </w:pPr>
      <w:r w:rsidRPr="003C161F">
        <w:rPr>
          <w:sz w:val="21"/>
          <w:szCs w:val="21"/>
        </w:rPr>
        <w:t>我们需要继承</w:t>
      </w:r>
      <w:r w:rsidRPr="003C161F">
        <w:rPr>
          <w:sz w:val="21"/>
          <w:szCs w:val="21"/>
        </w:rPr>
        <w:t>SessionClient</w:t>
      </w:r>
      <w:r w:rsidRPr="003C161F">
        <w:rPr>
          <w:sz w:val="21"/>
          <w:szCs w:val="21"/>
        </w:rPr>
        <w:t>来处理每个</w:t>
      </w:r>
      <w:r w:rsidRPr="003C161F">
        <w:rPr>
          <w:sz w:val="21"/>
          <w:szCs w:val="21"/>
        </w:rPr>
        <w:t>Session</w:t>
      </w:r>
      <w:r w:rsidRPr="003C161F">
        <w:rPr>
          <w:sz w:val="21"/>
          <w:szCs w:val="21"/>
        </w:rPr>
        <w:t>相关具体任务，比如文件传输</w:t>
      </w:r>
      <w:r w:rsidRPr="003C161F">
        <w:rPr>
          <w:sz w:val="21"/>
          <w:szCs w:val="21"/>
        </w:rPr>
        <w:t>Session</w:t>
      </w:r>
      <w:r w:rsidRPr="003C161F">
        <w:rPr>
          <w:sz w:val="21"/>
          <w:szCs w:val="21"/>
        </w:rPr>
        <w:t>：当接收对端客户端建立一个文件传输</w:t>
      </w:r>
      <w:r w:rsidRPr="003C161F">
        <w:rPr>
          <w:sz w:val="21"/>
          <w:szCs w:val="21"/>
        </w:rPr>
        <w:t xml:space="preserve"> session</w:t>
      </w:r>
      <w:r w:rsidRPr="003C161F">
        <w:rPr>
          <w:sz w:val="21"/>
          <w:szCs w:val="21"/>
        </w:rPr>
        <w:t>的时候，如果此</w:t>
      </w:r>
      <w:r w:rsidRPr="003C161F">
        <w:rPr>
          <w:sz w:val="21"/>
          <w:szCs w:val="21"/>
        </w:rPr>
        <w:t>Session</w:t>
      </w:r>
      <w:r w:rsidRPr="003C161F">
        <w:rPr>
          <w:sz w:val="21"/>
          <w:szCs w:val="21"/>
        </w:rPr>
        <w:t>是新创建的，</w:t>
      </w:r>
      <w:r w:rsidRPr="003C161F">
        <w:rPr>
          <w:sz w:val="21"/>
          <w:szCs w:val="21"/>
        </w:rPr>
        <w:t>SessionManager</w:t>
      </w:r>
      <w:r w:rsidRPr="003C161F">
        <w:rPr>
          <w:sz w:val="21"/>
          <w:szCs w:val="21"/>
        </w:rPr>
        <w:t>对象会回调所有注册的</w:t>
      </w:r>
      <w:r w:rsidRPr="003C161F">
        <w:rPr>
          <w:sz w:val="21"/>
          <w:szCs w:val="21"/>
        </w:rPr>
        <w:t>SessionClient</w:t>
      </w:r>
      <w:r w:rsidRPr="003C161F">
        <w:rPr>
          <w:sz w:val="21"/>
          <w:szCs w:val="21"/>
        </w:rPr>
        <w:t>的</w:t>
      </w:r>
      <w:r w:rsidRPr="003C161F">
        <w:rPr>
          <w:sz w:val="21"/>
          <w:szCs w:val="21"/>
        </w:rPr>
        <w:t xml:space="preserve"> OnSessionCreate</w:t>
      </w:r>
      <w:r w:rsidRPr="003C161F">
        <w:rPr>
          <w:sz w:val="21"/>
          <w:szCs w:val="21"/>
        </w:rPr>
        <w:t>的接口，并以</w:t>
      </w:r>
      <w:r w:rsidRPr="003C161F">
        <w:rPr>
          <w:sz w:val="21"/>
          <w:szCs w:val="21"/>
        </w:rPr>
        <w:t>SessionManger</w:t>
      </w:r>
      <w:r w:rsidRPr="003C161F">
        <w:rPr>
          <w:sz w:val="21"/>
          <w:szCs w:val="21"/>
        </w:rPr>
        <w:t>创建的</w:t>
      </w:r>
      <w:r w:rsidRPr="003C161F">
        <w:rPr>
          <w:sz w:val="21"/>
          <w:szCs w:val="21"/>
        </w:rPr>
        <w:t>Session</w:t>
      </w:r>
      <w:r w:rsidRPr="003C161F">
        <w:rPr>
          <w:sz w:val="21"/>
          <w:szCs w:val="21"/>
        </w:rPr>
        <w:t>对象为参数穿进去</w:t>
      </w:r>
      <w:r w:rsidRPr="003C161F">
        <w:rPr>
          <w:sz w:val="21"/>
          <w:szCs w:val="21"/>
        </w:rPr>
        <w:t>;</w:t>
      </w:r>
      <w:r w:rsidRPr="003C161F">
        <w:rPr>
          <w:sz w:val="21"/>
          <w:szCs w:val="21"/>
        </w:rPr>
        <w:t>如果是已有的</w:t>
      </w:r>
      <w:r w:rsidRPr="003C161F">
        <w:rPr>
          <w:sz w:val="21"/>
          <w:szCs w:val="21"/>
        </w:rPr>
        <w:t>Session</w:t>
      </w:r>
      <w:r w:rsidRPr="003C161F">
        <w:rPr>
          <w:sz w:val="21"/>
          <w:szCs w:val="21"/>
        </w:rPr>
        <w:t>则会调用</w:t>
      </w:r>
      <w:r w:rsidRPr="003C161F">
        <w:rPr>
          <w:sz w:val="21"/>
          <w:szCs w:val="21"/>
        </w:rPr>
        <w:t xml:space="preserve"> Session</w:t>
      </w:r>
      <w:r w:rsidRPr="003C161F">
        <w:rPr>
          <w:sz w:val="21"/>
          <w:szCs w:val="21"/>
        </w:rPr>
        <w:t>的</w:t>
      </w:r>
      <w:r w:rsidRPr="003C161F">
        <w:rPr>
          <w:sz w:val="21"/>
          <w:szCs w:val="21"/>
        </w:rPr>
        <w:t>OnIncomingMessage</w:t>
      </w:r>
      <w:r w:rsidRPr="003C161F">
        <w:rPr>
          <w:sz w:val="21"/>
          <w:szCs w:val="21"/>
        </w:rPr>
        <w:t>方法。</w:t>
      </w:r>
    </w:p>
    <w:p w:rsidR="00C701EA" w:rsidRPr="003C161F" w:rsidRDefault="00C701EA" w:rsidP="0014432E">
      <w:pPr>
        <w:widowControl/>
        <w:numPr>
          <w:ilvl w:val="0"/>
          <w:numId w:val="39"/>
        </w:numPr>
        <w:suppressAutoHyphens w:val="0"/>
        <w:spacing w:before="100" w:beforeAutospacing="1" w:after="100" w:afterAutospacing="1"/>
        <w:rPr>
          <w:sz w:val="21"/>
          <w:szCs w:val="21"/>
        </w:rPr>
      </w:pPr>
      <w:r w:rsidRPr="003C161F">
        <w:rPr>
          <w:sz w:val="21"/>
          <w:szCs w:val="21"/>
        </w:rPr>
        <w:t>Session</w:t>
      </w:r>
      <w:r w:rsidRPr="003C161F">
        <w:rPr>
          <w:sz w:val="21"/>
          <w:szCs w:val="21"/>
        </w:rPr>
        <w:t>对象则抽象了两个</w:t>
      </w:r>
      <w:r w:rsidRPr="003C161F">
        <w:rPr>
          <w:sz w:val="21"/>
          <w:szCs w:val="21"/>
        </w:rPr>
        <w:t>peer</w:t>
      </w:r>
      <w:r w:rsidRPr="003C161F">
        <w:rPr>
          <w:sz w:val="21"/>
          <w:szCs w:val="21"/>
        </w:rPr>
        <w:t>之间的数据传输接口。当收到</w:t>
      </w:r>
      <w:r w:rsidRPr="003C161F">
        <w:rPr>
          <w:sz w:val="21"/>
          <w:szCs w:val="21"/>
        </w:rPr>
        <w:t>OnSessionCreate</w:t>
      </w:r>
      <w:r w:rsidRPr="003C161F">
        <w:rPr>
          <w:sz w:val="21"/>
          <w:szCs w:val="21"/>
        </w:rPr>
        <w:t>回调时，</w:t>
      </w:r>
      <w:r w:rsidRPr="003C161F">
        <w:rPr>
          <w:sz w:val="21"/>
          <w:szCs w:val="21"/>
        </w:rPr>
        <w:t>SessionClient</w:t>
      </w:r>
      <w:r w:rsidRPr="003C161F">
        <w:rPr>
          <w:sz w:val="21"/>
          <w:szCs w:val="21"/>
        </w:rPr>
        <w:t>可以通过</w:t>
      </w:r>
      <w:r w:rsidRPr="003C161F">
        <w:rPr>
          <w:sz w:val="21"/>
          <w:szCs w:val="21"/>
        </w:rPr>
        <w:t>Session</w:t>
      </w:r>
      <w:r w:rsidRPr="003C161F">
        <w:rPr>
          <w:sz w:val="21"/>
          <w:szCs w:val="21"/>
        </w:rPr>
        <w:t>的方法</w:t>
      </w:r>
      <w:r w:rsidRPr="003C161F">
        <w:rPr>
          <w:sz w:val="21"/>
          <w:szCs w:val="21"/>
        </w:rPr>
        <w:t>Accept</w:t>
      </w:r>
      <w:r w:rsidRPr="003C161F">
        <w:rPr>
          <w:sz w:val="21"/>
          <w:szCs w:val="21"/>
        </w:rPr>
        <w:t>来接受创建，</w:t>
      </w:r>
      <w:r w:rsidRPr="003C161F">
        <w:rPr>
          <w:sz w:val="21"/>
          <w:szCs w:val="21"/>
        </w:rPr>
        <w:t>Reject</w:t>
      </w:r>
      <w:r w:rsidRPr="003C161F">
        <w:rPr>
          <w:sz w:val="21"/>
          <w:szCs w:val="21"/>
        </w:rPr>
        <w:t>来拒绝。</w:t>
      </w:r>
    </w:p>
    <w:p w:rsidR="00C701EA" w:rsidRPr="003C161F" w:rsidRDefault="00C701EA" w:rsidP="0014432E">
      <w:pPr>
        <w:widowControl/>
        <w:numPr>
          <w:ilvl w:val="0"/>
          <w:numId w:val="39"/>
        </w:numPr>
        <w:suppressAutoHyphens w:val="0"/>
        <w:spacing w:before="100" w:beforeAutospacing="1" w:after="100" w:afterAutospacing="1"/>
        <w:rPr>
          <w:sz w:val="21"/>
          <w:szCs w:val="21"/>
        </w:rPr>
      </w:pPr>
      <w:r w:rsidRPr="003C161F">
        <w:rPr>
          <w:sz w:val="21"/>
          <w:szCs w:val="21"/>
        </w:rPr>
        <w:t>那怎么读写</w:t>
      </w:r>
      <w:r w:rsidRPr="003C161F">
        <w:rPr>
          <w:sz w:val="21"/>
          <w:szCs w:val="21"/>
        </w:rPr>
        <w:t>p2p</w:t>
      </w:r>
      <w:r w:rsidRPr="003C161F">
        <w:rPr>
          <w:sz w:val="21"/>
          <w:szCs w:val="21"/>
        </w:rPr>
        <w:t>数据呢？</w:t>
      </w:r>
      <w:r w:rsidRPr="003C161F">
        <w:rPr>
          <w:sz w:val="21"/>
          <w:szCs w:val="21"/>
        </w:rPr>
        <w:t xml:space="preserve"> </w:t>
      </w:r>
    </w:p>
    <w:p w:rsidR="00C701EA" w:rsidRPr="003C161F" w:rsidRDefault="00C701EA" w:rsidP="0014432E">
      <w:pPr>
        <w:widowControl/>
        <w:numPr>
          <w:ilvl w:val="1"/>
          <w:numId w:val="39"/>
        </w:numPr>
        <w:suppressAutoHyphens w:val="0"/>
        <w:spacing w:before="100" w:beforeAutospacing="1" w:after="100" w:afterAutospacing="1"/>
        <w:rPr>
          <w:sz w:val="21"/>
          <w:szCs w:val="21"/>
        </w:rPr>
      </w:pPr>
      <w:r w:rsidRPr="003C161F">
        <w:rPr>
          <w:sz w:val="21"/>
          <w:szCs w:val="21"/>
        </w:rPr>
        <w:t>首先需要调用</w:t>
      </w:r>
      <w:r w:rsidRPr="003C161F">
        <w:rPr>
          <w:sz w:val="21"/>
          <w:szCs w:val="21"/>
        </w:rPr>
        <w:t>session</w:t>
      </w:r>
      <w:r w:rsidRPr="003C161F">
        <w:rPr>
          <w:sz w:val="21"/>
          <w:szCs w:val="21"/>
        </w:rPr>
        <w:t>的</w:t>
      </w:r>
      <w:r w:rsidRPr="003C161F">
        <w:rPr>
          <w:sz w:val="21"/>
          <w:szCs w:val="21"/>
        </w:rPr>
        <w:t>CreateChannel</w:t>
      </w:r>
      <w:r w:rsidRPr="003C161F">
        <w:rPr>
          <w:sz w:val="21"/>
          <w:szCs w:val="21"/>
        </w:rPr>
        <w:t>方法获取</w:t>
      </w:r>
      <w:r w:rsidRPr="003C161F">
        <w:rPr>
          <w:sz w:val="21"/>
          <w:szCs w:val="21"/>
        </w:rPr>
        <w:t>TransportChannel</w:t>
      </w:r>
      <w:r w:rsidRPr="003C161F">
        <w:rPr>
          <w:sz w:val="21"/>
          <w:szCs w:val="21"/>
        </w:rPr>
        <w:t>对象指针，然后监听</w:t>
      </w:r>
      <w:r w:rsidRPr="003C161F">
        <w:rPr>
          <w:sz w:val="21"/>
          <w:szCs w:val="21"/>
        </w:rPr>
        <w:t>TransportChannel</w:t>
      </w:r>
      <w:r w:rsidRPr="003C161F">
        <w:rPr>
          <w:sz w:val="21"/>
          <w:szCs w:val="21"/>
        </w:rPr>
        <w:t>的事件</w:t>
      </w:r>
      <w:r w:rsidRPr="003C161F">
        <w:rPr>
          <w:sz w:val="21"/>
          <w:szCs w:val="21"/>
        </w:rPr>
        <w:t>SignalReadPacket</w:t>
      </w:r>
      <w:r w:rsidRPr="003C161F">
        <w:rPr>
          <w:sz w:val="21"/>
          <w:szCs w:val="21"/>
        </w:rPr>
        <w:t>来接收数据，通过</w:t>
      </w:r>
      <w:r w:rsidRPr="003C161F">
        <w:rPr>
          <w:sz w:val="21"/>
          <w:szCs w:val="21"/>
        </w:rPr>
        <w:t>SendPacket</w:t>
      </w:r>
      <w:r w:rsidRPr="003C161F">
        <w:rPr>
          <w:sz w:val="21"/>
          <w:szCs w:val="21"/>
        </w:rPr>
        <w:t>方法来发送数据。</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rStyle w:val="keyword"/>
          <w:sz w:val="21"/>
          <w:szCs w:val="21"/>
        </w:rPr>
        <w:t>class</w:t>
      </w:r>
      <w:r w:rsidRPr="003C161F">
        <w:rPr>
          <w:sz w:val="21"/>
          <w:szCs w:val="21"/>
        </w:rPr>
        <w:t> TransportChannel: </w:t>
      </w:r>
      <w:r w:rsidRPr="003C161F">
        <w:rPr>
          <w:rStyle w:val="keyword"/>
          <w:sz w:val="21"/>
          <w:szCs w:val="21"/>
        </w:rPr>
        <w:t>public</w:t>
      </w:r>
      <w:r w:rsidRPr="003C161F">
        <w:rPr>
          <w:sz w:val="21"/>
          <w:szCs w:val="21"/>
        </w:rPr>
        <w:t> sigslot::has_slots&lt;&gt; {  </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public</w:t>
      </w:r>
      <w:r w:rsidRPr="003C161F">
        <w:rPr>
          <w:sz w:val="21"/>
          <w:szCs w:val="21"/>
        </w:rPr>
        <w:t>:  </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rStyle w:val="comment"/>
          <w:sz w:val="21"/>
          <w:szCs w:val="21"/>
        </w:rPr>
        <w:t>//......</w:t>
      </w:r>
      <w:r w:rsidRPr="003C161F">
        <w:rPr>
          <w:sz w:val="21"/>
          <w:szCs w:val="21"/>
        </w:rPr>
        <w:t>  </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sz w:val="21"/>
          <w:szCs w:val="21"/>
        </w:rPr>
        <w:t>  </w:t>
      </w:r>
      <w:r w:rsidRPr="003C161F">
        <w:rPr>
          <w:rStyle w:val="comment"/>
          <w:sz w:val="21"/>
          <w:szCs w:val="21"/>
        </w:rPr>
        <w:t>// Attempts to send the given packet.  The return value is &lt; 0 on failure.</w:t>
      </w:r>
      <w:r w:rsidRPr="003C161F">
        <w:rPr>
          <w:sz w:val="21"/>
          <w:szCs w:val="21"/>
        </w:rPr>
        <w:t>  </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virtual</w:t>
      </w:r>
      <w:r w:rsidRPr="003C161F">
        <w:rPr>
          <w:sz w:val="21"/>
          <w:szCs w:val="21"/>
        </w:rPr>
        <w:t> </w:t>
      </w:r>
      <w:r w:rsidRPr="003C161F">
        <w:rPr>
          <w:rStyle w:val="datatypes"/>
          <w:sz w:val="21"/>
          <w:szCs w:val="21"/>
        </w:rPr>
        <w:t>int</w:t>
      </w:r>
      <w:r w:rsidRPr="003C161F">
        <w:rPr>
          <w:sz w:val="21"/>
          <w:szCs w:val="21"/>
        </w:rPr>
        <w:t> SendPacket(</w:t>
      </w:r>
      <w:r w:rsidRPr="003C161F">
        <w:rPr>
          <w:rStyle w:val="keyword"/>
          <w:sz w:val="21"/>
          <w:szCs w:val="21"/>
        </w:rPr>
        <w:t>const</w:t>
      </w:r>
      <w:r w:rsidRPr="003C161F">
        <w:rPr>
          <w:sz w:val="21"/>
          <w:szCs w:val="21"/>
        </w:rPr>
        <w:t> </w:t>
      </w:r>
      <w:r w:rsidRPr="003C161F">
        <w:rPr>
          <w:rStyle w:val="datatypes"/>
          <w:sz w:val="21"/>
          <w:szCs w:val="21"/>
        </w:rPr>
        <w:t>char</w:t>
      </w:r>
      <w:r w:rsidRPr="003C161F">
        <w:rPr>
          <w:sz w:val="21"/>
          <w:szCs w:val="21"/>
        </w:rPr>
        <w:t> *data, </w:t>
      </w:r>
      <w:r w:rsidRPr="003C161F">
        <w:rPr>
          <w:rStyle w:val="datatypes"/>
          <w:sz w:val="21"/>
          <w:szCs w:val="21"/>
        </w:rPr>
        <w:t>size_t</w:t>
      </w:r>
      <w:r w:rsidRPr="003C161F">
        <w:rPr>
          <w:sz w:val="21"/>
          <w:szCs w:val="21"/>
        </w:rPr>
        <w:t> len) = 0;  </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sz w:val="21"/>
          <w:szCs w:val="21"/>
        </w:rPr>
        <w:t>  </w:t>
      </w:r>
      <w:r w:rsidRPr="003C161F">
        <w:rPr>
          <w:rStyle w:val="comment"/>
          <w:sz w:val="21"/>
          <w:szCs w:val="21"/>
        </w:rPr>
        <w:t>// </w:t>
      </w:r>
      <w:proofErr w:type="gramStart"/>
      <w:r w:rsidRPr="003C161F">
        <w:rPr>
          <w:rStyle w:val="comment"/>
          <w:sz w:val="21"/>
          <w:szCs w:val="21"/>
        </w:rPr>
        <w:t>Signalled</w:t>
      </w:r>
      <w:proofErr w:type="gramEnd"/>
      <w:r w:rsidRPr="003C161F">
        <w:rPr>
          <w:rStyle w:val="comment"/>
          <w:sz w:val="21"/>
          <w:szCs w:val="21"/>
        </w:rPr>
        <w:t> each time a packet is received on this channel.</w:t>
      </w:r>
      <w:r w:rsidRPr="003C161F">
        <w:rPr>
          <w:sz w:val="21"/>
          <w:szCs w:val="21"/>
        </w:rPr>
        <w:t>  </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sz w:val="21"/>
          <w:szCs w:val="21"/>
        </w:rPr>
        <w:t>  sigslot::signal3&lt;TransportChannel*, </w:t>
      </w:r>
      <w:r w:rsidRPr="003C161F">
        <w:rPr>
          <w:rStyle w:val="keyword"/>
          <w:sz w:val="21"/>
          <w:szCs w:val="21"/>
        </w:rPr>
        <w:t>const</w:t>
      </w:r>
      <w:r w:rsidRPr="003C161F">
        <w:rPr>
          <w:sz w:val="21"/>
          <w:szCs w:val="21"/>
        </w:rPr>
        <w:t> </w:t>
      </w:r>
      <w:r w:rsidRPr="003C161F">
        <w:rPr>
          <w:rStyle w:val="datatypes"/>
          <w:sz w:val="21"/>
          <w:szCs w:val="21"/>
        </w:rPr>
        <w:t>char</w:t>
      </w:r>
      <w:r w:rsidRPr="003C161F">
        <w:rPr>
          <w:sz w:val="21"/>
          <w:szCs w:val="21"/>
        </w:rPr>
        <w:t>*, </w:t>
      </w:r>
      <w:r w:rsidRPr="003C161F">
        <w:rPr>
          <w:rStyle w:val="datatypes"/>
          <w:sz w:val="21"/>
          <w:szCs w:val="21"/>
        </w:rPr>
        <w:t>size_t</w:t>
      </w:r>
      <w:r w:rsidRPr="003C161F">
        <w:rPr>
          <w:sz w:val="21"/>
          <w:szCs w:val="21"/>
        </w:rPr>
        <w:t>&gt; SignalReadPacket;  </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rStyle w:val="comment"/>
          <w:sz w:val="21"/>
          <w:szCs w:val="21"/>
        </w:rPr>
        <w:t>//......</w:t>
      </w:r>
      <w:r w:rsidRPr="003C161F">
        <w:rPr>
          <w:sz w:val="21"/>
          <w:szCs w:val="21"/>
        </w:rPr>
        <w:t>  </w:t>
      </w:r>
    </w:p>
    <w:p w:rsidR="00C701EA" w:rsidRPr="003C161F" w:rsidRDefault="00C701EA" w:rsidP="0014432E">
      <w:pPr>
        <w:widowControl/>
        <w:numPr>
          <w:ilvl w:val="0"/>
          <w:numId w:val="40"/>
        </w:numPr>
        <w:suppressAutoHyphens w:val="0"/>
        <w:spacing w:before="100" w:beforeAutospacing="1" w:after="100" w:afterAutospacing="1"/>
        <w:rPr>
          <w:sz w:val="21"/>
          <w:szCs w:val="21"/>
        </w:rPr>
      </w:pPr>
      <w:r w:rsidRPr="003C161F">
        <w:rPr>
          <w:sz w:val="21"/>
          <w:szCs w:val="21"/>
        </w:rPr>
        <w:t>};  </w:t>
      </w:r>
    </w:p>
    <w:p w:rsidR="00C701EA" w:rsidRPr="003C161F" w:rsidRDefault="00C701EA" w:rsidP="00C701EA">
      <w:pPr>
        <w:rPr>
          <w:sz w:val="21"/>
          <w:szCs w:val="21"/>
        </w:rPr>
      </w:pPr>
    </w:p>
    <w:p w:rsidR="00C701EA" w:rsidRPr="003C161F" w:rsidRDefault="00C701EA" w:rsidP="00313AE1">
      <w:pPr>
        <w:pStyle w:val="ab"/>
        <w:numPr>
          <w:ilvl w:val="2"/>
          <w:numId w:val="5"/>
        </w:numPr>
        <w:ind w:firstLineChars="0"/>
        <w:outlineLvl w:val="2"/>
        <w:rPr>
          <w:rFonts w:eastAsiaTheme="minorEastAsia" w:hint="eastAsia"/>
          <w:sz w:val="21"/>
        </w:rPr>
      </w:pPr>
      <w:bookmarkStart w:id="139" w:name="_Toc381081860"/>
      <w:bookmarkStart w:id="140" w:name="_Toc381116516"/>
      <w:r w:rsidRPr="003C161F">
        <w:rPr>
          <w:rFonts w:eastAsiaTheme="minorEastAsia"/>
          <w:sz w:val="21"/>
        </w:rPr>
        <w:t>Peer to peer Component</w:t>
      </w:r>
      <w:r w:rsidRPr="003C161F">
        <w:rPr>
          <w:rFonts w:eastAsiaTheme="minorEastAsia"/>
          <w:sz w:val="21"/>
        </w:rPr>
        <w:t>模块。</w:t>
      </w:r>
      <w:bookmarkEnd w:id="139"/>
      <w:bookmarkEnd w:id="140"/>
    </w:p>
    <w:p w:rsidR="00C701EA" w:rsidRPr="003C161F" w:rsidRDefault="00C701EA" w:rsidP="003C161F">
      <w:pPr>
        <w:pStyle w:val="ad"/>
        <w:ind w:firstLineChars="200" w:firstLine="420"/>
        <w:rPr>
          <w:sz w:val="21"/>
          <w:szCs w:val="21"/>
        </w:rPr>
      </w:pPr>
      <w:r w:rsidRPr="003C161F">
        <w:rPr>
          <w:sz w:val="21"/>
          <w:szCs w:val="21"/>
        </w:rPr>
        <w:t>此模块才是libjingle核心，libjingle项目的初衷也是能够把模块设计得完美，使得所有需要通过P2P传输数据的应用层调用libjingle时，不用担心数据传输的稳定性，可靠性，高效性。</w:t>
      </w:r>
    </w:p>
    <w:p w:rsidR="00C701EA" w:rsidRPr="003C161F" w:rsidRDefault="00C701EA" w:rsidP="0014432E">
      <w:pPr>
        <w:widowControl/>
        <w:numPr>
          <w:ilvl w:val="0"/>
          <w:numId w:val="41"/>
        </w:numPr>
        <w:suppressAutoHyphens w:val="0"/>
        <w:spacing w:before="100" w:beforeAutospacing="1" w:after="100" w:afterAutospacing="1"/>
        <w:rPr>
          <w:sz w:val="21"/>
          <w:szCs w:val="21"/>
        </w:rPr>
      </w:pPr>
      <w:r w:rsidRPr="003C161F">
        <w:rPr>
          <w:sz w:val="21"/>
          <w:szCs w:val="21"/>
        </w:rPr>
        <w:t>刚才上面提到，当服务器发送</w:t>
      </w:r>
      <w:r w:rsidRPr="003C161F">
        <w:rPr>
          <w:sz w:val="21"/>
          <w:szCs w:val="21"/>
        </w:rPr>
        <w:t>stanza</w:t>
      </w:r>
      <w:r w:rsidRPr="003C161F">
        <w:rPr>
          <w:sz w:val="21"/>
          <w:szCs w:val="21"/>
        </w:rPr>
        <w:t>时</w:t>
      </w:r>
      <w:r w:rsidRPr="003C161F">
        <w:rPr>
          <w:sz w:val="21"/>
          <w:szCs w:val="21"/>
        </w:rPr>
        <w:t>XmppEngine</w:t>
      </w:r>
      <w:r w:rsidRPr="003C161F">
        <w:rPr>
          <w:sz w:val="21"/>
          <w:szCs w:val="21"/>
        </w:rPr>
        <w:t>把</w:t>
      </w:r>
      <w:r w:rsidRPr="003C161F">
        <w:rPr>
          <w:sz w:val="21"/>
          <w:szCs w:val="21"/>
        </w:rPr>
        <w:t>Stanza</w:t>
      </w:r>
      <w:r w:rsidRPr="003C161F">
        <w:rPr>
          <w:sz w:val="21"/>
          <w:szCs w:val="21"/>
        </w:rPr>
        <w:t>发送到</w:t>
      </w:r>
      <w:r w:rsidRPr="003C161F">
        <w:rPr>
          <w:sz w:val="21"/>
          <w:szCs w:val="21"/>
        </w:rPr>
        <w:t>XmppTask</w:t>
      </w:r>
      <w:r w:rsidRPr="003C161F">
        <w:rPr>
          <w:sz w:val="21"/>
          <w:szCs w:val="21"/>
        </w:rPr>
        <w:t>过滤，在这个模</w:t>
      </w:r>
      <w:r w:rsidRPr="003C161F">
        <w:rPr>
          <w:sz w:val="21"/>
          <w:szCs w:val="21"/>
        </w:rPr>
        <w:t xml:space="preserve"> </w:t>
      </w:r>
      <w:r w:rsidRPr="003C161F">
        <w:rPr>
          <w:sz w:val="21"/>
          <w:szCs w:val="21"/>
        </w:rPr>
        <w:t>块，</w:t>
      </w:r>
      <w:r w:rsidRPr="003C161F">
        <w:rPr>
          <w:sz w:val="21"/>
          <w:szCs w:val="21"/>
        </w:rPr>
        <w:t>SessionManagerTask</w:t>
      </w:r>
      <w:r w:rsidRPr="003C161F">
        <w:rPr>
          <w:sz w:val="21"/>
          <w:szCs w:val="21"/>
        </w:rPr>
        <w:t>代理</w:t>
      </w:r>
      <w:r w:rsidRPr="003C161F">
        <w:rPr>
          <w:sz w:val="21"/>
          <w:szCs w:val="21"/>
        </w:rPr>
        <w:t>SessionManager</w:t>
      </w:r>
      <w:r w:rsidRPr="003C161F">
        <w:rPr>
          <w:sz w:val="21"/>
          <w:szCs w:val="21"/>
        </w:rPr>
        <w:t>过滤</w:t>
      </w:r>
      <w:r w:rsidRPr="003C161F">
        <w:rPr>
          <w:sz w:val="21"/>
          <w:szCs w:val="21"/>
        </w:rPr>
        <w:t>session</w:t>
      </w:r>
      <w:r w:rsidRPr="003C161F">
        <w:rPr>
          <w:sz w:val="21"/>
          <w:szCs w:val="21"/>
        </w:rPr>
        <w:t>相关的</w:t>
      </w:r>
      <w:r w:rsidRPr="003C161F">
        <w:rPr>
          <w:sz w:val="21"/>
          <w:szCs w:val="21"/>
        </w:rPr>
        <w:t>stanza</w:t>
      </w:r>
      <w:r w:rsidRPr="003C161F">
        <w:rPr>
          <w:sz w:val="21"/>
          <w:szCs w:val="21"/>
        </w:rPr>
        <w:t>，并转发到</w:t>
      </w:r>
      <w:r w:rsidRPr="003C161F">
        <w:rPr>
          <w:sz w:val="21"/>
          <w:szCs w:val="21"/>
        </w:rPr>
        <w:t xml:space="preserve"> SessionManager</w:t>
      </w:r>
      <w:r w:rsidRPr="003C161F">
        <w:rPr>
          <w:sz w:val="21"/>
          <w:szCs w:val="21"/>
        </w:rPr>
        <w:t>对象，如下：</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rStyle w:val="keyword"/>
          <w:sz w:val="21"/>
          <w:szCs w:val="21"/>
        </w:rPr>
        <w:lastRenderedPageBreak/>
        <w:t>class</w:t>
      </w:r>
      <w:r w:rsidRPr="003C161F">
        <w:rPr>
          <w:sz w:val="21"/>
          <w:szCs w:val="21"/>
        </w:rPr>
        <w:t> SessionManagerTask : </w:t>
      </w:r>
      <w:r w:rsidRPr="003C161F">
        <w:rPr>
          <w:rStyle w:val="keyword"/>
          <w:sz w:val="21"/>
          <w:szCs w:val="21"/>
        </w:rPr>
        <w:t>public</w:t>
      </w:r>
      <w:r w:rsidRPr="003C161F">
        <w:rPr>
          <w:sz w:val="21"/>
          <w:szCs w:val="21"/>
        </w:rPr>
        <w:t> buzz::XmppTask {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public</w:t>
      </w:r>
      <w:r w:rsidRPr="003C161F">
        <w:rPr>
          <w:sz w:val="21"/>
          <w:szCs w:val="21"/>
        </w:rPr>
        <w:t>: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virtual</w:t>
      </w:r>
      <w:r w:rsidRPr="003C161F">
        <w:rPr>
          <w:sz w:val="21"/>
          <w:szCs w:val="21"/>
        </w:rPr>
        <w:t> </w:t>
      </w:r>
      <w:r w:rsidRPr="003C161F">
        <w:rPr>
          <w:rStyle w:val="datatypes"/>
          <w:sz w:val="21"/>
          <w:szCs w:val="21"/>
        </w:rPr>
        <w:t>int</w:t>
      </w:r>
      <w:r w:rsidRPr="003C161F">
        <w:rPr>
          <w:sz w:val="21"/>
          <w:szCs w:val="21"/>
        </w:rPr>
        <w:t> ProcessStart() {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const</w:t>
      </w:r>
      <w:r w:rsidRPr="003C161F">
        <w:rPr>
          <w:sz w:val="21"/>
          <w:szCs w:val="21"/>
        </w:rPr>
        <w:t> buzz::XmlElement *stanza = NextStanza();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if</w:t>
      </w:r>
      <w:r w:rsidRPr="003C161F">
        <w:rPr>
          <w:sz w:val="21"/>
          <w:szCs w:val="21"/>
        </w:rPr>
        <w:t> (stanza == NULL)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return</w:t>
      </w:r>
      <w:r w:rsidRPr="003C161F">
        <w:rPr>
          <w:sz w:val="21"/>
          <w:szCs w:val="21"/>
        </w:rPr>
        <w:t> STATE_BLOCKED;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session_manager_-&gt;OnIncomingMessage(stanza);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return</w:t>
      </w:r>
      <w:r w:rsidRPr="003C161F">
        <w:rPr>
          <w:sz w:val="21"/>
          <w:szCs w:val="21"/>
        </w:rPr>
        <w:t> STATE_START;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protected</w:t>
      </w:r>
      <w:r w:rsidRPr="003C161F">
        <w:rPr>
          <w:sz w:val="21"/>
          <w:szCs w:val="21"/>
        </w:rPr>
        <w:t>: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virtual</w:t>
      </w:r>
      <w:r w:rsidRPr="003C161F">
        <w:rPr>
          <w:sz w:val="21"/>
          <w:szCs w:val="21"/>
        </w:rPr>
        <w:t> </w:t>
      </w:r>
      <w:r w:rsidRPr="003C161F">
        <w:rPr>
          <w:rStyle w:val="datatypes"/>
          <w:sz w:val="21"/>
          <w:szCs w:val="21"/>
        </w:rPr>
        <w:t>bool</w:t>
      </w:r>
      <w:r w:rsidRPr="003C161F">
        <w:rPr>
          <w:sz w:val="21"/>
          <w:szCs w:val="21"/>
        </w:rPr>
        <w:t> HandleStanza(</w:t>
      </w:r>
      <w:r w:rsidRPr="003C161F">
        <w:rPr>
          <w:rStyle w:val="keyword"/>
          <w:sz w:val="21"/>
          <w:szCs w:val="21"/>
        </w:rPr>
        <w:t>const</w:t>
      </w:r>
      <w:r w:rsidRPr="003C161F">
        <w:rPr>
          <w:sz w:val="21"/>
          <w:szCs w:val="21"/>
        </w:rPr>
        <w:t> buzz::XmlElement *stanza) {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if</w:t>
      </w:r>
      <w:r w:rsidRPr="003C161F">
        <w:rPr>
          <w:sz w:val="21"/>
          <w:szCs w:val="21"/>
        </w:rPr>
        <w:t> (!session_manager_-&gt;IsSessionMessage(stanza))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return</w:t>
      </w:r>
      <w:r w:rsidRPr="003C161F">
        <w:rPr>
          <w:sz w:val="21"/>
          <w:szCs w:val="21"/>
        </w:rPr>
        <w:t> </w:t>
      </w:r>
      <w:r w:rsidRPr="003C161F">
        <w:rPr>
          <w:rStyle w:val="keyword"/>
          <w:sz w:val="21"/>
          <w:szCs w:val="21"/>
        </w:rPr>
        <w:t>false</w:t>
      </w:r>
      <w:r w:rsidRPr="003C161F">
        <w:rPr>
          <w:sz w:val="21"/>
          <w:szCs w:val="21"/>
        </w:rPr>
        <w:t>;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QueueStanza(stanza);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keyword"/>
          <w:sz w:val="21"/>
          <w:szCs w:val="21"/>
        </w:rPr>
        <w:t>return</w:t>
      </w:r>
      <w:r w:rsidRPr="003C161F">
        <w:rPr>
          <w:sz w:val="21"/>
          <w:szCs w:val="21"/>
        </w:rPr>
        <w:t> </w:t>
      </w:r>
      <w:r w:rsidRPr="003C161F">
        <w:rPr>
          <w:rStyle w:val="keyword"/>
          <w:sz w:val="21"/>
          <w:szCs w:val="21"/>
        </w:rPr>
        <w:t>true</w:t>
      </w:r>
      <w:r w:rsidRPr="003C161F">
        <w:rPr>
          <w:sz w:val="21"/>
          <w:szCs w:val="21"/>
        </w:rPr>
        <w:t>;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p>
    <w:p w:rsidR="00C701EA" w:rsidRPr="003C161F" w:rsidRDefault="00C701EA" w:rsidP="0014432E">
      <w:pPr>
        <w:widowControl/>
        <w:numPr>
          <w:ilvl w:val="0"/>
          <w:numId w:val="42"/>
        </w:numPr>
        <w:suppressAutoHyphens w:val="0"/>
        <w:spacing w:before="100" w:beforeAutospacing="1" w:after="100" w:afterAutospacing="1"/>
        <w:rPr>
          <w:sz w:val="21"/>
          <w:szCs w:val="21"/>
        </w:rPr>
      </w:pPr>
      <w:r w:rsidRPr="003C161F">
        <w:rPr>
          <w:sz w:val="21"/>
          <w:szCs w:val="21"/>
        </w:rPr>
        <w:t>}  </w:t>
      </w:r>
      <w:r w:rsidRPr="003C161F">
        <w:rPr>
          <w:rStyle w:val="comment"/>
          <w:sz w:val="21"/>
          <w:szCs w:val="21"/>
        </w:rPr>
        <w:t>// namespace cricket</w:t>
      </w:r>
      <w:r w:rsidRPr="003C161F">
        <w:rPr>
          <w:sz w:val="21"/>
          <w:szCs w:val="21"/>
        </w:rPr>
        <w:t>  </w:t>
      </w:r>
    </w:p>
    <w:p w:rsidR="00C701EA" w:rsidRPr="003C161F" w:rsidRDefault="00C701EA" w:rsidP="00C701EA">
      <w:pPr>
        <w:rPr>
          <w:sz w:val="21"/>
          <w:szCs w:val="21"/>
        </w:rPr>
      </w:pPr>
    </w:p>
    <w:p w:rsidR="00C701EA" w:rsidRPr="003C161F" w:rsidRDefault="00C701EA" w:rsidP="0014432E">
      <w:pPr>
        <w:widowControl/>
        <w:numPr>
          <w:ilvl w:val="0"/>
          <w:numId w:val="43"/>
        </w:numPr>
        <w:suppressAutoHyphens w:val="0"/>
        <w:spacing w:before="100" w:beforeAutospacing="1" w:after="100" w:afterAutospacing="1"/>
        <w:rPr>
          <w:sz w:val="21"/>
          <w:szCs w:val="21"/>
        </w:rPr>
      </w:pPr>
      <w:r w:rsidRPr="003C161F">
        <w:rPr>
          <w:sz w:val="21"/>
          <w:szCs w:val="21"/>
        </w:rPr>
        <w:t>SessionManager</w:t>
      </w:r>
      <w:r w:rsidRPr="003C161F">
        <w:rPr>
          <w:sz w:val="21"/>
          <w:szCs w:val="21"/>
        </w:rPr>
        <w:t>类在这里起到连接上述</w:t>
      </w:r>
      <w:r w:rsidRPr="003C161F">
        <w:rPr>
          <w:sz w:val="21"/>
          <w:szCs w:val="21"/>
        </w:rPr>
        <w:t>3</w:t>
      </w:r>
      <w:r w:rsidRPr="003C161F">
        <w:rPr>
          <w:sz w:val="21"/>
          <w:szCs w:val="21"/>
        </w:rPr>
        <w:t>个模块的桥梁作用。</w:t>
      </w:r>
    </w:p>
    <w:p w:rsidR="00C701EA" w:rsidRPr="003C161F" w:rsidRDefault="00C701EA" w:rsidP="0014432E">
      <w:pPr>
        <w:widowControl/>
        <w:numPr>
          <w:ilvl w:val="0"/>
          <w:numId w:val="43"/>
        </w:numPr>
        <w:suppressAutoHyphens w:val="0"/>
        <w:spacing w:before="100" w:beforeAutospacing="1" w:after="100" w:afterAutospacing="1"/>
        <w:rPr>
          <w:sz w:val="21"/>
          <w:szCs w:val="21"/>
        </w:rPr>
      </w:pPr>
      <w:r w:rsidRPr="003C161F">
        <w:rPr>
          <w:sz w:val="21"/>
          <w:szCs w:val="21"/>
        </w:rPr>
        <w:t>当上层调用</w:t>
      </w:r>
      <w:r w:rsidRPr="003C161F">
        <w:rPr>
          <w:sz w:val="21"/>
          <w:szCs w:val="21"/>
        </w:rPr>
        <w:t>SessionManager</w:t>
      </w:r>
      <w:r w:rsidRPr="003C161F">
        <w:rPr>
          <w:sz w:val="21"/>
          <w:szCs w:val="21"/>
        </w:rPr>
        <w:t>创建的</w:t>
      </w:r>
      <w:r w:rsidRPr="003C161F">
        <w:rPr>
          <w:sz w:val="21"/>
          <w:szCs w:val="21"/>
        </w:rPr>
        <w:t>Session</w:t>
      </w:r>
      <w:r w:rsidRPr="003C161F">
        <w:rPr>
          <w:sz w:val="21"/>
          <w:szCs w:val="21"/>
        </w:rPr>
        <w:t>对象的</w:t>
      </w:r>
      <w:r w:rsidRPr="003C161F">
        <w:rPr>
          <w:sz w:val="21"/>
          <w:szCs w:val="21"/>
        </w:rPr>
        <w:t>CreateChannel</w:t>
      </w:r>
      <w:r w:rsidRPr="003C161F">
        <w:rPr>
          <w:sz w:val="21"/>
          <w:szCs w:val="21"/>
        </w:rPr>
        <w:t>时，实际上是调用</w:t>
      </w:r>
      <w:r w:rsidRPr="003C161F">
        <w:rPr>
          <w:sz w:val="21"/>
          <w:szCs w:val="21"/>
        </w:rPr>
        <w:t>P2PTransport</w:t>
      </w:r>
      <w:r w:rsidRPr="003C161F">
        <w:rPr>
          <w:sz w:val="21"/>
          <w:szCs w:val="21"/>
        </w:rPr>
        <w:t>的</w:t>
      </w:r>
      <w:r w:rsidRPr="003C161F">
        <w:rPr>
          <w:sz w:val="21"/>
          <w:szCs w:val="21"/>
        </w:rPr>
        <w:t>CreateChannel</w:t>
      </w:r>
      <w:r w:rsidRPr="003C161F">
        <w:rPr>
          <w:sz w:val="21"/>
          <w:szCs w:val="21"/>
        </w:rPr>
        <w:t>方法。</w:t>
      </w:r>
    </w:p>
    <w:p w:rsidR="00C701EA" w:rsidRPr="003C161F" w:rsidRDefault="00C701EA" w:rsidP="0014432E">
      <w:pPr>
        <w:widowControl/>
        <w:numPr>
          <w:ilvl w:val="0"/>
          <w:numId w:val="43"/>
        </w:numPr>
        <w:suppressAutoHyphens w:val="0"/>
        <w:spacing w:before="100" w:beforeAutospacing="1" w:after="100" w:afterAutospacing="1"/>
        <w:rPr>
          <w:sz w:val="21"/>
          <w:szCs w:val="21"/>
        </w:rPr>
      </w:pPr>
      <w:r w:rsidRPr="003C161F">
        <w:rPr>
          <w:sz w:val="21"/>
          <w:szCs w:val="21"/>
        </w:rPr>
        <w:t>上层通过</w:t>
      </w:r>
      <w:r w:rsidRPr="003C161F">
        <w:rPr>
          <w:sz w:val="21"/>
          <w:szCs w:val="21"/>
        </w:rPr>
        <w:t>P2PTransport</w:t>
      </w:r>
      <w:r w:rsidRPr="003C161F">
        <w:rPr>
          <w:sz w:val="21"/>
          <w:szCs w:val="21"/>
        </w:rPr>
        <w:t>创建</w:t>
      </w:r>
      <w:r w:rsidRPr="003C161F">
        <w:rPr>
          <w:sz w:val="21"/>
          <w:szCs w:val="21"/>
        </w:rPr>
        <w:t>P2pTransportChannel</w:t>
      </w:r>
      <w:r w:rsidRPr="003C161F">
        <w:rPr>
          <w:sz w:val="21"/>
          <w:szCs w:val="21"/>
        </w:rPr>
        <w:t>的类的。</w:t>
      </w:r>
    </w:p>
    <w:p w:rsidR="00C701EA" w:rsidRPr="003C161F" w:rsidRDefault="00C701EA" w:rsidP="0014432E">
      <w:pPr>
        <w:widowControl/>
        <w:numPr>
          <w:ilvl w:val="0"/>
          <w:numId w:val="43"/>
        </w:numPr>
        <w:suppressAutoHyphens w:val="0"/>
        <w:spacing w:before="100" w:beforeAutospacing="1" w:after="100" w:afterAutospacing="1"/>
        <w:rPr>
          <w:sz w:val="21"/>
          <w:szCs w:val="21"/>
        </w:rPr>
      </w:pPr>
      <w:r w:rsidRPr="003C161F">
        <w:rPr>
          <w:sz w:val="21"/>
          <w:szCs w:val="21"/>
        </w:rPr>
        <w:t xml:space="preserve">P2pTransportChannel </w:t>
      </w:r>
      <w:r w:rsidRPr="003C161F">
        <w:rPr>
          <w:sz w:val="21"/>
          <w:szCs w:val="21"/>
        </w:rPr>
        <w:t>继承自</w:t>
      </w:r>
      <w:r w:rsidRPr="003C161F">
        <w:rPr>
          <w:sz w:val="21"/>
          <w:szCs w:val="21"/>
        </w:rPr>
        <w:t>TransportChannel</w:t>
      </w:r>
      <w:r w:rsidRPr="003C161F">
        <w:rPr>
          <w:sz w:val="21"/>
          <w:szCs w:val="21"/>
        </w:rPr>
        <w:t>，并创建多个不同的</w:t>
      </w:r>
      <w:r w:rsidRPr="003C161F">
        <w:rPr>
          <w:sz w:val="21"/>
          <w:szCs w:val="21"/>
        </w:rPr>
        <w:t>Connection</w:t>
      </w:r>
      <w:r w:rsidRPr="003C161F">
        <w:rPr>
          <w:sz w:val="21"/>
          <w:szCs w:val="21"/>
        </w:rPr>
        <w:t>，每个</w:t>
      </w:r>
      <w:r w:rsidRPr="003C161F">
        <w:rPr>
          <w:sz w:val="21"/>
          <w:szCs w:val="21"/>
        </w:rPr>
        <w:t>Connection</w:t>
      </w:r>
      <w:r w:rsidRPr="003C161F">
        <w:rPr>
          <w:sz w:val="21"/>
          <w:szCs w:val="21"/>
        </w:rPr>
        <w:t>代表一个</w:t>
      </w:r>
      <w:r w:rsidRPr="003C161F">
        <w:rPr>
          <w:sz w:val="21"/>
          <w:szCs w:val="21"/>
        </w:rPr>
        <w:t>TCP</w:t>
      </w:r>
      <w:r w:rsidRPr="003C161F">
        <w:rPr>
          <w:sz w:val="21"/>
          <w:szCs w:val="21"/>
        </w:rPr>
        <w:t>或者</w:t>
      </w:r>
      <w:r w:rsidRPr="003C161F">
        <w:rPr>
          <w:sz w:val="21"/>
          <w:szCs w:val="21"/>
        </w:rPr>
        <w:t>UDP</w:t>
      </w:r>
      <w:r w:rsidRPr="003C161F">
        <w:rPr>
          <w:sz w:val="21"/>
          <w:szCs w:val="21"/>
        </w:rPr>
        <w:t>或者</w:t>
      </w:r>
      <w:r w:rsidRPr="003C161F">
        <w:rPr>
          <w:sz w:val="21"/>
          <w:szCs w:val="21"/>
        </w:rPr>
        <w:t>SSL</w:t>
      </w:r>
      <w:r w:rsidRPr="003C161F">
        <w:rPr>
          <w:sz w:val="21"/>
          <w:szCs w:val="21"/>
        </w:rPr>
        <w:t>连接。上</w:t>
      </w:r>
      <w:r w:rsidRPr="003C161F">
        <w:rPr>
          <w:sz w:val="21"/>
          <w:szCs w:val="21"/>
        </w:rPr>
        <w:t xml:space="preserve"> </w:t>
      </w:r>
      <w:r w:rsidRPr="003C161F">
        <w:rPr>
          <w:sz w:val="21"/>
          <w:szCs w:val="21"/>
        </w:rPr>
        <w:t>层传输数据最终是调到</w:t>
      </w:r>
      <w:r w:rsidRPr="003C161F">
        <w:rPr>
          <w:sz w:val="21"/>
          <w:szCs w:val="21"/>
        </w:rPr>
        <w:t>P2pTransportChannel</w:t>
      </w:r>
      <w:r w:rsidRPr="003C161F">
        <w:rPr>
          <w:sz w:val="21"/>
          <w:szCs w:val="21"/>
        </w:rPr>
        <w:t>的相关方法，当发送，接收数据时，</w:t>
      </w:r>
      <w:r w:rsidRPr="003C161F">
        <w:rPr>
          <w:sz w:val="21"/>
          <w:szCs w:val="21"/>
        </w:rPr>
        <w:t>P2pTransportChannel</w:t>
      </w:r>
      <w:r w:rsidRPr="003C161F">
        <w:rPr>
          <w:sz w:val="21"/>
          <w:szCs w:val="21"/>
        </w:rPr>
        <w:t>选择表现最好的</w:t>
      </w:r>
      <w:r w:rsidRPr="003C161F">
        <w:rPr>
          <w:sz w:val="21"/>
          <w:szCs w:val="21"/>
        </w:rPr>
        <w:t xml:space="preserve"> Connection</w:t>
      </w:r>
      <w:r w:rsidRPr="003C161F">
        <w:rPr>
          <w:sz w:val="21"/>
          <w:szCs w:val="21"/>
        </w:rPr>
        <w:t>进行传输。</w:t>
      </w:r>
    </w:p>
    <w:p w:rsidR="00C701EA" w:rsidRPr="003C161F" w:rsidRDefault="00C701EA" w:rsidP="00313AE1">
      <w:pPr>
        <w:pStyle w:val="ab"/>
        <w:numPr>
          <w:ilvl w:val="2"/>
          <w:numId w:val="5"/>
        </w:numPr>
        <w:ind w:firstLineChars="0"/>
        <w:outlineLvl w:val="2"/>
        <w:rPr>
          <w:rFonts w:eastAsiaTheme="minorEastAsia" w:hint="eastAsia"/>
          <w:sz w:val="21"/>
        </w:rPr>
      </w:pPr>
      <w:bookmarkStart w:id="141" w:name="_Toc381081861"/>
      <w:bookmarkStart w:id="142" w:name="_Toc381116517"/>
      <w:r w:rsidRPr="003C161F">
        <w:rPr>
          <w:rFonts w:eastAsiaTheme="minorEastAsia"/>
          <w:sz w:val="21"/>
        </w:rPr>
        <w:t>其他</w:t>
      </w:r>
      <w:bookmarkEnd w:id="141"/>
      <w:bookmarkEnd w:id="142"/>
    </w:p>
    <w:p w:rsidR="00C701EA" w:rsidRPr="003C161F" w:rsidRDefault="00C701EA" w:rsidP="003C161F">
      <w:pPr>
        <w:pStyle w:val="ad"/>
        <w:ind w:firstLineChars="200" w:firstLine="420"/>
        <w:rPr>
          <w:sz w:val="21"/>
          <w:szCs w:val="21"/>
        </w:rPr>
      </w:pPr>
      <w:r w:rsidRPr="003C161F">
        <w:rPr>
          <w:sz w:val="21"/>
          <w:szCs w:val="21"/>
        </w:rPr>
        <w:t>LigJingle提供了很多接口供我们继承，用于特定的个性化Session，同时也提供了不少实例(如pcp,login,call)让调用者更容易的理解框架思路。当需要着手研究libjingle时，如果能够充分的利用已成的实例，对于缩短熟悉时间，很有帮助。</w:t>
      </w:r>
    </w:p>
    <w:p w:rsidR="00C701EA" w:rsidRPr="003C161F" w:rsidRDefault="00C701EA" w:rsidP="00C701EA">
      <w:pPr>
        <w:pStyle w:val="ad"/>
        <w:rPr>
          <w:sz w:val="21"/>
          <w:szCs w:val="21"/>
        </w:rPr>
      </w:pPr>
    </w:p>
    <w:p w:rsidR="00D855B5" w:rsidRPr="00D768C0" w:rsidRDefault="00D855B5" w:rsidP="00313AE1">
      <w:pPr>
        <w:pStyle w:val="ab"/>
        <w:numPr>
          <w:ilvl w:val="1"/>
          <w:numId w:val="5"/>
        </w:numPr>
        <w:ind w:firstLineChars="0"/>
        <w:outlineLvl w:val="1"/>
        <w:rPr>
          <w:rFonts w:asciiTheme="majorEastAsia" w:eastAsiaTheme="majorEastAsia" w:hAnsiTheme="majorEastAsia"/>
          <w:sz w:val="21"/>
        </w:rPr>
      </w:pPr>
      <w:bookmarkStart w:id="143" w:name="_Toc381081862"/>
      <w:bookmarkStart w:id="144" w:name="_Toc381116518"/>
      <w:r w:rsidRPr="00D768C0">
        <w:rPr>
          <w:rFonts w:asciiTheme="majorEastAsia" w:eastAsiaTheme="majorEastAsia" w:hAnsiTheme="majorEastAsia" w:hint="eastAsia"/>
          <w:b/>
          <w:sz w:val="21"/>
        </w:rPr>
        <w:t>建立libjingle应用程序</w:t>
      </w:r>
      <w:bookmarkEnd w:id="143"/>
      <w:bookmarkEnd w:id="144"/>
    </w:p>
    <w:p w:rsidR="00D855B5" w:rsidRPr="003C161F" w:rsidRDefault="00D855B5" w:rsidP="00C701EA">
      <w:pPr>
        <w:pStyle w:val="ad"/>
        <w:rPr>
          <w:sz w:val="21"/>
          <w:szCs w:val="21"/>
        </w:rPr>
      </w:pPr>
    </w:p>
    <w:p w:rsidR="00B11889" w:rsidRPr="00114F9A" w:rsidRDefault="00B11889" w:rsidP="00313AE1">
      <w:pPr>
        <w:pStyle w:val="ab"/>
        <w:numPr>
          <w:ilvl w:val="0"/>
          <w:numId w:val="5"/>
        </w:numPr>
        <w:ind w:firstLineChars="0"/>
        <w:outlineLvl w:val="0"/>
        <w:rPr>
          <w:rFonts w:asciiTheme="minorEastAsia" w:eastAsiaTheme="minorEastAsia" w:hAnsiTheme="minorEastAsia"/>
          <w:b/>
          <w:sz w:val="28"/>
          <w:szCs w:val="28"/>
        </w:rPr>
      </w:pPr>
      <w:bookmarkStart w:id="145" w:name="_Toc381081863"/>
      <w:bookmarkStart w:id="146" w:name="_Toc381116519"/>
      <w:r w:rsidRPr="00114F9A">
        <w:rPr>
          <w:rFonts w:asciiTheme="minorEastAsia" w:eastAsiaTheme="minorEastAsia" w:hAnsiTheme="minorEastAsia" w:hint="eastAsia"/>
          <w:b/>
          <w:sz w:val="28"/>
          <w:szCs w:val="28"/>
        </w:rPr>
        <w:t>代码分析：</w:t>
      </w:r>
      <w:bookmarkEnd w:id="145"/>
      <w:bookmarkEnd w:id="146"/>
    </w:p>
    <w:p w:rsidR="00E110E2" w:rsidRPr="00D768C0" w:rsidRDefault="00E110E2" w:rsidP="00313AE1">
      <w:pPr>
        <w:pStyle w:val="ab"/>
        <w:numPr>
          <w:ilvl w:val="1"/>
          <w:numId w:val="5"/>
        </w:numPr>
        <w:ind w:firstLineChars="0"/>
        <w:outlineLvl w:val="1"/>
        <w:rPr>
          <w:rFonts w:asciiTheme="minorEastAsia" w:eastAsiaTheme="minorEastAsia" w:hAnsiTheme="minorEastAsia"/>
          <w:b/>
          <w:sz w:val="21"/>
        </w:rPr>
      </w:pPr>
      <w:bookmarkStart w:id="147" w:name="_Toc381081864"/>
      <w:bookmarkStart w:id="148" w:name="_Toc381116520"/>
      <w:r w:rsidRPr="00D768C0">
        <w:rPr>
          <w:rFonts w:asciiTheme="minorEastAsia" w:eastAsiaTheme="minorEastAsia" w:hAnsiTheme="minorEastAsia" w:hint="eastAsia"/>
          <w:b/>
          <w:sz w:val="21"/>
        </w:rPr>
        <w:t>音频通道建立过程：</w:t>
      </w:r>
      <w:bookmarkEnd w:id="147"/>
      <w:bookmarkEnd w:id="148"/>
    </w:p>
    <w:p w:rsidR="00E110E2" w:rsidRPr="00AE266F" w:rsidRDefault="00E110E2" w:rsidP="00E110E2">
      <w:pPr>
        <w:rPr>
          <w:rFonts w:eastAsiaTheme="minorEastAsia" w:hint="eastAsia"/>
          <w:sz w:val="21"/>
          <w:szCs w:val="21"/>
        </w:rPr>
      </w:pPr>
      <w:r w:rsidRPr="00E110E2">
        <w:rPr>
          <w:rFonts w:eastAsiaTheme="minorEastAsia"/>
        </w:rPr>
        <w:tab/>
      </w:r>
      <w:r w:rsidRPr="00AE266F">
        <w:rPr>
          <w:rFonts w:eastAsiaTheme="minorEastAsia"/>
          <w:sz w:val="21"/>
          <w:szCs w:val="21"/>
        </w:rPr>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::RtpReceiverImpl::RtpReceiverImpl(int id=65536, webrtc::Clock * clock=0x017d4e68, webrtc::RtpAudioFeedback * incoming_audio_messages_callback=0x0417a7d4, webrtc::RtpFeedback * incoming_messages_callback=0x0417a7c4, webrtc::RTPPayloadRegistry * rtp_payload_registry=0x0417d060, webrtc::RTPReceiverStrategy * rtp_media_receiver=0x0417d338)  </w:t>
      </w:r>
      <w:r w:rsidRPr="00AE266F">
        <w:rPr>
          <w:rFonts w:eastAsiaTheme="minorEastAsia"/>
          <w:sz w:val="21"/>
          <w:szCs w:val="21"/>
        </w:rPr>
        <w:t>行</w:t>
      </w:r>
      <w:r w:rsidRPr="00AE266F">
        <w:rPr>
          <w:rFonts w:eastAsiaTheme="minorEastAsia"/>
          <w:sz w:val="21"/>
          <w:szCs w:val="21"/>
        </w:rPr>
        <w:t>91</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::RtpReceiver::CreateAudioReceiver(int id=65536, webrtc::Clock * clock=0x017d4e68, webrtc::RtpAudioFeedback * incoming_audio_feedback=0x0417a7d4, webrtc::RtpData * incoming_payload_callback=0x0417a7c0, webrtc::RtpFeedback * incoming_messages_callback=0x0417a7c4, webrtc::RTPPayloadRegistry * rtp_payload_registry=0x0417d060)  </w:t>
      </w:r>
      <w:r w:rsidRPr="00AE266F">
        <w:rPr>
          <w:rFonts w:eastAsiaTheme="minorEastAsia"/>
          <w:sz w:val="21"/>
          <w:szCs w:val="21"/>
        </w:rPr>
        <w:t>行</w:t>
      </w:r>
      <w:r w:rsidRPr="00AE266F">
        <w:rPr>
          <w:rFonts w:eastAsiaTheme="minorEastAsia"/>
          <w:sz w:val="21"/>
          <w:szCs w:val="21"/>
        </w:rPr>
        <w:t xml:space="preserve">61 + 0x47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lastRenderedPageBreak/>
        <w:t xml:space="preserve"> </w:t>
      </w:r>
      <w:r w:rsidRPr="00AE266F">
        <w:rPr>
          <w:rFonts w:eastAsiaTheme="minorEastAsia"/>
          <w:sz w:val="21"/>
          <w:szCs w:val="21"/>
        </w:rPr>
        <w:tab/>
        <w:t xml:space="preserve">peerconnection_client.exe!webrtc::voe::Channel::Channel(int channelId=0, unsigned int instanceId=1, const webrtc::Config &amp; config={...})  </w:t>
      </w:r>
      <w:r w:rsidRPr="00AE266F">
        <w:rPr>
          <w:rFonts w:eastAsiaTheme="minorEastAsia"/>
          <w:sz w:val="21"/>
          <w:szCs w:val="21"/>
        </w:rPr>
        <w:t>行</w:t>
      </w:r>
      <w:r w:rsidRPr="00AE266F">
        <w:rPr>
          <w:rFonts w:eastAsiaTheme="minorEastAsia"/>
          <w:sz w:val="21"/>
          <w:szCs w:val="21"/>
        </w:rPr>
        <w:t xml:space="preserve">931 + 0x1e7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peerconnection_client.exe!webrtc::voe::Channel::CreateChannel(webrtc::voe::Channel * &amp; channel=0xcccccccc, int channelId=0, unsigned int instanceId=1, const webrtc::Config &amp; config={...})  </w:t>
      </w:r>
      <w:r w:rsidRPr="00AE266F">
        <w:rPr>
          <w:rFonts w:eastAsiaTheme="minorEastAsia"/>
          <w:sz w:val="21"/>
          <w:szCs w:val="21"/>
        </w:rPr>
        <w:t>行</w:t>
      </w:r>
      <w:r w:rsidRPr="00AE266F">
        <w:rPr>
          <w:rFonts w:eastAsiaTheme="minorEastAsia"/>
          <w:sz w:val="21"/>
          <w:szCs w:val="21"/>
        </w:rPr>
        <w:t xml:space="preserve">753 + 0x2a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peerconnection_client.exe!webrtc::voe::ChannelManager::CreateChannelInternal(const webrtc::Config &amp; config={...})  </w:t>
      </w:r>
      <w:r w:rsidRPr="00AE266F">
        <w:rPr>
          <w:rFonts w:eastAsiaTheme="minorEastAsia"/>
          <w:sz w:val="21"/>
          <w:szCs w:val="21"/>
        </w:rPr>
        <w:t>行</w:t>
      </w:r>
      <w:r w:rsidRPr="00AE266F">
        <w:rPr>
          <w:rFonts w:eastAsiaTheme="minorEastAsia"/>
          <w:sz w:val="21"/>
          <w:szCs w:val="21"/>
        </w:rPr>
        <w:t xml:space="preserve">64 + 0x1f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peerconnection_client.exe!webrtc::voe::ChannelManager::CreateChannel(const webrtc::Config &amp; external_config={...})  </w:t>
      </w:r>
      <w:r w:rsidRPr="00AE266F">
        <w:rPr>
          <w:rFonts w:eastAsiaTheme="minorEastAsia"/>
          <w:sz w:val="21"/>
          <w:szCs w:val="21"/>
        </w:rPr>
        <w:t>行</w:t>
      </w:r>
      <w:r w:rsidRPr="00AE266F">
        <w:rPr>
          <w:rFonts w:eastAsiaTheme="minorEastAsia"/>
          <w:sz w:val="21"/>
          <w:szCs w:val="21"/>
        </w:rPr>
        <w:t xml:space="preserve">59 + 0x10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::VoEBaseImpl::CreateChannel(const webrtc::Config &amp; config={...})  </w:t>
      </w:r>
      <w:r w:rsidRPr="00AE266F">
        <w:rPr>
          <w:rFonts w:eastAsiaTheme="minorEastAsia"/>
          <w:sz w:val="21"/>
          <w:szCs w:val="21"/>
        </w:rPr>
        <w:t>行</w:t>
      </w:r>
      <w:r w:rsidRPr="00AE266F">
        <w:rPr>
          <w:rFonts w:eastAsiaTheme="minorEastAsia"/>
          <w:sz w:val="21"/>
          <w:szCs w:val="21"/>
        </w:rPr>
        <w:t>552</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::WebRtcVoiceEngine::CreateVoiceChannel(cricket::VoEWrapper * voice_engine_wrapper=0x01a572f8)  </w:t>
      </w:r>
      <w:r w:rsidRPr="00AE266F">
        <w:rPr>
          <w:rFonts w:eastAsiaTheme="minorEastAsia"/>
          <w:sz w:val="21"/>
          <w:szCs w:val="21"/>
        </w:rPr>
        <w:t>行</w:t>
      </w:r>
      <w:r w:rsidRPr="00AE266F">
        <w:rPr>
          <w:rFonts w:eastAsiaTheme="minorEastAsia"/>
          <w:sz w:val="21"/>
          <w:szCs w:val="21"/>
        </w:rPr>
        <w:t xml:space="preserve">1652 + 0x23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::WebRtcVoiceEngine::CreateMediaVoiceChannel()  </w:t>
      </w:r>
      <w:r w:rsidRPr="00AE266F">
        <w:rPr>
          <w:rFonts w:eastAsiaTheme="minorEastAsia"/>
          <w:sz w:val="21"/>
          <w:szCs w:val="21"/>
        </w:rPr>
        <w:t>行</w:t>
      </w:r>
      <w:r w:rsidRPr="00AE266F">
        <w:rPr>
          <w:rFonts w:eastAsiaTheme="minorEastAsia"/>
          <w:sz w:val="21"/>
          <w:szCs w:val="21"/>
        </w:rPr>
        <w:t>1657</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::WebRtcVoiceMediaChannel::WebRtcVoiceMediaChannel(cricket::WebRtcVoiceEngine * engine=0x01a56e1c)  </w:t>
      </w:r>
      <w:r w:rsidRPr="00AE266F">
        <w:rPr>
          <w:rFonts w:eastAsiaTheme="minorEastAsia"/>
          <w:sz w:val="21"/>
          <w:szCs w:val="21"/>
        </w:rPr>
        <w:t>行</w:t>
      </w:r>
      <w:r w:rsidRPr="00AE266F">
        <w:rPr>
          <w:rFonts w:eastAsiaTheme="minorEastAsia"/>
          <w:sz w:val="21"/>
          <w:szCs w:val="21"/>
        </w:rPr>
        <w:t xml:space="preserve">1765 + 0x3d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::WebRtcVoiceEngine::CreateChannel()  </w:t>
      </w:r>
      <w:r w:rsidRPr="00AE266F">
        <w:rPr>
          <w:rFonts w:eastAsiaTheme="minorEastAsia"/>
          <w:sz w:val="21"/>
          <w:szCs w:val="21"/>
        </w:rPr>
        <w:t>行</w:t>
      </w:r>
      <w:r w:rsidRPr="00AE266F">
        <w:rPr>
          <w:rFonts w:eastAsiaTheme="minorEastAsia"/>
          <w:sz w:val="21"/>
          <w:szCs w:val="21"/>
        </w:rPr>
        <w:t xml:space="preserve">635 + 0x22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::CompositeMediaEngine&lt;cricket::WebRtcVoiceEngine,cricket::WebRtcVideoEngine&gt;::CreateChannel()  </w:t>
      </w:r>
      <w:r w:rsidRPr="00AE266F">
        <w:rPr>
          <w:rFonts w:eastAsiaTheme="minorEastAsia"/>
          <w:sz w:val="21"/>
          <w:szCs w:val="21"/>
        </w:rPr>
        <w:t>行</w:t>
      </w:r>
      <w:r w:rsidRPr="00AE266F">
        <w:rPr>
          <w:rFonts w:eastAsiaTheme="minorEastAsia"/>
          <w:sz w:val="21"/>
          <w:szCs w:val="21"/>
        </w:rPr>
        <w:t>191</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::ChannelManager::CreateVoiceChannel_w(cricket::BaseSession * session=0x03fade50, const std::basic_string&lt;char,std::char_traits&lt;char&gt;,std::allocator&lt;char&gt; &gt; &amp; content_name="audio", bool rtcp=true)  </w:t>
      </w:r>
      <w:r w:rsidRPr="00AE266F">
        <w:rPr>
          <w:rFonts w:eastAsiaTheme="minorEastAsia"/>
          <w:sz w:val="21"/>
          <w:szCs w:val="21"/>
        </w:rPr>
        <w:t>行</w:t>
      </w:r>
      <w:r w:rsidRPr="00AE266F">
        <w:rPr>
          <w:rFonts w:eastAsiaTheme="minorEastAsia"/>
          <w:sz w:val="21"/>
          <w:szCs w:val="21"/>
        </w:rPr>
        <w:t xml:space="preserve">327 + 0x1d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peerconnection_client.exe!talk_base::MethodFunctor3&lt;cricket::ChannelManager,cricket::VoiceChannel * (__thiscall cricket::ChannelManager::*)(cricket::BaseSession *,std::basic_string&lt;char,std::char_traits&lt;char&gt;,std::allocator&lt;char&gt; &gt; const &amp;,bool),cricket::VoiceChannel *,cricket::BaseSession *,std::basic_string&lt;char,std::char_traits&lt;char&gt;,std::allocator&lt;char&gt; &gt; const &amp;,bool&gt;::operator()()  </w:t>
      </w:r>
      <w:r w:rsidRPr="00AE266F">
        <w:rPr>
          <w:rFonts w:eastAsiaTheme="minorEastAsia"/>
          <w:sz w:val="21"/>
          <w:szCs w:val="21"/>
        </w:rPr>
        <w:t>行</w:t>
      </w:r>
      <w:r w:rsidRPr="00AE266F">
        <w:rPr>
          <w:rFonts w:eastAsiaTheme="minorEastAsia"/>
          <w:sz w:val="21"/>
          <w:szCs w:val="21"/>
        </w:rPr>
        <w:t xml:space="preserve">294 + 0x2b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peerconnection_client.exe!talk_base::FunctorMessageHandler&lt;cricket::VoiceChannel *,talk_base::MethodFunctor3&lt;cricket::ChannelManager,cricket::VoiceChannel * (__thiscall cricket::ChannelManager::*)(cricket::BaseSession *,std::basic_string&lt;char,std::char_traits&lt;char&gt;,std::allocator&lt;char&gt; &gt; const &amp;,bool),cricket::VoiceChannel *,cricket::BaseSession *,std::basic_string&lt;char,std::char_traits&lt;char&gt;,std::allocator&lt;char&gt; &gt; const &amp;,bool&gt; &gt;::OnMessage(talk_base::Message * msg=0x03a0fdc8)  </w:t>
      </w:r>
      <w:r w:rsidRPr="00AE266F">
        <w:rPr>
          <w:rFonts w:eastAsiaTheme="minorEastAsia"/>
          <w:sz w:val="21"/>
          <w:szCs w:val="21"/>
        </w:rPr>
        <w:t>行</w:t>
      </w:r>
      <w:r w:rsidRPr="00AE266F">
        <w:rPr>
          <w:rFonts w:eastAsiaTheme="minorEastAsia"/>
          <w:sz w:val="21"/>
          <w:szCs w:val="21"/>
        </w:rPr>
        <w:t xml:space="preserve">58 + 0xb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_base::Thread::ReceiveSends()  </w:t>
      </w:r>
      <w:r w:rsidRPr="00AE266F">
        <w:rPr>
          <w:rFonts w:eastAsiaTheme="minorEastAsia"/>
          <w:sz w:val="21"/>
          <w:szCs w:val="21"/>
        </w:rPr>
        <w:t>行</w:t>
      </w:r>
      <w:r w:rsidRPr="00AE266F">
        <w:rPr>
          <w:rFonts w:eastAsiaTheme="minorEastAsia"/>
          <w:sz w:val="21"/>
          <w:szCs w:val="21"/>
        </w:rPr>
        <w:t xml:space="preserve">456 + 0x13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_base::MessageQueue::Get(talk_base::Message * pmsg=0x03a0ff38, int cmsWait=-1, bool process_io=true)  </w:t>
      </w:r>
      <w:r w:rsidRPr="00AE266F">
        <w:rPr>
          <w:rFonts w:eastAsiaTheme="minorEastAsia"/>
          <w:sz w:val="21"/>
          <w:szCs w:val="21"/>
        </w:rPr>
        <w:t>行</w:t>
      </w:r>
      <w:r w:rsidRPr="00AE266F">
        <w:rPr>
          <w:rFonts w:eastAsiaTheme="minorEastAsia"/>
          <w:sz w:val="21"/>
          <w:szCs w:val="21"/>
        </w:rPr>
        <w:t xml:space="preserve">205 + 0xf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_base::Thread::ProcessMessages(int cmsLoop=-1)  </w:t>
      </w:r>
      <w:r w:rsidRPr="00AE266F">
        <w:rPr>
          <w:rFonts w:eastAsiaTheme="minorEastAsia"/>
          <w:sz w:val="21"/>
          <w:szCs w:val="21"/>
        </w:rPr>
        <w:t>行</w:t>
      </w:r>
      <w:r w:rsidRPr="00AE266F">
        <w:rPr>
          <w:rFonts w:eastAsiaTheme="minorEastAsia"/>
          <w:sz w:val="21"/>
          <w:szCs w:val="21"/>
        </w:rPr>
        <w:t xml:space="preserve">508 + 0x19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_base::Thread::Run()  </w:t>
      </w:r>
      <w:r w:rsidRPr="00AE266F">
        <w:rPr>
          <w:rFonts w:eastAsiaTheme="minorEastAsia"/>
          <w:sz w:val="21"/>
          <w:szCs w:val="21"/>
        </w:rPr>
        <w:t>行</w:t>
      </w:r>
      <w:r w:rsidRPr="00AE266F">
        <w:rPr>
          <w:rFonts w:eastAsiaTheme="minorEastAsia"/>
          <w:sz w:val="21"/>
          <w:szCs w:val="21"/>
        </w:rPr>
        <w:t>371</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_base::Thread::PreRun(void * pv=0x01a551f0)  </w:t>
      </w:r>
      <w:r w:rsidRPr="00AE266F">
        <w:rPr>
          <w:rFonts w:eastAsiaTheme="minorEastAsia"/>
          <w:sz w:val="21"/>
          <w:szCs w:val="21"/>
        </w:rPr>
        <w:t>行</w:t>
      </w:r>
      <w:r w:rsidRPr="00AE266F">
        <w:rPr>
          <w:rFonts w:eastAsiaTheme="minorEastAsia"/>
          <w:sz w:val="21"/>
          <w:szCs w:val="21"/>
        </w:rPr>
        <w:t xml:space="preserve">358 + 0x13 </w:t>
      </w:r>
      <w:r w:rsidRPr="00AE266F">
        <w:rPr>
          <w:rFonts w:eastAsiaTheme="minorEastAsia"/>
          <w:sz w:val="21"/>
          <w:szCs w:val="21"/>
        </w:rPr>
        <w:t>字节</w:t>
      </w:r>
      <w:r w:rsidRPr="00AE266F">
        <w:rPr>
          <w:rFonts w:eastAsiaTheme="minorEastAsia"/>
          <w:sz w:val="21"/>
          <w:szCs w:val="21"/>
        </w:rPr>
        <w:tab/>
        <w:t>C++</w:t>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kernel32.dll</w:t>
      </w:r>
      <w:proofErr w:type="gramStart"/>
      <w:r w:rsidRPr="00AE266F">
        <w:rPr>
          <w:rFonts w:eastAsiaTheme="minorEastAsia"/>
          <w:sz w:val="21"/>
          <w:szCs w:val="21"/>
        </w:rPr>
        <w:t>!76033c45</w:t>
      </w:r>
      <w:proofErr w:type="gramEnd"/>
      <w:r w:rsidRPr="00AE266F">
        <w:rPr>
          <w:rFonts w:eastAsiaTheme="minorEastAsia"/>
          <w:sz w:val="21"/>
          <w:szCs w:val="21"/>
        </w:rPr>
        <w:t xml:space="preserve">() </w:t>
      </w:r>
      <w:r w:rsidRPr="00AE266F">
        <w:rPr>
          <w:rFonts w:eastAsiaTheme="minorEastAsia"/>
          <w:sz w:val="21"/>
          <w:szCs w:val="21"/>
        </w:rPr>
        <w:tab/>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w:t>
      </w:r>
      <w:r w:rsidRPr="00AE266F">
        <w:rPr>
          <w:rFonts w:eastAsiaTheme="minorEastAsia"/>
          <w:sz w:val="21"/>
          <w:szCs w:val="21"/>
        </w:rPr>
        <w:t>下面的框架可能不正确和</w:t>
      </w:r>
      <w:r w:rsidRPr="00AE266F">
        <w:rPr>
          <w:rFonts w:eastAsiaTheme="minorEastAsia"/>
          <w:sz w:val="21"/>
          <w:szCs w:val="21"/>
        </w:rPr>
        <w:t>/</w:t>
      </w:r>
      <w:r w:rsidRPr="00AE266F">
        <w:rPr>
          <w:rFonts w:eastAsiaTheme="minorEastAsia"/>
          <w:sz w:val="21"/>
          <w:szCs w:val="21"/>
        </w:rPr>
        <w:t>或缺失，没有为</w:t>
      </w:r>
      <w:r w:rsidRPr="00AE266F">
        <w:rPr>
          <w:rFonts w:eastAsiaTheme="minorEastAsia"/>
          <w:sz w:val="21"/>
          <w:szCs w:val="21"/>
        </w:rPr>
        <w:t xml:space="preserve"> kernel32.dll </w:t>
      </w:r>
      <w:r w:rsidRPr="00AE266F">
        <w:rPr>
          <w:rFonts w:eastAsiaTheme="minorEastAsia"/>
          <w:sz w:val="21"/>
          <w:szCs w:val="21"/>
        </w:rPr>
        <w:t>加载符号</w:t>
      </w:r>
      <w:r w:rsidRPr="00AE266F">
        <w:rPr>
          <w:rFonts w:eastAsiaTheme="minorEastAsia"/>
          <w:sz w:val="21"/>
          <w:szCs w:val="21"/>
        </w:rPr>
        <w:t>]</w:t>
      </w:r>
      <w:r w:rsidRPr="00AE266F">
        <w:rPr>
          <w:rFonts w:eastAsiaTheme="minorEastAsia"/>
          <w:sz w:val="21"/>
          <w:szCs w:val="21"/>
        </w:rPr>
        <w:tab/>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ntdll.dll</w:t>
      </w:r>
      <w:proofErr w:type="gramStart"/>
      <w:r w:rsidRPr="00AE266F">
        <w:rPr>
          <w:rFonts w:eastAsiaTheme="minorEastAsia"/>
          <w:sz w:val="21"/>
          <w:szCs w:val="21"/>
        </w:rPr>
        <w:t>!771a37f5</w:t>
      </w:r>
      <w:proofErr w:type="gramEnd"/>
      <w:r w:rsidRPr="00AE266F">
        <w:rPr>
          <w:rFonts w:eastAsiaTheme="minorEastAsia"/>
          <w:sz w:val="21"/>
          <w:szCs w:val="21"/>
        </w:rPr>
        <w:t xml:space="preserve">() </w:t>
      </w:r>
      <w:r w:rsidRPr="00AE266F">
        <w:rPr>
          <w:rFonts w:eastAsiaTheme="minorEastAsia"/>
          <w:sz w:val="21"/>
          <w:szCs w:val="21"/>
        </w:rPr>
        <w:tab/>
      </w:r>
    </w:p>
    <w:p w:rsidR="00E110E2" w:rsidRPr="00AE266F" w:rsidRDefault="00E110E2" w:rsidP="00E110E2">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ntdll.dll</w:t>
      </w:r>
      <w:proofErr w:type="gramStart"/>
      <w:r w:rsidRPr="00AE266F">
        <w:rPr>
          <w:rFonts w:eastAsiaTheme="minorEastAsia"/>
          <w:sz w:val="21"/>
          <w:szCs w:val="21"/>
        </w:rPr>
        <w:t>!771a37c8</w:t>
      </w:r>
      <w:proofErr w:type="gramEnd"/>
      <w:r w:rsidRPr="00AE266F">
        <w:rPr>
          <w:rFonts w:eastAsiaTheme="minorEastAsia"/>
          <w:sz w:val="21"/>
          <w:szCs w:val="21"/>
        </w:rPr>
        <w:t xml:space="preserve">() </w:t>
      </w:r>
      <w:r w:rsidRPr="00AE266F">
        <w:rPr>
          <w:rFonts w:eastAsiaTheme="minorEastAsia"/>
          <w:sz w:val="21"/>
          <w:szCs w:val="21"/>
        </w:rPr>
        <w:tab/>
      </w:r>
    </w:p>
    <w:p w:rsidR="00E110E2" w:rsidRDefault="00E110E2" w:rsidP="00E110E2">
      <w:pPr>
        <w:rPr>
          <w:rFonts w:eastAsiaTheme="minorEastAsia" w:hint="eastAsia"/>
        </w:rPr>
      </w:pPr>
    </w:p>
    <w:p w:rsidR="00B11889" w:rsidRPr="00D768C0" w:rsidRDefault="00B11889" w:rsidP="00313AE1">
      <w:pPr>
        <w:pStyle w:val="ab"/>
        <w:numPr>
          <w:ilvl w:val="1"/>
          <w:numId w:val="5"/>
        </w:numPr>
        <w:ind w:firstLineChars="0"/>
        <w:outlineLvl w:val="1"/>
        <w:rPr>
          <w:rFonts w:asciiTheme="minorEastAsia" w:eastAsiaTheme="minorEastAsia" w:hAnsiTheme="minorEastAsia"/>
          <w:b/>
          <w:sz w:val="21"/>
        </w:rPr>
      </w:pPr>
      <w:bookmarkStart w:id="149" w:name="_Toc381081865"/>
      <w:bookmarkStart w:id="150" w:name="_Toc381116521"/>
      <w:r w:rsidRPr="00D768C0">
        <w:rPr>
          <w:rFonts w:asciiTheme="minorEastAsia" w:eastAsiaTheme="minorEastAsia" w:hAnsiTheme="minorEastAsia" w:hint="eastAsia"/>
          <w:b/>
          <w:sz w:val="21"/>
        </w:rPr>
        <w:t>音频</w:t>
      </w:r>
      <w:r w:rsidR="00E110E2" w:rsidRPr="00D768C0">
        <w:rPr>
          <w:rFonts w:asciiTheme="minorEastAsia" w:eastAsiaTheme="minorEastAsia" w:hAnsiTheme="minorEastAsia" w:hint="eastAsia"/>
          <w:b/>
          <w:sz w:val="21"/>
        </w:rPr>
        <w:t>接收</w:t>
      </w:r>
      <w:r w:rsidRPr="00D768C0">
        <w:rPr>
          <w:rFonts w:asciiTheme="minorEastAsia" w:eastAsiaTheme="minorEastAsia" w:hAnsiTheme="minorEastAsia" w:hint="eastAsia"/>
          <w:b/>
          <w:sz w:val="21"/>
        </w:rPr>
        <w:t>播放过程：</w:t>
      </w:r>
      <w:bookmarkEnd w:id="149"/>
      <w:bookmarkEnd w:id="150"/>
    </w:p>
    <w:p w:rsidR="00F468B3" w:rsidRPr="00AE266F" w:rsidRDefault="00F468B3" w:rsidP="00F468B3">
      <w:pPr>
        <w:rPr>
          <w:rFonts w:eastAsiaTheme="minorEastAsia" w:hint="eastAsia"/>
          <w:sz w:val="21"/>
          <w:szCs w:val="21"/>
        </w:rPr>
      </w:pPr>
      <w:r w:rsidRPr="00F468B3">
        <w:rPr>
          <w:rFonts w:eastAsiaTheme="minorEastAsia"/>
        </w:rPr>
        <w:tab/>
      </w:r>
      <w:r w:rsidRPr="00AE266F">
        <w:rPr>
          <w:rFonts w:eastAsiaTheme="minorEastAsia"/>
          <w:sz w:val="21"/>
          <w:szCs w:val="21"/>
        </w:rPr>
        <w:t xml:space="preserve">peerconnection_client.exe!webrtc::acm1::AudioCodingModuleImpl::IncomingPacket(const unsigned char * incoming_payload=0x0026f5bc, const int payload_length=3, const webrtc::WebRtcRTPHeader &amp; rtp_info={...})  </w:t>
      </w:r>
      <w:r w:rsidRPr="00AE266F">
        <w:rPr>
          <w:rFonts w:eastAsiaTheme="minorEastAsia"/>
          <w:sz w:val="21"/>
          <w:szCs w:val="21"/>
        </w:rPr>
        <w:t>行</w:t>
      </w:r>
      <w:r w:rsidRPr="00AE266F">
        <w:rPr>
          <w:rFonts w:eastAsiaTheme="minorEastAsia"/>
          <w:sz w:val="21"/>
          <w:szCs w:val="21"/>
        </w:rPr>
        <w:t>2032</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::voe::Channel::OnReceivedPayloadData(const unsigned char * payloadData=0x0026f5bc, unsigned short payloadSize=3, const webrtc::WebRtcRTPHeader * rtpHeader=0x03a5e0fc)  </w:t>
      </w:r>
      <w:r w:rsidRPr="00AE266F">
        <w:rPr>
          <w:rFonts w:eastAsiaTheme="minorEastAsia"/>
          <w:sz w:val="21"/>
          <w:szCs w:val="21"/>
        </w:rPr>
        <w:t>行</w:t>
      </w:r>
      <w:r w:rsidRPr="00AE266F">
        <w:rPr>
          <w:rFonts w:eastAsiaTheme="minorEastAsia"/>
          <w:sz w:val="21"/>
          <w:szCs w:val="21"/>
        </w:rPr>
        <w:t xml:space="preserve">545 + 0x2a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lastRenderedPageBreak/>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::RTPReceiverAudio::ParseAudioCodecSpecific(webrtc::WebRtcRTPHeader * rtp_header=0x03a5e0fc, const unsigned char * payload_data=0x0026f5bc, unsigned short payload_length=3, const webrtc::AudioPayload &amp; audio_specific={...}, bool is_red=false)  </w:t>
      </w:r>
      <w:r w:rsidRPr="00AE266F">
        <w:rPr>
          <w:rFonts w:eastAsiaTheme="minorEastAsia"/>
          <w:sz w:val="21"/>
          <w:szCs w:val="21"/>
        </w:rPr>
        <w:t>行</w:t>
      </w:r>
      <w:r w:rsidRPr="00AE266F">
        <w:rPr>
          <w:rFonts w:eastAsiaTheme="minorEastAsia"/>
          <w:sz w:val="21"/>
          <w:szCs w:val="21"/>
        </w:rPr>
        <w:t xml:space="preserve">395 + 0x22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::RTPReceiverAudio::ParseRtpPacket(webrtc::WebRtcRTPHeader * rtp_header=0x03a5e0fc, const webrtc::PayloadUnion &amp; specific_payload={...}, bool is_red=false, const unsigned char * payload=0x0026f5bc, unsigned short payload_length=3, __int64 timestamp_ms=16210844, bool is_first_packet=true)  </w:t>
      </w:r>
      <w:r w:rsidRPr="00AE266F">
        <w:rPr>
          <w:rFonts w:eastAsiaTheme="minorEastAsia"/>
          <w:sz w:val="21"/>
          <w:szCs w:val="21"/>
        </w:rPr>
        <w:t>行</w:t>
      </w:r>
      <w:r w:rsidRPr="00AE266F">
        <w:rPr>
          <w:rFonts w:eastAsiaTheme="minorEastAsia"/>
          <w:sz w:val="21"/>
          <w:szCs w:val="21"/>
        </w:rPr>
        <w:t xml:space="preserve">206 + 0x1e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t>
      </w:r>
      <w:r w:rsidRPr="00AE266F">
        <w:rPr>
          <w:rFonts w:eastAsiaTheme="minorEastAsia"/>
          <w:color w:val="FF0000"/>
          <w:sz w:val="21"/>
          <w:szCs w:val="21"/>
        </w:rPr>
        <w:t>webrtc</w:t>
      </w:r>
      <w:proofErr w:type="gramEnd"/>
      <w:r w:rsidRPr="00AE266F">
        <w:rPr>
          <w:rFonts w:eastAsiaTheme="minorEastAsia"/>
          <w:color w:val="FF0000"/>
          <w:sz w:val="21"/>
          <w:szCs w:val="21"/>
        </w:rPr>
        <w:t>::RtpReceiverImpl::IncomingRtpPacket</w:t>
      </w:r>
      <w:r w:rsidRPr="00AE266F">
        <w:rPr>
          <w:rFonts w:eastAsiaTheme="minorEastAsia"/>
          <w:sz w:val="21"/>
          <w:szCs w:val="21"/>
        </w:rPr>
        <w:t xml:space="preserve">(const webrtc::RTPHeader &amp; rtp_header={...}, const unsigned char * payload=0x0026f5bc, int payload_length=3, webrtc::PayloadUnion payload_specific={...}, bool in_order=true)  </w:t>
      </w:r>
      <w:r w:rsidRPr="00AE266F">
        <w:rPr>
          <w:rFonts w:eastAsiaTheme="minorEastAsia"/>
          <w:sz w:val="21"/>
          <w:szCs w:val="21"/>
        </w:rPr>
        <w:t>行</w:t>
      </w:r>
      <w:r w:rsidRPr="00AE266F">
        <w:rPr>
          <w:rFonts w:eastAsiaTheme="minorEastAsia"/>
          <w:sz w:val="21"/>
          <w:szCs w:val="21"/>
        </w:rPr>
        <w:t xml:space="preserve">244 + 0x65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peerconnection_client.exe!webrtc::voe::Channel::ReceivePacket(const unsigned char * packet=0x0026f5b0, int packet_length=15, const webrtc::RTPHeader &amp; header={...}, bool in_order=true)  </w:t>
      </w:r>
      <w:r w:rsidRPr="00AE266F">
        <w:rPr>
          <w:rFonts w:eastAsiaTheme="minorEastAsia"/>
          <w:sz w:val="21"/>
          <w:szCs w:val="21"/>
        </w:rPr>
        <w:t>行</w:t>
      </w:r>
      <w:r w:rsidRPr="00AE266F">
        <w:rPr>
          <w:rFonts w:eastAsiaTheme="minorEastAsia"/>
          <w:sz w:val="21"/>
          <w:szCs w:val="21"/>
        </w:rPr>
        <w:t xml:space="preserve">2095 + 0x44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::voe::Channel::ReceivedRTPPacket(const char * data=0x0026f5b0, int length=15)  </w:t>
      </w:r>
      <w:r w:rsidRPr="00AE266F">
        <w:rPr>
          <w:rFonts w:eastAsiaTheme="minorEastAsia"/>
          <w:sz w:val="21"/>
          <w:szCs w:val="21"/>
        </w:rPr>
        <w:t>行</w:t>
      </w:r>
      <w:r w:rsidRPr="00AE266F">
        <w:rPr>
          <w:rFonts w:eastAsiaTheme="minorEastAsia"/>
          <w:sz w:val="21"/>
          <w:szCs w:val="21"/>
        </w:rPr>
        <w:t xml:space="preserve">2076 + 0x19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::VoENetworkImpl::ReceivedRTPPacket(int channel=0, const void * data=0x0026f5b0, unsigned int length=15)  </w:t>
      </w:r>
      <w:r w:rsidRPr="00AE266F">
        <w:rPr>
          <w:rFonts w:eastAsiaTheme="minorEastAsia"/>
          <w:sz w:val="21"/>
          <w:szCs w:val="21"/>
        </w:rPr>
        <w:t>行</w:t>
      </w:r>
      <w:r w:rsidRPr="00AE266F">
        <w:rPr>
          <w:rFonts w:eastAsiaTheme="minorEastAsia"/>
          <w:sz w:val="21"/>
          <w:szCs w:val="21"/>
        </w:rPr>
        <w:t xml:space="preserve">128 + 0x10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::WebRtcVoiceMediaChannel::OnPacketReceived(talk_base::Buffer * packet=0x03a5e784, const talk_base::PacketTime &amp; packet_time={...})  </w:t>
      </w:r>
      <w:r w:rsidRPr="00AE266F">
        <w:rPr>
          <w:rFonts w:eastAsiaTheme="minorEastAsia"/>
          <w:sz w:val="21"/>
          <w:szCs w:val="21"/>
        </w:rPr>
        <w:t>行</w:t>
      </w:r>
      <w:r w:rsidRPr="00AE266F">
        <w:rPr>
          <w:rFonts w:eastAsiaTheme="minorEastAsia"/>
          <w:sz w:val="21"/>
          <w:szCs w:val="21"/>
        </w:rPr>
        <w:t xml:space="preserve">2964 + 0x47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::BaseChannel::HandlePacket(bool rtcp=false, talk_base::Buffer * packet=0x03a5e784, const talk_base::PacketTime &amp; packet_time={...})  </w:t>
      </w:r>
      <w:r w:rsidRPr="00AE266F">
        <w:rPr>
          <w:rFonts w:eastAsiaTheme="minorEastAsia"/>
          <w:sz w:val="21"/>
          <w:szCs w:val="21"/>
        </w:rPr>
        <w:t>行</w:t>
      </w:r>
      <w:r w:rsidRPr="00AE266F">
        <w:rPr>
          <w:rFonts w:eastAsiaTheme="minorEastAsia"/>
          <w:sz w:val="21"/>
          <w:szCs w:val="21"/>
        </w:rPr>
        <w:t xml:space="preserve">643 + 0x23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::BaseChannel::OnChannelRead(cricket::TransportChannel * channel=0x040bf4a0, const char * data=0x04244008, unsigned int len=25, const talk_base::PacketTime &amp; packet_time={...}, int flags=0)  </w:t>
      </w:r>
      <w:r w:rsidRPr="00AE266F">
        <w:rPr>
          <w:rFonts w:eastAsiaTheme="minorEastAsia"/>
          <w:sz w:val="21"/>
          <w:szCs w:val="21"/>
        </w:rPr>
        <w:t>行</w:t>
      </w:r>
      <w:r w:rsidRPr="00AE266F">
        <w:rPr>
          <w:rFonts w:eastAsiaTheme="minorEastAsia"/>
          <w:sz w:val="21"/>
          <w:szCs w:val="21"/>
        </w:rPr>
        <w:t>392</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::VoiceChannel::OnChannelRead(cricket::TransportChannel * channel=0x040bf4a0, const char * data=0x04244008, unsigned int len=25, const talk_base::PacketTime &amp; packet_time={...}, int flags=0)  </w:t>
      </w:r>
      <w:r w:rsidRPr="00AE266F">
        <w:rPr>
          <w:rFonts w:eastAsiaTheme="minorEastAsia"/>
          <w:sz w:val="21"/>
          <w:szCs w:val="21"/>
        </w:rPr>
        <w:t>行</w:t>
      </w:r>
      <w:r w:rsidRPr="00AE266F">
        <w:rPr>
          <w:rFonts w:eastAsiaTheme="minorEastAsia"/>
          <w:sz w:val="21"/>
          <w:szCs w:val="21"/>
        </w:rPr>
        <w:t>1425</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peerconnection_client.exe!sigslot::_connection5&lt;cricket::BaseChannel,cricket::TransportChannel *,char const *,unsigned int,talk_base::PacketTime const &amp;,int,sigslot::single_threaded&gt;::emit(cricket::TransportChannel * a1=0x040bf4a0, const char * a2=0x04244008, unsigned int a3=25, const talk_base::PacketTime &amp; a4={...}, int a5=0)  </w:t>
      </w:r>
      <w:r w:rsidRPr="00AE266F">
        <w:rPr>
          <w:rFonts w:eastAsiaTheme="minorEastAsia"/>
          <w:sz w:val="21"/>
          <w:szCs w:val="21"/>
        </w:rPr>
        <w:t>行</w:t>
      </w:r>
      <w:r w:rsidRPr="00AE266F">
        <w:rPr>
          <w:rFonts w:eastAsiaTheme="minorEastAsia"/>
          <w:sz w:val="21"/>
          <w:szCs w:val="21"/>
        </w:rPr>
        <w:t xml:space="preserve">2047 + 0x2a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peerconnection_client.exe!sigslot::signal5&lt;cricket::TransportChannel *,char const *,unsigned int,talk_base::PacketTime const &amp;,int,sigslot::single_threaded&gt;::operator()(cricket::TransportChannel * a1=0x040bf4a0, const char * a2=0x04244008, unsigned int a3=25, const talk_base::PacketTime &amp; a4={...}, int a5=0)  </w:t>
      </w:r>
      <w:r w:rsidRPr="00AE266F">
        <w:rPr>
          <w:rFonts w:eastAsiaTheme="minorEastAsia"/>
          <w:sz w:val="21"/>
          <w:szCs w:val="21"/>
        </w:rPr>
        <w:t>行</w:t>
      </w:r>
      <w:r w:rsidRPr="00AE266F">
        <w:rPr>
          <w:rFonts w:eastAsiaTheme="minorEastAsia"/>
          <w:sz w:val="21"/>
          <w:szCs w:val="21"/>
        </w:rPr>
        <w:t xml:space="preserve">2616 + 0x30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::TransportChannelProxy::OnReadPacket(cricket::TransportChannel * channel=0x0423b968, const char * data=0x04244008, unsigned int size=25, const talk_base::PacketTime &amp; packet_time={...}, int flags=0)  </w:t>
      </w:r>
      <w:r w:rsidRPr="00AE266F">
        <w:rPr>
          <w:rFonts w:eastAsiaTheme="minorEastAsia"/>
          <w:sz w:val="21"/>
          <w:szCs w:val="21"/>
        </w:rPr>
        <w:t>行</w:t>
      </w:r>
      <w:r w:rsidRPr="00AE266F">
        <w:rPr>
          <w:rFonts w:eastAsiaTheme="minorEastAsia"/>
          <w:sz w:val="21"/>
          <w:szCs w:val="21"/>
        </w:rPr>
        <w:t>243</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peerconnection_client.exe!sigslot::_connection5&lt;cricket::TransportChannelProxy,cricket::TransportChannel *,char const *,unsigned int,talk_base::PacketTime const &amp;,int,sigslot::single_threaded&gt;::emit(cricket::TransportChannel * a1=0x0423b968, const char * a2=0x04244008, unsigned int a3=25, const talk_base::PacketTime &amp; a4={...}, int a5=0)  </w:t>
      </w:r>
      <w:r w:rsidRPr="00AE266F">
        <w:rPr>
          <w:rFonts w:eastAsiaTheme="minorEastAsia"/>
          <w:sz w:val="21"/>
          <w:szCs w:val="21"/>
        </w:rPr>
        <w:t>行</w:t>
      </w:r>
      <w:r w:rsidRPr="00AE266F">
        <w:rPr>
          <w:rFonts w:eastAsiaTheme="minorEastAsia"/>
          <w:sz w:val="21"/>
          <w:szCs w:val="21"/>
        </w:rPr>
        <w:t xml:space="preserve">2047 + 0x2a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peerconnection_client.exe!sigslot::signal5&lt;cricket::TransportChannel *,char const *,unsigned int,talk_base::PacketTime const &amp;,int,sigslot::single_threaded&gt;::operator()(cricket::TransportChannel * a1=0x0423b968, const char * a2=0x04244008, unsigned int a3=25, const talk_base::PacketTime &amp; a4={...}, int a5=0)  </w:t>
      </w:r>
      <w:r w:rsidRPr="00AE266F">
        <w:rPr>
          <w:rFonts w:eastAsiaTheme="minorEastAsia"/>
          <w:sz w:val="21"/>
          <w:szCs w:val="21"/>
        </w:rPr>
        <w:t>行</w:t>
      </w:r>
      <w:r w:rsidRPr="00AE266F">
        <w:rPr>
          <w:rFonts w:eastAsiaTheme="minorEastAsia"/>
          <w:sz w:val="21"/>
          <w:szCs w:val="21"/>
        </w:rPr>
        <w:t xml:space="preserve">2616 + 0x30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::DtlsTransportChannelWrapper::OnReadPacket(cricket::TransportChannel * channel=0x0423bb10, const char * data=0x04244008, unsigned int size=25, const talk_base::PacketTime &amp; packet_time={...}, int flags=0)  </w:t>
      </w:r>
      <w:r w:rsidRPr="00AE266F">
        <w:rPr>
          <w:rFonts w:eastAsiaTheme="minorEastAsia"/>
          <w:sz w:val="21"/>
          <w:szCs w:val="21"/>
        </w:rPr>
        <w:t>行</w:t>
      </w:r>
      <w:r w:rsidRPr="00AE266F">
        <w:rPr>
          <w:rFonts w:eastAsiaTheme="minorEastAsia"/>
          <w:sz w:val="21"/>
          <w:szCs w:val="21"/>
        </w:rPr>
        <w:t>463</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peerconnection_client.exe!sigslot::_connection5&lt;cricket::DtlsTransportChannelWrapper,cricket::TransportChannel *,char const *,unsigned int,talk_base::PacketTime const &amp;,int,sigslot::single_threaded&gt;::emit(cricket::TransportChannel * a1=0x0423bb10, const char * a2=0x04244008, unsigned int a3=25, const talk_base::PacketTime &amp; a4={...}, int a5=0)  </w:t>
      </w:r>
      <w:r w:rsidRPr="00AE266F">
        <w:rPr>
          <w:rFonts w:eastAsiaTheme="minorEastAsia"/>
          <w:sz w:val="21"/>
          <w:szCs w:val="21"/>
        </w:rPr>
        <w:t>行</w:t>
      </w:r>
      <w:r w:rsidRPr="00AE266F">
        <w:rPr>
          <w:rFonts w:eastAsiaTheme="minorEastAsia"/>
          <w:sz w:val="21"/>
          <w:szCs w:val="21"/>
        </w:rPr>
        <w:t xml:space="preserve">2047 + 0x2a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lastRenderedPageBreak/>
        <w:t xml:space="preserve"> </w:t>
      </w:r>
      <w:r w:rsidRPr="00AE266F">
        <w:rPr>
          <w:rFonts w:eastAsiaTheme="minorEastAsia"/>
          <w:sz w:val="21"/>
          <w:szCs w:val="21"/>
        </w:rPr>
        <w:tab/>
        <w:t xml:space="preserve">peerconnection_client.exe!sigslot::signal5&lt;cricket::TransportChannel *,char const *,unsigned int,talk_base::PacketTime const &amp;,int,sigslot::single_threaded&gt;::operator()(cricket::TransportChannel * a1=0x0423bb10, const char * a2=0x04244008, unsigned int a3=25, const talk_base::PacketTime &amp; a4={...}, int a5=0)  </w:t>
      </w:r>
      <w:r w:rsidRPr="00AE266F">
        <w:rPr>
          <w:rFonts w:eastAsiaTheme="minorEastAsia"/>
          <w:sz w:val="21"/>
          <w:szCs w:val="21"/>
        </w:rPr>
        <w:t>行</w:t>
      </w:r>
      <w:r w:rsidRPr="00AE266F">
        <w:rPr>
          <w:rFonts w:eastAsiaTheme="minorEastAsia"/>
          <w:sz w:val="21"/>
          <w:szCs w:val="21"/>
        </w:rPr>
        <w:t xml:space="preserve">2616 + 0x30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::P2PTransportChannel::OnReadPacket(cricket::Connection * connection=0x05c2e260, const char * data=0x04244008, unsigned int len=25, const talk_base::PacketTime &amp; packet_time={...})  </w:t>
      </w:r>
      <w:r w:rsidRPr="00AE266F">
        <w:rPr>
          <w:rFonts w:eastAsiaTheme="minorEastAsia"/>
          <w:sz w:val="21"/>
          <w:szCs w:val="21"/>
        </w:rPr>
        <w:t>行</w:t>
      </w:r>
      <w:r w:rsidRPr="00AE266F">
        <w:rPr>
          <w:rFonts w:eastAsiaTheme="minorEastAsia"/>
          <w:sz w:val="21"/>
          <w:szCs w:val="21"/>
        </w:rPr>
        <w:t>1260</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peerconnection_client.exe!sigslot::_connection4&lt;cricket::P2PTransportChannel,cricket::Connection *,char const *,unsigned int,talk_base::PacketTime const &amp;,sigslot::single_threaded&gt;::emit(cricket::Connection * a1=0x05c2e260, const char * a2=0x04244008, unsigned int a3=25, const talk_base::PacketTime &amp; a4={...})  </w:t>
      </w:r>
      <w:r w:rsidRPr="00AE266F">
        <w:rPr>
          <w:rFonts w:eastAsiaTheme="minorEastAsia"/>
          <w:sz w:val="21"/>
          <w:szCs w:val="21"/>
        </w:rPr>
        <w:t>行</w:t>
      </w:r>
      <w:r w:rsidRPr="00AE266F">
        <w:rPr>
          <w:rFonts w:eastAsiaTheme="minorEastAsia"/>
          <w:sz w:val="21"/>
          <w:szCs w:val="21"/>
        </w:rPr>
        <w:t xml:space="preserve">1993 + 0x26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peerconnection_client.exe!sigslot::signal4&lt;cricket::Connection *,char const *,unsigned int,talk_base::PacketTime const &amp;,sigslot::single_threaded&gt;::operator()(cricket::Connection * a1=0x05c2e260, const char * a2=0x04244008, unsigned int a3=25, const talk_base::PacketTime &amp; a4={...})  </w:t>
      </w:r>
      <w:r w:rsidRPr="00AE266F">
        <w:rPr>
          <w:rFonts w:eastAsiaTheme="minorEastAsia"/>
          <w:sz w:val="21"/>
          <w:szCs w:val="21"/>
        </w:rPr>
        <w:t>行</w:t>
      </w:r>
      <w:r w:rsidRPr="00AE266F">
        <w:rPr>
          <w:rFonts w:eastAsiaTheme="minorEastAsia"/>
          <w:sz w:val="21"/>
          <w:szCs w:val="21"/>
        </w:rPr>
        <w:t xml:space="preserve">2544 + 0x2c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::Connection::OnReadPacket(const char * data=0x04244008, unsigned int size=25, const talk_base::PacketTime &amp; packet_time={...})  </w:t>
      </w:r>
      <w:r w:rsidRPr="00AE266F">
        <w:rPr>
          <w:rFonts w:eastAsiaTheme="minorEastAsia"/>
          <w:sz w:val="21"/>
          <w:szCs w:val="21"/>
        </w:rPr>
        <w:t>行</w:t>
      </w:r>
      <w:r w:rsidRPr="00AE266F">
        <w:rPr>
          <w:rFonts w:eastAsiaTheme="minorEastAsia"/>
          <w:sz w:val="21"/>
          <w:szCs w:val="21"/>
        </w:rPr>
        <w:t>962</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::UDPPort::OnReadPacket(talk_base::AsyncPacketSocket * socket=0x05c30528, const char * data=0x04244008, unsigned int size=25, const talk_base::SocketAddress &amp; remote_addr={...}, const talk_base::PacketTime &amp; packet_time={...})  </w:t>
      </w:r>
      <w:r w:rsidRPr="00AE266F">
        <w:rPr>
          <w:rFonts w:eastAsiaTheme="minorEastAsia"/>
          <w:sz w:val="21"/>
          <w:szCs w:val="21"/>
        </w:rPr>
        <w:t>行</w:t>
      </w:r>
      <w:r w:rsidRPr="00AE266F">
        <w:rPr>
          <w:rFonts w:eastAsiaTheme="minorEastAsia"/>
          <w:sz w:val="21"/>
          <w:szCs w:val="21"/>
        </w:rPr>
        <w:t>268</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::UDPPort::HandleIncomingPacket(talk_base::AsyncPacketSocket * socket=0x05c30528, const char * data=0x04244008, unsigned int size=25, const talk_base::SocketAddress &amp; remote_addr={...}, const talk_base::PacketTime &amp; packet_time={...})  </w:t>
      </w:r>
      <w:r w:rsidRPr="00AE266F">
        <w:rPr>
          <w:rFonts w:eastAsiaTheme="minorEastAsia"/>
          <w:sz w:val="21"/>
          <w:szCs w:val="21"/>
        </w:rPr>
        <w:t>行</w:t>
      </w:r>
      <w:r w:rsidRPr="00AE266F">
        <w:rPr>
          <w:rFonts w:eastAsiaTheme="minorEastAsia"/>
          <w:sz w:val="21"/>
          <w:szCs w:val="21"/>
        </w:rPr>
        <w:t>104</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::AllocationSequence::OnReadPacket(talk_base::AsyncPacketSocket * socket=0x05c30528, const char * data=0x04244008, unsigned int size=25, const talk_base::SocketAddress &amp; remote_addr={...}, const talk_base::PacketTime &amp; packet_time={...})  </w:t>
      </w:r>
      <w:r w:rsidRPr="00AE266F">
        <w:rPr>
          <w:rFonts w:eastAsiaTheme="minorEastAsia"/>
          <w:sz w:val="21"/>
          <w:szCs w:val="21"/>
        </w:rPr>
        <w:t>行</w:t>
      </w:r>
      <w:r w:rsidRPr="00AE266F">
        <w:rPr>
          <w:rFonts w:eastAsiaTheme="minorEastAsia"/>
          <w:sz w:val="21"/>
          <w:szCs w:val="21"/>
        </w:rPr>
        <w:t xml:space="preserve">1021 + 0x30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peerconnection_client.exe!sigslot::_connection5&lt;cricket::AllocationSequence,talk_base::AsyncPacketSocket *,char const *,unsigned int,talk_base::SocketAddress const &amp;,talk_base::PacketTime const &amp;,sigslot::single_threaded&gt;::emit(talk_base::AsyncPacketSocket * a1=0x05c30528, const char * a2=0x04244008, unsigned int a3=25, const talk_base::SocketAddress &amp; a4={...}, const talk_base::PacketTime &amp; a5={...})  </w:t>
      </w:r>
      <w:r w:rsidRPr="00AE266F">
        <w:rPr>
          <w:rFonts w:eastAsiaTheme="minorEastAsia"/>
          <w:sz w:val="21"/>
          <w:szCs w:val="21"/>
        </w:rPr>
        <w:t>行</w:t>
      </w:r>
      <w:r w:rsidRPr="00AE266F">
        <w:rPr>
          <w:rFonts w:eastAsiaTheme="minorEastAsia"/>
          <w:sz w:val="21"/>
          <w:szCs w:val="21"/>
        </w:rPr>
        <w:t xml:space="preserve">2047 + 0x2a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peerconnection_client.exe!sigslot::signal5&lt;talk_base::AsyncPacketSocket *,char const *,unsigned int,talk_base::SocketAddress const &amp;,talk_base::PacketTime const &amp;,sigslot::single_threaded&gt;::operator()(talk_base::AsyncPacketSocket * a1=0x05c30528, const char * a2=0x04244008, unsigned int a3=25, const talk_base::SocketAddress &amp; a4={...}, const talk_base::PacketTime &amp; a5={...})  </w:t>
      </w:r>
      <w:r w:rsidRPr="00AE266F">
        <w:rPr>
          <w:rFonts w:eastAsiaTheme="minorEastAsia"/>
          <w:sz w:val="21"/>
          <w:szCs w:val="21"/>
        </w:rPr>
        <w:t>行</w:t>
      </w:r>
      <w:r w:rsidRPr="00AE266F">
        <w:rPr>
          <w:rFonts w:eastAsiaTheme="minorEastAsia"/>
          <w:sz w:val="21"/>
          <w:szCs w:val="21"/>
        </w:rPr>
        <w:t xml:space="preserve">2616 + 0x30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_base::AsyncUDPSocket::OnReadEvent(talk_base::AsyncSocket * socket=0x05c30044)  </w:t>
      </w:r>
      <w:r w:rsidRPr="00AE266F">
        <w:rPr>
          <w:rFonts w:eastAsiaTheme="minorEastAsia"/>
          <w:sz w:val="21"/>
          <w:szCs w:val="21"/>
        </w:rPr>
        <w:t>行</w:t>
      </w:r>
      <w:r w:rsidRPr="00AE266F">
        <w:rPr>
          <w:rFonts w:eastAsiaTheme="minorEastAsia"/>
          <w:sz w:val="21"/>
          <w:szCs w:val="21"/>
        </w:rPr>
        <w:t>133</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!sigslot</w:t>
      </w:r>
      <w:proofErr w:type="gramEnd"/>
      <w:r w:rsidRPr="00AE266F">
        <w:rPr>
          <w:rFonts w:eastAsiaTheme="minorEastAsia"/>
          <w:sz w:val="21"/>
          <w:szCs w:val="21"/>
        </w:rPr>
        <w:t xml:space="preserve">::_connection1&lt;talk_base::AsyncUDPSocket,talk_base::AsyncSocket *,sigslot::multi_threaded_local&gt;::emit(talk_base::AsyncSocket * a1=0x05c30044)  </w:t>
      </w:r>
      <w:r w:rsidRPr="00AE266F">
        <w:rPr>
          <w:rFonts w:eastAsiaTheme="minorEastAsia"/>
          <w:sz w:val="21"/>
          <w:szCs w:val="21"/>
        </w:rPr>
        <w:t>行</w:t>
      </w:r>
      <w:r w:rsidRPr="00AE266F">
        <w:rPr>
          <w:rFonts w:eastAsiaTheme="minorEastAsia"/>
          <w:sz w:val="21"/>
          <w:szCs w:val="21"/>
        </w:rPr>
        <w:t xml:space="preserve">1852 + 0x1a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!sigslot</w:t>
      </w:r>
      <w:proofErr w:type="gramEnd"/>
      <w:r w:rsidRPr="00AE266F">
        <w:rPr>
          <w:rFonts w:eastAsiaTheme="minorEastAsia"/>
          <w:sz w:val="21"/>
          <w:szCs w:val="21"/>
        </w:rPr>
        <w:t xml:space="preserve">::signal1&lt;talk_base::AsyncSocket *,sigslot::multi_threaded_local&gt;::operator()(talk_base::AsyncSocket * a1=0x05c30044)  </w:t>
      </w:r>
      <w:r w:rsidRPr="00AE266F">
        <w:rPr>
          <w:rFonts w:eastAsiaTheme="minorEastAsia"/>
          <w:sz w:val="21"/>
          <w:szCs w:val="21"/>
        </w:rPr>
        <w:t>行</w:t>
      </w:r>
      <w:r w:rsidRPr="00AE266F">
        <w:rPr>
          <w:rFonts w:eastAsiaTheme="minorEastAsia"/>
          <w:sz w:val="21"/>
          <w:szCs w:val="21"/>
        </w:rPr>
        <w:t xml:space="preserve">2346 + 0x20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_base::SocketDispatcher::OnEvent(unsigned int ff=1, int err=0)  </w:t>
      </w:r>
      <w:r w:rsidRPr="00AE266F">
        <w:rPr>
          <w:rFonts w:eastAsiaTheme="minorEastAsia"/>
          <w:sz w:val="21"/>
          <w:szCs w:val="21"/>
        </w:rPr>
        <w:t>行</w:t>
      </w:r>
      <w:r w:rsidRPr="00AE266F">
        <w:rPr>
          <w:rFonts w:eastAsiaTheme="minorEastAsia"/>
          <w:sz w:val="21"/>
          <w:szCs w:val="21"/>
        </w:rPr>
        <w:t>1150</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_base::PhysicalSocketServer::Wait(int cmsWait=32, bool process_io=true)  </w:t>
      </w:r>
      <w:r w:rsidRPr="00AE266F">
        <w:rPr>
          <w:rFonts w:eastAsiaTheme="minorEastAsia"/>
          <w:sz w:val="21"/>
          <w:szCs w:val="21"/>
        </w:rPr>
        <w:t>行</w:t>
      </w:r>
      <w:r w:rsidRPr="00AE266F">
        <w:rPr>
          <w:rFonts w:eastAsiaTheme="minorEastAsia"/>
          <w:sz w:val="21"/>
          <w:szCs w:val="21"/>
        </w:rPr>
        <w:t xml:space="preserve">1671 + 0x23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_base::MessageQueue::Get(talk_base::Message * pmsg=0x03a5ff38, int cmsWait=-1, bool process_io=true)  </w:t>
      </w:r>
      <w:r w:rsidRPr="00AE266F">
        <w:rPr>
          <w:rFonts w:eastAsiaTheme="minorEastAsia"/>
          <w:sz w:val="21"/>
          <w:szCs w:val="21"/>
        </w:rPr>
        <w:t>行</w:t>
      </w:r>
      <w:r w:rsidRPr="00AE266F">
        <w:rPr>
          <w:rFonts w:eastAsiaTheme="minorEastAsia"/>
          <w:sz w:val="21"/>
          <w:szCs w:val="21"/>
        </w:rPr>
        <w:t xml:space="preserve">271 + 0x21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_base::Thread::ProcessMessages(int cmsLoop=-1)  </w:t>
      </w:r>
      <w:r w:rsidRPr="00AE266F">
        <w:rPr>
          <w:rFonts w:eastAsiaTheme="minorEastAsia"/>
          <w:sz w:val="21"/>
          <w:szCs w:val="21"/>
        </w:rPr>
        <w:t>行</w:t>
      </w:r>
      <w:r w:rsidRPr="00AE266F">
        <w:rPr>
          <w:rFonts w:eastAsiaTheme="minorEastAsia"/>
          <w:sz w:val="21"/>
          <w:szCs w:val="21"/>
        </w:rPr>
        <w:t xml:space="preserve">508 + 0x19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_base::Thread::Run()  </w:t>
      </w:r>
      <w:r w:rsidRPr="00AE266F">
        <w:rPr>
          <w:rFonts w:eastAsiaTheme="minorEastAsia"/>
          <w:sz w:val="21"/>
          <w:szCs w:val="21"/>
        </w:rPr>
        <w:t>行</w:t>
      </w:r>
      <w:r w:rsidRPr="00AE266F">
        <w:rPr>
          <w:rFonts w:eastAsiaTheme="minorEastAsia"/>
          <w:sz w:val="21"/>
          <w:szCs w:val="21"/>
        </w:rPr>
        <w:t>371</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_base::Thread::PreRun(void * pv=0x00275080)  </w:t>
      </w:r>
      <w:r w:rsidRPr="00AE266F">
        <w:rPr>
          <w:rFonts w:eastAsiaTheme="minorEastAsia"/>
          <w:sz w:val="21"/>
          <w:szCs w:val="21"/>
        </w:rPr>
        <w:t>行</w:t>
      </w:r>
      <w:r w:rsidRPr="00AE266F">
        <w:rPr>
          <w:rFonts w:eastAsiaTheme="minorEastAsia"/>
          <w:sz w:val="21"/>
          <w:szCs w:val="21"/>
        </w:rPr>
        <w:t xml:space="preserve">358 + 0x13 </w:t>
      </w:r>
      <w:r w:rsidRPr="00AE266F">
        <w:rPr>
          <w:rFonts w:eastAsiaTheme="minorEastAsia"/>
          <w:sz w:val="21"/>
          <w:szCs w:val="21"/>
        </w:rPr>
        <w:t>字节</w:t>
      </w:r>
      <w:r w:rsidRPr="00AE266F">
        <w:rPr>
          <w:rFonts w:eastAsiaTheme="minorEastAsia"/>
          <w:sz w:val="21"/>
          <w:szCs w:val="21"/>
        </w:rPr>
        <w:tab/>
        <w:t>C++</w:t>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kernel32.dll</w:t>
      </w:r>
      <w:proofErr w:type="gramStart"/>
      <w:r w:rsidRPr="00AE266F">
        <w:rPr>
          <w:rFonts w:eastAsiaTheme="minorEastAsia"/>
          <w:sz w:val="21"/>
          <w:szCs w:val="21"/>
        </w:rPr>
        <w:t>!76033c45</w:t>
      </w:r>
      <w:proofErr w:type="gramEnd"/>
      <w:r w:rsidRPr="00AE266F">
        <w:rPr>
          <w:rFonts w:eastAsiaTheme="minorEastAsia"/>
          <w:sz w:val="21"/>
          <w:szCs w:val="21"/>
        </w:rPr>
        <w:t xml:space="preserve">() </w:t>
      </w:r>
      <w:r w:rsidRPr="00AE266F">
        <w:rPr>
          <w:rFonts w:eastAsiaTheme="minorEastAsia"/>
          <w:sz w:val="21"/>
          <w:szCs w:val="21"/>
        </w:rPr>
        <w:tab/>
      </w:r>
    </w:p>
    <w:p w:rsidR="00F468B3" w:rsidRPr="00AE266F" w:rsidRDefault="00F468B3" w:rsidP="00F468B3">
      <w:pPr>
        <w:rPr>
          <w:rFonts w:eastAsiaTheme="minorEastAsia" w:hint="eastAsia"/>
          <w:sz w:val="21"/>
          <w:szCs w:val="21"/>
        </w:rPr>
      </w:pPr>
      <w:r w:rsidRPr="00AE266F">
        <w:rPr>
          <w:rFonts w:eastAsiaTheme="minorEastAsia"/>
          <w:sz w:val="21"/>
          <w:szCs w:val="21"/>
        </w:rPr>
        <w:lastRenderedPageBreak/>
        <w:t xml:space="preserve"> </w:t>
      </w:r>
      <w:r w:rsidRPr="00AE266F">
        <w:rPr>
          <w:rFonts w:eastAsiaTheme="minorEastAsia"/>
          <w:sz w:val="21"/>
          <w:szCs w:val="21"/>
        </w:rPr>
        <w:tab/>
        <w:t>[</w:t>
      </w:r>
      <w:r w:rsidRPr="00AE266F">
        <w:rPr>
          <w:rFonts w:eastAsiaTheme="minorEastAsia"/>
          <w:sz w:val="21"/>
          <w:szCs w:val="21"/>
        </w:rPr>
        <w:t>下面的框架可能不正确和</w:t>
      </w:r>
      <w:r w:rsidRPr="00AE266F">
        <w:rPr>
          <w:rFonts w:eastAsiaTheme="minorEastAsia"/>
          <w:sz w:val="21"/>
          <w:szCs w:val="21"/>
        </w:rPr>
        <w:t>/</w:t>
      </w:r>
      <w:r w:rsidRPr="00AE266F">
        <w:rPr>
          <w:rFonts w:eastAsiaTheme="minorEastAsia"/>
          <w:sz w:val="21"/>
          <w:szCs w:val="21"/>
        </w:rPr>
        <w:t>或缺失，没有为</w:t>
      </w:r>
      <w:r w:rsidRPr="00AE266F">
        <w:rPr>
          <w:rFonts w:eastAsiaTheme="minorEastAsia"/>
          <w:sz w:val="21"/>
          <w:szCs w:val="21"/>
        </w:rPr>
        <w:t xml:space="preserve"> kernel32.dll </w:t>
      </w:r>
      <w:r w:rsidRPr="00AE266F">
        <w:rPr>
          <w:rFonts w:eastAsiaTheme="minorEastAsia"/>
          <w:sz w:val="21"/>
          <w:szCs w:val="21"/>
        </w:rPr>
        <w:t>加载符号</w:t>
      </w:r>
      <w:r w:rsidRPr="00AE266F">
        <w:rPr>
          <w:rFonts w:eastAsiaTheme="minorEastAsia"/>
          <w:sz w:val="21"/>
          <w:szCs w:val="21"/>
        </w:rPr>
        <w:t>]</w:t>
      </w:r>
      <w:r w:rsidRPr="00AE266F">
        <w:rPr>
          <w:rFonts w:eastAsiaTheme="minorEastAsia"/>
          <w:sz w:val="21"/>
          <w:szCs w:val="21"/>
        </w:rPr>
        <w:tab/>
      </w:r>
    </w:p>
    <w:p w:rsidR="00F468B3"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ntdll.dll</w:t>
      </w:r>
      <w:proofErr w:type="gramStart"/>
      <w:r w:rsidRPr="00AE266F">
        <w:rPr>
          <w:rFonts w:eastAsiaTheme="minorEastAsia"/>
          <w:sz w:val="21"/>
          <w:szCs w:val="21"/>
        </w:rPr>
        <w:t>!771a37f5</w:t>
      </w:r>
      <w:proofErr w:type="gramEnd"/>
      <w:r w:rsidRPr="00AE266F">
        <w:rPr>
          <w:rFonts w:eastAsiaTheme="minorEastAsia"/>
          <w:sz w:val="21"/>
          <w:szCs w:val="21"/>
        </w:rPr>
        <w:t xml:space="preserve">() </w:t>
      </w:r>
      <w:r w:rsidRPr="00AE266F">
        <w:rPr>
          <w:rFonts w:eastAsiaTheme="minorEastAsia"/>
          <w:sz w:val="21"/>
          <w:szCs w:val="21"/>
        </w:rPr>
        <w:tab/>
      </w:r>
    </w:p>
    <w:p w:rsidR="00B11889" w:rsidRPr="00AE266F" w:rsidRDefault="00F468B3" w:rsidP="00F468B3">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ntdll.dll</w:t>
      </w:r>
      <w:proofErr w:type="gramStart"/>
      <w:r w:rsidRPr="00AE266F">
        <w:rPr>
          <w:rFonts w:eastAsiaTheme="minorEastAsia"/>
          <w:sz w:val="21"/>
          <w:szCs w:val="21"/>
        </w:rPr>
        <w:t>!771a37c8</w:t>
      </w:r>
      <w:proofErr w:type="gramEnd"/>
      <w:r w:rsidRPr="00AE266F">
        <w:rPr>
          <w:rFonts w:eastAsiaTheme="minorEastAsia"/>
          <w:sz w:val="21"/>
          <w:szCs w:val="21"/>
        </w:rPr>
        <w:t xml:space="preserve">() </w:t>
      </w:r>
      <w:r w:rsidRPr="00AE266F">
        <w:rPr>
          <w:rFonts w:eastAsiaTheme="minorEastAsia"/>
          <w:sz w:val="21"/>
          <w:szCs w:val="21"/>
        </w:rPr>
        <w:tab/>
      </w:r>
    </w:p>
    <w:p w:rsidR="00F468B3" w:rsidRPr="00AE266F" w:rsidRDefault="00F468B3" w:rsidP="00F468B3">
      <w:pPr>
        <w:rPr>
          <w:rFonts w:eastAsiaTheme="minorEastAsia" w:hint="eastAsia"/>
          <w:sz w:val="21"/>
          <w:szCs w:val="21"/>
        </w:rPr>
      </w:pPr>
    </w:p>
    <w:p w:rsidR="00F468B3" w:rsidRPr="00D768C0" w:rsidRDefault="000C67EF" w:rsidP="00313AE1">
      <w:pPr>
        <w:pStyle w:val="ab"/>
        <w:numPr>
          <w:ilvl w:val="1"/>
          <w:numId w:val="5"/>
        </w:numPr>
        <w:ind w:firstLineChars="0"/>
        <w:outlineLvl w:val="1"/>
        <w:rPr>
          <w:rFonts w:asciiTheme="minorEastAsia" w:eastAsiaTheme="minorEastAsia" w:hAnsiTheme="minorEastAsia"/>
          <w:b/>
          <w:sz w:val="21"/>
        </w:rPr>
      </w:pPr>
      <w:bookmarkStart w:id="151" w:name="_Toc381081866"/>
      <w:bookmarkStart w:id="152" w:name="_Toc381116522"/>
      <w:r w:rsidRPr="00D768C0">
        <w:rPr>
          <w:rFonts w:asciiTheme="minorEastAsia" w:eastAsiaTheme="minorEastAsia" w:hAnsiTheme="minorEastAsia" w:hint="eastAsia"/>
          <w:b/>
          <w:sz w:val="21"/>
        </w:rPr>
        <w:t>视频接收播放过程：</w:t>
      </w:r>
      <w:bookmarkEnd w:id="151"/>
      <w:bookmarkEnd w:id="152"/>
    </w:p>
    <w:p w:rsidR="000C67EF" w:rsidRPr="00AE266F" w:rsidRDefault="000C67EF" w:rsidP="000C67EF">
      <w:pPr>
        <w:rPr>
          <w:rFonts w:eastAsiaTheme="minorEastAsia" w:hint="eastAsia"/>
          <w:sz w:val="21"/>
          <w:szCs w:val="21"/>
        </w:rPr>
      </w:pPr>
      <w:r w:rsidRPr="00AE266F">
        <w:rPr>
          <w:rFonts w:eastAsiaTheme="minorEastAsia"/>
          <w:sz w:val="21"/>
          <w:szCs w:val="21"/>
        </w:rPr>
        <w:tab/>
        <w:t xml:space="preserve">peerconnection_client.exe!webrtc::ModuleRTPUtility::RTPPayloadParser::ParseVP8(webrtc::ModuleRTPUtility::RTPPayload &amp; parsedPacket={...})  </w:t>
      </w:r>
      <w:r w:rsidRPr="00AE266F">
        <w:rPr>
          <w:rFonts w:eastAsiaTheme="minorEastAsia"/>
          <w:sz w:val="21"/>
          <w:szCs w:val="21"/>
        </w:rPr>
        <w:t>行</w:t>
      </w:r>
      <w:r w:rsidRPr="00AE266F">
        <w:rPr>
          <w:rFonts w:eastAsiaTheme="minorEastAsia"/>
          <w:sz w:val="21"/>
          <w:szCs w:val="21"/>
        </w:rPr>
        <w:t>658</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peerconnection_client.exe!webrtc::ModuleRTPUtility::RTPPayloadParser::Parse(webrtc::ModuleRTPUtility::RTPPayload &amp; parsedPacket={...})  </w:t>
      </w:r>
      <w:r w:rsidRPr="00AE266F">
        <w:rPr>
          <w:rFonts w:eastAsiaTheme="minorEastAsia"/>
          <w:sz w:val="21"/>
          <w:szCs w:val="21"/>
        </w:rPr>
        <w:t>行</w:t>
      </w:r>
      <w:r w:rsidRPr="00AE266F">
        <w:rPr>
          <w:rFonts w:eastAsiaTheme="minorEastAsia"/>
          <w:sz w:val="21"/>
          <w:szCs w:val="21"/>
        </w:rPr>
        <w:t xml:space="preserve">581 + 0xc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::RTPReceiverVideo::ReceiveVp8Codec(webrtc::WebRtcRTPHeader * rtp_header=0x039ee0b8, const unsigned char * payload_data=0x03f7f206, unsigned short payload_data_length=129)  </w:t>
      </w:r>
      <w:r w:rsidRPr="00AE266F">
        <w:rPr>
          <w:rFonts w:eastAsiaTheme="minorEastAsia"/>
          <w:sz w:val="21"/>
          <w:szCs w:val="21"/>
        </w:rPr>
        <w:t>行</w:t>
      </w:r>
      <w:r w:rsidRPr="00AE266F">
        <w:rPr>
          <w:rFonts w:eastAsiaTheme="minorEastAsia"/>
          <w:sz w:val="21"/>
          <w:szCs w:val="21"/>
        </w:rPr>
        <w:t xml:space="preserve">181 + 0xc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::RTPReceiverVideo::ParseVideoCodecSpecific(webrtc::WebRtcRTPHeader * rtp_header=0x039ee0b8, const unsigned char * payload_data=0x03f7f206, unsigned short payload_data_length=129, webrtc::RtpVideoCodecTypes video_type=kRtpVideoVp8, __int64 now_ms=2915007, bool is_first_packet=true)  </w:t>
      </w:r>
      <w:r w:rsidRPr="00AE266F">
        <w:rPr>
          <w:rFonts w:eastAsiaTheme="minorEastAsia"/>
          <w:sz w:val="21"/>
          <w:szCs w:val="21"/>
        </w:rPr>
        <w:t>行</w:t>
      </w:r>
      <w:r w:rsidRPr="00AE266F">
        <w:rPr>
          <w:rFonts w:eastAsiaTheme="minorEastAsia"/>
          <w:sz w:val="21"/>
          <w:szCs w:val="21"/>
        </w:rPr>
        <w:t xml:space="preserve">126 + 0x15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::RTPReceiverVideo::ParseRtpPacket(webrtc::WebRtcRTPHeader * rtp_header=0x039ee0b8, const webrtc::PayloadUnion &amp; specific_payload={...}, bool is_red=false, const unsigned char * payload=0x03f7f206, unsigned short payload_length=129, __int64 timestamp_ms=2915007, bool is_first_packet=true)  </w:t>
      </w:r>
      <w:r w:rsidRPr="00AE266F">
        <w:rPr>
          <w:rFonts w:eastAsiaTheme="minorEastAsia"/>
          <w:sz w:val="21"/>
          <w:szCs w:val="21"/>
        </w:rPr>
        <w:t>行</w:t>
      </w:r>
      <w:r w:rsidRPr="00AE266F">
        <w:rPr>
          <w:rFonts w:eastAsiaTheme="minorEastAsia"/>
          <w:sz w:val="21"/>
          <w:szCs w:val="21"/>
        </w:rPr>
        <w:t xml:space="preserve">75 + 0x28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::RtpReceiverImpl::IncomingRtpPacket(const webrtc::RTPHeader &amp; rtp_header={...}, const unsigned char * payload=0x03f7f206, int payload_length=129, webrtc::PayloadUnion payload_specific={...}, bool in_order=false)  </w:t>
      </w:r>
      <w:r w:rsidRPr="00AE266F">
        <w:rPr>
          <w:rFonts w:eastAsiaTheme="minorEastAsia"/>
          <w:sz w:val="21"/>
          <w:szCs w:val="21"/>
        </w:rPr>
        <w:t>行</w:t>
      </w:r>
      <w:r w:rsidRPr="00AE266F">
        <w:rPr>
          <w:rFonts w:eastAsiaTheme="minorEastAsia"/>
          <w:sz w:val="21"/>
          <w:szCs w:val="21"/>
        </w:rPr>
        <w:t xml:space="preserve">244 + 0x65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::ViEReceiver::ReceivePacket(const unsigned char * packet=0x03f7f1ee, int packet_length=153, const webrtc::RTPHeader &amp; header={...}, bool in_order=false)  </w:t>
      </w:r>
      <w:r w:rsidRPr="00AE266F">
        <w:rPr>
          <w:rFonts w:eastAsiaTheme="minorEastAsia"/>
          <w:sz w:val="21"/>
          <w:szCs w:val="21"/>
        </w:rPr>
        <w:t>行</w:t>
      </w:r>
      <w:r w:rsidRPr="00AE266F">
        <w:rPr>
          <w:rFonts w:eastAsiaTheme="minorEastAsia"/>
          <w:sz w:val="21"/>
          <w:szCs w:val="21"/>
        </w:rPr>
        <w:t xml:space="preserve">243 + 0x44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::ViEReceiver::OnRecoveredPacket(const unsigned char * rtp_packet=0x03f7f1ee, int rtp_packet_length=153)  </w:t>
      </w:r>
      <w:r w:rsidRPr="00AE266F">
        <w:rPr>
          <w:rFonts w:eastAsiaTheme="minorEastAsia"/>
          <w:sz w:val="21"/>
          <w:szCs w:val="21"/>
        </w:rPr>
        <w:t>行</w:t>
      </w:r>
      <w:r w:rsidRPr="00AE266F">
        <w:rPr>
          <w:rFonts w:eastAsiaTheme="minorEastAsia"/>
          <w:sz w:val="21"/>
          <w:szCs w:val="21"/>
        </w:rPr>
        <w:t>184</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::FecReceiverImpl::ProcessReceivedFec()  </w:t>
      </w:r>
      <w:r w:rsidRPr="00AE266F">
        <w:rPr>
          <w:rFonts w:eastAsiaTheme="minorEastAsia"/>
          <w:sz w:val="21"/>
          <w:szCs w:val="21"/>
        </w:rPr>
        <w:t>行</w:t>
      </w:r>
      <w:r w:rsidRPr="00AE266F">
        <w:rPr>
          <w:rFonts w:eastAsiaTheme="minorEastAsia"/>
          <w:sz w:val="21"/>
          <w:szCs w:val="21"/>
        </w:rPr>
        <w:t xml:space="preserve">220 + 0x24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::ViEReceiver::ParseAndHandleEncapsulatingHeader(const unsigned char * packet=0x03f81768, int packet_length=154, const webrtc::RTPHeader &amp; header={...})  </w:t>
      </w:r>
      <w:r w:rsidRPr="00AE266F">
        <w:rPr>
          <w:rFonts w:eastAsiaTheme="minorEastAsia"/>
          <w:sz w:val="21"/>
          <w:szCs w:val="21"/>
        </w:rPr>
        <w:t>行</w:t>
      </w:r>
      <w:r w:rsidRPr="00AE266F">
        <w:rPr>
          <w:rFonts w:eastAsiaTheme="minorEastAsia"/>
          <w:sz w:val="21"/>
          <w:szCs w:val="21"/>
        </w:rPr>
        <w:t xml:space="preserve">259 + 0x1d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::ViEReceiver::ReceivePacket(const unsigned char * packet=0x03f81768, int packet_length=154, const webrtc::RTPHeader &amp; header={...}, bool in_order=true)  </w:t>
      </w:r>
      <w:r w:rsidRPr="00AE266F">
        <w:rPr>
          <w:rFonts w:eastAsiaTheme="minorEastAsia"/>
          <w:sz w:val="21"/>
          <w:szCs w:val="21"/>
        </w:rPr>
        <w:t>行</w:t>
      </w:r>
      <w:r w:rsidRPr="00AE266F">
        <w:rPr>
          <w:rFonts w:eastAsiaTheme="minorEastAsia"/>
          <w:sz w:val="21"/>
          <w:szCs w:val="21"/>
        </w:rPr>
        <w:t xml:space="preserve">232 + 0x14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::ViEReceiver::InsertRTPPacket(const unsigned char * rtp_packet=0x03f81768, int rtp_packet_length=154, const webrtc::PacketTime &amp; packet_time={...})  </w:t>
      </w:r>
      <w:r w:rsidRPr="00AE266F">
        <w:rPr>
          <w:rFonts w:eastAsiaTheme="minorEastAsia"/>
          <w:sz w:val="21"/>
          <w:szCs w:val="21"/>
        </w:rPr>
        <w:t>行</w:t>
      </w:r>
      <w:r w:rsidRPr="00AE266F">
        <w:rPr>
          <w:rFonts w:eastAsiaTheme="minorEastAsia"/>
          <w:sz w:val="21"/>
          <w:szCs w:val="21"/>
        </w:rPr>
        <w:t xml:space="preserve">224 + 0x1c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::ViEReceiver::ReceivedRTPPacket(const void * rtp_packet=0x03f81768, int rtp_packet_length=154, const webrtc::PacketTime &amp; packet_time={...})  </w:t>
      </w:r>
      <w:r w:rsidRPr="00AE266F">
        <w:rPr>
          <w:rFonts w:eastAsiaTheme="minorEastAsia"/>
          <w:sz w:val="21"/>
          <w:szCs w:val="21"/>
        </w:rPr>
        <w:t>行</w:t>
      </w:r>
      <w:r w:rsidRPr="00AE266F">
        <w:rPr>
          <w:rFonts w:eastAsiaTheme="minorEastAsia"/>
          <w:sz w:val="21"/>
          <w:szCs w:val="21"/>
        </w:rPr>
        <w:t>156</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::ViEChannel::ReceivedRTPPacket(const void * rtp_packet=0x03f81768, const int rtp_packet_length=154, const webrtc::PacketTime &amp; packet_time={...})  </w:t>
      </w:r>
      <w:r w:rsidRPr="00AE266F">
        <w:rPr>
          <w:rFonts w:eastAsiaTheme="minorEastAsia"/>
          <w:sz w:val="21"/>
          <w:szCs w:val="21"/>
        </w:rPr>
        <w:t>行</w:t>
      </w:r>
      <w:r w:rsidRPr="00AE266F">
        <w:rPr>
          <w:rFonts w:eastAsiaTheme="minorEastAsia"/>
          <w:sz w:val="21"/>
          <w:szCs w:val="21"/>
        </w:rPr>
        <w:t>1670</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!webrtc</w:t>
      </w:r>
      <w:proofErr w:type="gramEnd"/>
      <w:r w:rsidRPr="00AE266F">
        <w:rPr>
          <w:rFonts w:eastAsiaTheme="minorEastAsia"/>
          <w:sz w:val="21"/>
          <w:szCs w:val="21"/>
        </w:rPr>
        <w:t xml:space="preserve">::ViENetworkImpl::ReceivedRTPPacket(const int video_channel=0, const void * data=0x03f81768, const int length=154, const webrtc::PacketTime &amp; packet_time={...})  </w:t>
      </w:r>
      <w:r w:rsidRPr="00AE266F">
        <w:rPr>
          <w:rFonts w:eastAsiaTheme="minorEastAsia"/>
          <w:sz w:val="21"/>
          <w:szCs w:val="21"/>
        </w:rPr>
        <w:t>行</w:t>
      </w:r>
      <w:r w:rsidRPr="00AE266F">
        <w:rPr>
          <w:rFonts w:eastAsiaTheme="minorEastAsia"/>
          <w:sz w:val="21"/>
          <w:szCs w:val="21"/>
        </w:rPr>
        <w:t xml:space="preserve">160 + 0x14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::WebRtcVideoMediaChannel::OnPacketReceived(talk_base::Buffer * packet=0x039ee7a4, const talk_base::PacketTime &amp; packet_time={...})  </w:t>
      </w:r>
      <w:r w:rsidRPr="00AE266F">
        <w:rPr>
          <w:rFonts w:eastAsiaTheme="minorEastAsia"/>
          <w:sz w:val="21"/>
          <w:szCs w:val="21"/>
        </w:rPr>
        <w:t>行</w:t>
      </w:r>
      <w:r w:rsidRPr="00AE266F">
        <w:rPr>
          <w:rFonts w:eastAsiaTheme="minorEastAsia"/>
          <w:sz w:val="21"/>
          <w:szCs w:val="21"/>
        </w:rPr>
        <w:t xml:space="preserve">2570 + 0x5f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::BaseChannel::HandlePacket(bool rtcp=false, talk_base::Buffer * packet=0x039ee7a4, const talk_base::PacketTime &amp; packet_time={...})  </w:t>
      </w:r>
      <w:r w:rsidRPr="00AE266F">
        <w:rPr>
          <w:rFonts w:eastAsiaTheme="minorEastAsia"/>
          <w:sz w:val="21"/>
          <w:szCs w:val="21"/>
        </w:rPr>
        <w:t>行</w:t>
      </w:r>
      <w:r w:rsidRPr="00AE266F">
        <w:rPr>
          <w:rFonts w:eastAsiaTheme="minorEastAsia"/>
          <w:sz w:val="21"/>
          <w:szCs w:val="21"/>
        </w:rPr>
        <w:t xml:space="preserve">643 + 0x23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::BaseChannel::OnChannelRead(cricket::TransportChannel * channel=0x041d0500, const char * data=0x065e2008, unsigned int len=164, const talk_base::PacketTime &amp; packet_time={...}, int flags=0)  </w:t>
      </w:r>
      <w:r w:rsidRPr="00AE266F">
        <w:rPr>
          <w:rFonts w:eastAsiaTheme="minorEastAsia"/>
          <w:sz w:val="21"/>
          <w:szCs w:val="21"/>
        </w:rPr>
        <w:t>行</w:t>
      </w:r>
      <w:r w:rsidRPr="00AE266F">
        <w:rPr>
          <w:rFonts w:eastAsiaTheme="minorEastAsia"/>
          <w:sz w:val="21"/>
          <w:szCs w:val="21"/>
        </w:rPr>
        <w:t>392</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lastRenderedPageBreak/>
        <w:t xml:space="preserve"> </w:t>
      </w:r>
      <w:r w:rsidRPr="00AE266F">
        <w:rPr>
          <w:rFonts w:eastAsiaTheme="minorEastAsia"/>
          <w:sz w:val="21"/>
          <w:szCs w:val="21"/>
        </w:rPr>
        <w:tab/>
        <w:t xml:space="preserve">peerconnection_client.exe!sigslot::_connection5&lt;cricket::BaseChannel,cricket::TransportChannel *,char const *,unsigned int,talk_base::PacketTime const &amp;,int,sigslot::single_threaded&gt;::emit(cricket::TransportChannel * a1=0x041d0500, const char * a2=0x065e2008, unsigned int a3=164, const talk_base::PacketTime &amp; a4={...}, int a5=0)  </w:t>
      </w:r>
      <w:r w:rsidRPr="00AE266F">
        <w:rPr>
          <w:rFonts w:eastAsiaTheme="minorEastAsia"/>
          <w:sz w:val="21"/>
          <w:szCs w:val="21"/>
        </w:rPr>
        <w:t>行</w:t>
      </w:r>
      <w:r w:rsidRPr="00AE266F">
        <w:rPr>
          <w:rFonts w:eastAsiaTheme="minorEastAsia"/>
          <w:sz w:val="21"/>
          <w:szCs w:val="21"/>
        </w:rPr>
        <w:t xml:space="preserve">2047 + 0x2a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peerconnection_client.exe!sigslot::signal5&lt;cricket::TransportChannel *,char const *,unsigned int,talk_base::PacketTime const &amp;,int,sigslot::single_threaded&gt;::operator()(cricket::TransportChannel * a1=0x041d0500, const char * a2=0x065e2008, unsigned int a3=164, const talk_base::PacketTime &amp; a4={...}, int a5=0)  </w:t>
      </w:r>
      <w:r w:rsidRPr="00AE266F">
        <w:rPr>
          <w:rFonts w:eastAsiaTheme="minorEastAsia"/>
          <w:sz w:val="21"/>
          <w:szCs w:val="21"/>
        </w:rPr>
        <w:t>行</w:t>
      </w:r>
      <w:r w:rsidRPr="00AE266F">
        <w:rPr>
          <w:rFonts w:eastAsiaTheme="minorEastAsia"/>
          <w:sz w:val="21"/>
          <w:szCs w:val="21"/>
        </w:rPr>
        <w:t xml:space="preserve">2616 + 0x30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::TransportChannelProxy::OnReadPacket(cricket::TransportChannel * channel=0x041d2108, const char * data=0x065e2008, unsigned int size=164, const talk_base::PacketTime &amp; packet_time={...}, int flags=0)  </w:t>
      </w:r>
      <w:r w:rsidRPr="00AE266F">
        <w:rPr>
          <w:rFonts w:eastAsiaTheme="minorEastAsia"/>
          <w:sz w:val="21"/>
          <w:szCs w:val="21"/>
        </w:rPr>
        <w:t>行</w:t>
      </w:r>
      <w:r w:rsidRPr="00AE266F">
        <w:rPr>
          <w:rFonts w:eastAsiaTheme="minorEastAsia"/>
          <w:sz w:val="21"/>
          <w:szCs w:val="21"/>
        </w:rPr>
        <w:t>243</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peerconnection_client.exe!sigslot::_connection5&lt;cricket::TransportChannelProxy,cricket::TransportChannel *,char const *,unsigned int,talk_base::PacketTime const &amp;,int,sigslot::single_threaded&gt;::emit(cricket::TransportChannel * a1=0x041d2108, const char * a2=0x065e2008, unsigned int a3=164, const talk_base::PacketTime &amp; a4={...}, int a5=0)  </w:t>
      </w:r>
      <w:r w:rsidRPr="00AE266F">
        <w:rPr>
          <w:rFonts w:eastAsiaTheme="minorEastAsia"/>
          <w:sz w:val="21"/>
          <w:szCs w:val="21"/>
        </w:rPr>
        <w:t>行</w:t>
      </w:r>
      <w:r w:rsidRPr="00AE266F">
        <w:rPr>
          <w:rFonts w:eastAsiaTheme="minorEastAsia"/>
          <w:sz w:val="21"/>
          <w:szCs w:val="21"/>
        </w:rPr>
        <w:t xml:space="preserve">2047 + 0x2a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peerconnection_client.exe!sigslot::signal5&lt;cricket::TransportChannel *,char const *,unsigned int,talk_base::PacketTime const &amp;,int,sigslot::single_threaded&gt;::operator()(cricket::TransportChannel * a1=0x041d2108, const char * a2=0x065e2008, unsigned int a3=164, const talk_base::PacketTime &amp; a4={...}, int a5=0)  </w:t>
      </w:r>
      <w:r w:rsidRPr="00AE266F">
        <w:rPr>
          <w:rFonts w:eastAsiaTheme="minorEastAsia"/>
          <w:sz w:val="21"/>
          <w:szCs w:val="21"/>
        </w:rPr>
        <w:t>行</w:t>
      </w:r>
      <w:r w:rsidRPr="00AE266F">
        <w:rPr>
          <w:rFonts w:eastAsiaTheme="minorEastAsia"/>
          <w:sz w:val="21"/>
          <w:szCs w:val="21"/>
        </w:rPr>
        <w:t xml:space="preserve">2616 + 0x30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::DtlsTransportChannelWrapper::OnReadPacket(cricket::TransportChannel * channel=0x041d22b0, const char * data=0x065e2008, unsigned int size=164, const talk_base::PacketTime &amp; packet_time={...}, int flags=0)  </w:t>
      </w:r>
      <w:r w:rsidRPr="00AE266F">
        <w:rPr>
          <w:rFonts w:eastAsiaTheme="minorEastAsia"/>
          <w:sz w:val="21"/>
          <w:szCs w:val="21"/>
        </w:rPr>
        <w:t>行</w:t>
      </w:r>
      <w:r w:rsidRPr="00AE266F">
        <w:rPr>
          <w:rFonts w:eastAsiaTheme="minorEastAsia"/>
          <w:sz w:val="21"/>
          <w:szCs w:val="21"/>
        </w:rPr>
        <w:t>463</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peerconnection_client.exe!sigslot::_connection5&lt;cricket::DtlsTransportChannelWrapper,cricket::TransportChannel *,char const *,unsigned int,talk_base::PacketTime const &amp;,int,sigslot::single_threaded&gt;::emit(cricket::TransportChannel * a1=0x041d22b0, const char * a2=0x065e2008, unsigned int a3=164, const talk_base::PacketTime &amp; a4={...}, int a5=0)  </w:t>
      </w:r>
      <w:r w:rsidRPr="00AE266F">
        <w:rPr>
          <w:rFonts w:eastAsiaTheme="minorEastAsia"/>
          <w:sz w:val="21"/>
          <w:szCs w:val="21"/>
        </w:rPr>
        <w:t>行</w:t>
      </w:r>
      <w:r w:rsidRPr="00AE266F">
        <w:rPr>
          <w:rFonts w:eastAsiaTheme="minorEastAsia"/>
          <w:sz w:val="21"/>
          <w:szCs w:val="21"/>
        </w:rPr>
        <w:t xml:space="preserve">2047 + 0x2a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peerconnection_client.exe!sigslot::signal5&lt;cricket::TransportChannel *,char const *,unsigned int,talk_base::PacketTime const &amp;,int,sigslot::single_threaded&gt;::operator()(cricket::TransportChannel * a1=0x041d22b0, const char * a2=0x065e2008, unsigned int a3=164, const talk_base::PacketTime &amp; a4={...}, int a5=0)  </w:t>
      </w:r>
      <w:r w:rsidRPr="00AE266F">
        <w:rPr>
          <w:rFonts w:eastAsiaTheme="minorEastAsia"/>
          <w:sz w:val="21"/>
          <w:szCs w:val="21"/>
        </w:rPr>
        <w:t>行</w:t>
      </w:r>
      <w:r w:rsidRPr="00AE266F">
        <w:rPr>
          <w:rFonts w:eastAsiaTheme="minorEastAsia"/>
          <w:sz w:val="21"/>
          <w:szCs w:val="21"/>
        </w:rPr>
        <w:t xml:space="preserve">2616 + 0x30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::P2PTransportChannel::OnReadPacket(cricket::Connection * connection=0x06675900, const char * data=0x065e2008, unsigned int len=164, const talk_base::PacketTime &amp; packet_time={...})  </w:t>
      </w:r>
      <w:r w:rsidRPr="00AE266F">
        <w:rPr>
          <w:rFonts w:eastAsiaTheme="minorEastAsia"/>
          <w:sz w:val="21"/>
          <w:szCs w:val="21"/>
        </w:rPr>
        <w:t>行</w:t>
      </w:r>
      <w:r w:rsidRPr="00AE266F">
        <w:rPr>
          <w:rFonts w:eastAsiaTheme="minorEastAsia"/>
          <w:sz w:val="21"/>
          <w:szCs w:val="21"/>
        </w:rPr>
        <w:t>1260</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peerconnection_client.exe!sigslot::_connection4&lt;cricket::P2PTransportChannel,cricket::Connection *,char const *,unsigned int,talk_base::PacketTime const &amp;,sigslot::single_threaded&gt;::emit(cricket::Connection * a1=0x06675900, const char * a2=0x065e2008, unsigned int a3=164, const talk_base::PacketTime &amp; a4={...})  </w:t>
      </w:r>
      <w:r w:rsidRPr="00AE266F">
        <w:rPr>
          <w:rFonts w:eastAsiaTheme="minorEastAsia"/>
          <w:sz w:val="21"/>
          <w:szCs w:val="21"/>
        </w:rPr>
        <w:t>行</w:t>
      </w:r>
      <w:r w:rsidRPr="00AE266F">
        <w:rPr>
          <w:rFonts w:eastAsiaTheme="minorEastAsia"/>
          <w:sz w:val="21"/>
          <w:szCs w:val="21"/>
        </w:rPr>
        <w:t xml:space="preserve">1993 + 0x26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peerconnection_client.exe!sigslot::signal4&lt;cricket::Connection *,char const *,unsigned int,talk_base::PacketTime const &amp;,sigslot::single_threaded&gt;::operator()(cricket::Connection * a1=0x06675900, const char * a2=0x065e2008, unsigned int a3=164, const talk_base::PacketTime &amp; a4={...})  </w:t>
      </w:r>
      <w:r w:rsidRPr="00AE266F">
        <w:rPr>
          <w:rFonts w:eastAsiaTheme="minorEastAsia"/>
          <w:sz w:val="21"/>
          <w:szCs w:val="21"/>
        </w:rPr>
        <w:t>行</w:t>
      </w:r>
      <w:r w:rsidRPr="00AE266F">
        <w:rPr>
          <w:rFonts w:eastAsiaTheme="minorEastAsia"/>
          <w:sz w:val="21"/>
          <w:szCs w:val="21"/>
        </w:rPr>
        <w:t xml:space="preserve">2544 + 0x2c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::Connection::OnReadPacket(const char * data=0x065e2008, unsigned int size=164, const talk_base::PacketTime &amp; packet_time={...})  </w:t>
      </w:r>
      <w:r w:rsidRPr="00AE266F">
        <w:rPr>
          <w:rFonts w:eastAsiaTheme="minorEastAsia"/>
          <w:sz w:val="21"/>
          <w:szCs w:val="21"/>
        </w:rPr>
        <w:t>行</w:t>
      </w:r>
      <w:r w:rsidRPr="00AE266F">
        <w:rPr>
          <w:rFonts w:eastAsiaTheme="minorEastAsia"/>
          <w:sz w:val="21"/>
          <w:szCs w:val="21"/>
        </w:rPr>
        <w:t>962</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::UDPPort::OnReadPacket(talk_base::AsyncPacketSocket * socket=0x041e4dd8, const char * data=0x065e2008, unsigned int size=164, const talk_base::SocketAddress &amp; remote_addr={...}, const talk_base::PacketTime &amp; packet_time={...})  </w:t>
      </w:r>
      <w:r w:rsidRPr="00AE266F">
        <w:rPr>
          <w:rFonts w:eastAsiaTheme="minorEastAsia"/>
          <w:sz w:val="21"/>
          <w:szCs w:val="21"/>
        </w:rPr>
        <w:t>行</w:t>
      </w:r>
      <w:r w:rsidRPr="00AE266F">
        <w:rPr>
          <w:rFonts w:eastAsiaTheme="minorEastAsia"/>
          <w:sz w:val="21"/>
          <w:szCs w:val="21"/>
        </w:rPr>
        <w:t>268</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::UDPPort::HandleIncomingPacket(talk_base::AsyncPacketSocket * socket=0x041e4dd8, const char * data=0x065e2008, unsigned int size=164, const talk_base::SocketAddress &amp; remote_addr={...}, const talk_base::PacketTime &amp; packet_time={...})  </w:t>
      </w:r>
      <w:r w:rsidRPr="00AE266F">
        <w:rPr>
          <w:rFonts w:eastAsiaTheme="minorEastAsia"/>
          <w:sz w:val="21"/>
          <w:szCs w:val="21"/>
        </w:rPr>
        <w:t>行</w:t>
      </w:r>
      <w:r w:rsidRPr="00AE266F">
        <w:rPr>
          <w:rFonts w:eastAsiaTheme="minorEastAsia"/>
          <w:sz w:val="21"/>
          <w:szCs w:val="21"/>
        </w:rPr>
        <w:t>104</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!cricket</w:t>
      </w:r>
      <w:proofErr w:type="gramEnd"/>
      <w:r w:rsidRPr="00AE266F">
        <w:rPr>
          <w:rFonts w:eastAsiaTheme="minorEastAsia"/>
          <w:sz w:val="21"/>
          <w:szCs w:val="21"/>
        </w:rPr>
        <w:t xml:space="preserve">::AllocationSequence::OnReadPacket(talk_base::AsyncPacketSocket * socket=0x041e4dd8, const char * data=0x065e2008, unsigned int size=164, const talk_base::SocketAddress &amp; remote_addr={...}, const talk_base::PacketTime &amp; packet_time={...})  </w:t>
      </w:r>
      <w:r w:rsidRPr="00AE266F">
        <w:rPr>
          <w:rFonts w:eastAsiaTheme="minorEastAsia"/>
          <w:sz w:val="21"/>
          <w:szCs w:val="21"/>
        </w:rPr>
        <w:t>行</w:t>
      </w:r>
      <w:r w:rsidRPr="00AE266F">
        <w:rPr>
          <w:rFonts w:eastAsiaTheme="minorEastAsia"/>
          <w:sz w:val="21"/>
          <w:szCs w:val="21"/>
        </w:rPr>
        <w:t xml:space="preserve">1021 + 0x30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peerconnection_client.exe!sigslot::_connection5&lt;cricket::AllocationSequence,talk_base::AsyncPacketSocket *,char const *,unsigned int,talk_base::SocketAddress const &amp;,talk_base::PacketTime const </w:t>
      </w:r>
      <w:r w:rsidRPr="00AE266F">
        <w:rPr>
          <w:rFonts w:eastAsiaTheme="minorEastAsia"/>
          <w:sz w:val="21"/>
          <w:szCs w:val="21"/>
        </w:rPr>
        <w:lastRenderedPageBreak/>
        <w:t xml:space="preserve">&amp;,sigslot::single_threaded&gt;::emit(talk_base::AsyncPacketSocket * a1=0x041e4dd8, const char * a2=0x065e2008, unsigned int a3=164, const talk_base::SocketAddress &amp; a4={...}, const talk_base::PacketTime &amp; a5={...})  </w:t>
      </w:r>
      <w:r w:rsidRPr="00AE266F">
        <w:rPr>
          <w:rFonts w:eastAsiaTheme="minorEastAsia"/>
          <w:sz w:val="21"/>
          <w:szCs w:val="21"/>
        </w:rPr>
        <w:t>行</w:t>
      </w:r>
      <w:r w:rsidRPr="00AE266F">
        <w:rPr>
          <w:rFonts w:eastAsiaTheme="minorEastAsia"/>
          <w:sz w:val="21"/>
          <w:szCs w:val="21"/>
        </w:rPr>
        <w:t xml:space="preserve">2047 + 0x2a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 xml:space="preserve">peerconnection_client.exe!sigslot::signal5&lt;talk_base::AsyncPacketSocket *,char const *,unsigned int,talk_base::SocketAddress const &amp;,talk_base::PacketTime const &amp;,sigslot::single_threaded&gt;::operator()(talk_base::AsyncPacketSocket * a1=0x041e4dd8, const char * a2=0x065e2008, unsigned int a3=164, const talk_base::SocketAddress &amp; a4={...}, const talk_base::PacketTime &amp; a5={...})  </w:t>
      </w:r>
      <w:r w:rsidRPr="00AE266F">
        <w:rPr>
          <w:rFonts w:eastAsiaTheme="minorEastAsia"/>
          <w:sz w:val="21"/>
          <w:szCs w:val="21"/>
        </w:rPr>
        <w:t>行</w:t>
      </w:r>
      <w:r w:rsidRPr="00AE266F">
        <w:rPr>
          <w:rFonts w:eastAsiaTheme="minorEastAsia"/>
          <w:sz w:val="21"/>
          <w:szCs w:val="21"/>
        </w:rPr>
        <w:t xml:space="preserve">2616 + 0x30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_base::AsyncUDPSocket::OnReadEvent(talk_base::AsyncSocket * socket=0x041e46bc)  </w:t>
      </w:r>
      <w:r w:rsidRPr="00AE266F">
        <w:rPr>
          <w:rFonts w:eastAsiaTheme="minorEastAsia"/>
          <w:sz w:val="21"/>
          <w:szCs w:val="21"/>
        </w:rPr>
        <w:t>行</w:t>
      </w:r>
      <w:r w:rsidRPr="00AE266F">
        <w:rPr>
          <w:rFonts w:eastAsiaTheme="minorEastAsia"/>
          <w:sz w:val="21"/>
          <w:szCs w:val="21"/>
        </w:rPr>
        <w:t>133</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!sigslot</w:t>
      </w:r>
      <w:proofErr w:type="gramEnd"/>
      <w:r w:rsidRPr="00AE266F">
        <w:rPr>
          <w:rFonts w:eastAsiaTheme="minorEastAsia"/>
          <w:sz w:val="21"/>
          <w:szCs w:val="21"/>
        </w:rPr>
        <w:t xml:space="preserve">::_connection1&lt;talk_base::AsyncUDPSocket,talk_base::AsyncSocket *,sigslot::multi_threaded_local&gt;::emit(talk_base::AsyncSocket * a1=0x041e46bc)  </w:t>
      </w:r>
      <w:r w:rsidRPr="00AE266F">
        <w:rPr>
          <w:rFonts w:eastAsiaTheme="minorEastAsia"/>
          <w:sz w:val="21"/>
          <w:szCs w:val="21"/>
        </w:rPr>
        <w:t>行</w:t>
      </w:r>
      <w:r w:rsidRPr="00AE266F">
        <w:rPr>
          <w:rFonts w:eastAsiaTheme="minorEastAsia"/>
          <w:sz w:val="21"/>
          <w:szCs w:val="21"/>
        </w:rPr>
        <w:t xml:space="preserve">1852 + 0x1a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!sigslot</w:t>
      </w:r>
      <w:proofErr w:type="gramEnd"/>
      <w:r w:rsidRPr="00AE266F">
        <w:rPr>
          <w:rFonts w:eastAsiaTheme="minorEastAsia"/>
          <w:sz w:val="21"/>
          <w:szCs w:val="21"/>
        </w:rPr>
        <w:t xml:space="preserve">::signal1&lt;talk_base::AsyncSocket *,sigslot::multi_threaded_local&gt;::operator()(talk_base::AsyncSocket * a1=0x041e46bc)  </w:t>
      </w:r>
      <w:r w:rsidRPr="00AE266F">
        <w:rPr>
          <w:rFonts w:eastAsiaTheme="minorEastAsia"/>
          <w:sz w:val="21"/>
          <w:szCs w:val="21"/>
        </w:rPr>
        <w:t>行</w:t>
      </w:r>
      <w:r w:rsidRPr="00AE266F">
        <w:rPr>
          <w:rFonts w:eastAsiaTheme="minorEastAsia"/>
          <w:sz w:val="21"/>
          <w:szCs w:val="21"/>
        </w:rPr>
        <w:t xml:space="preserve">2346 + 0x20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_base::SocketDispatcher::OnEvent(unsigned int ff=1, int err=0)  </w:t>
      </w:r>
      <w:r w:rsidRPr="00AE266F">
        <w:rPr>
          <w:rFonts w:eastAsiaTheme="minorEastAsia"/>
          <w:sz w:val="21"/>
          <w:szCs w:val="21"/>
        </w:rPr>
        <w:t>行</w:t>
      </w:r>
      <w:r w:rsidRPr="00AE266F">
        <w:rPr>
          <w:rFonts w:eastAsiaTheme="minorEastAsia"/>
          <w:sz w:val="21"/>
          <w:szCs w:val="21"/>
        </w:rPr>
        <w:t>1150</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_base::PhysicalSocketServer::Wait(int cmsWait=477, bool process_io=true)  </w:t>
      </w:r>
      <w:r w:rsidRPr="00AE266F">
        <w:rPr>
          <w:rFonts w:eastAsiaTheme="minorEastAsia"/>
          <w:sz w:val="21"/>
          <w:szCs w:val="21"/>
        </w:rPr>
        <w:t>行</w:t>
      </w:r>
      <w:r w:rsidRPr="00AE266F">
        <w:rPr>
          <w:rFonts w:eastAsiaTheme="minorEastAsia"/>
          <w:sz w:val="21"/>
          <w:szCs w:val="21"/>
        </w:rPr>
        <w:t xml:space="preserve">1671 + 0x23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_base::MessageQueue::Get(talk_base::Message * pmsg=0x039eff38, int cmsWait=-1, bool process_io=true)  </w:t>
      </w:r>
      <w:r w:rsidRPr="00AE266F">
        <w:rPr>
          <w:rFonts w:eastAsiaTheme="minorEastAsia"/>
          <w:sz w:val="21"/>
          <w:szCs w:val="21"/>
        </w:rPr>
        <w:t>行</w:t>
      </w:r>
      <w:r w:rsidRPr="00AE266F">
        <w:rPr>
          <w:rFonts w:eastAsiaTheme="minorEastAsia"/>
          <w:sz w:val="21"/>
          <w:szCs w:val="21"/>
        </w:rPr>
        <w:t xml:space="preserve">271 + 0x21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_base::Thread::ProcessMessages(int cmsLoop=-1)  </w:t>
      </w:r>
      <w:r w:rsidRPr="00AE266F">
        <w:rPr>
          <w:rFonts w:eastAsiaTheme="minorEastAsia"/>
          <w:sz w:val="21"/>
          <w:szCs w:val="21"/>
        </w:rPr>
        <w:t>行</w:t>
      </w:r>
      <w:r w:rsidRPr="00AE266F">
        <w:rPr>
          <w:rFonts w:eastAsiaTheme="minorEastAsia"/>
          <w:sz w:val="21"/>
          <w:szCs w:val="21"/>
        </w:rPr>
        <w:t xml:space="preserve">508 + 0x19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_base::Thread::Run()  </w:t>
      </w:r>
      <w:r w:rsidRPr="00AE266F">
        <w:rPr>
          <w:rFonts w:eastAsiaTheme="minorEastAsia"/>
          <w:sz w:val="21"/>
          <w:szCs w:val="21"/>
        </w:rPr>
        <w:t>行</w:t>
      </w:r>
      <w:r w:rsidRPr="00AE266F">
        <w:rPr>
          <w:rFonts w:eastAsiaTheme="minorEastAsia"/>
          <w:sz w:val="21"/>
          <w:szCs w:val="21"/>
        </w:rPr>
        <w:t>371</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peerconnection_client.exe</w:t>
      </w:r>
      <w:proofErr w:type="gramStart"/>
      <w:r w:rsidRPr="00AE266F">
        <w:rPr>
          <w:rFonts w:eastAsiaTheme="minorEastAsia"/>
          <w:sz w:val="21"/>
          <w:szCs w:val="21"/>
        </w:rPr>
        <w:t>!talk</w:t>
      </w:r>
      <w:proofErr w:type="gramEnd"/>
      <w:r w:rsidRPr="00AE266F">
        <w:rPr>
          <w:rFonts w:eastAsiaTheme="minorEastAsia"/>
          <w:sz w:val="21"/>
          <w:szCs w:val="21"/>
        </w:rPr>
        <w:t xml:space="preserve">_base::Thread::PreRun(void * pv=0x00262510)  </w:t>
      </w:r>
      <w:r w:rsidRPr="00AE266F">
        <w:rPr>
          <w:rFonts w:eastAsiaTheme="minorEastAsia"/>
          <w:sz w:val="21"/>
          <w:szCs w:val="21"/>
        </w:rPr>
        <w:t>行</w:t>
      </w:r>
      <w:r w:rsidRPr="00AE266F">
        <w:rPr>
          <w:rFonts w:eastAsiaTheme="minorEastAsia"/>
          <w:sz w:val="21"/>
          <w:szCs w:val="21"/>
        </w:rPr>
        <w:t xml:space="preserve">358 + 0x13 </w:t>
      </w:r>
      <w:r w:rsidRPr="00AE266F">
        <w:rPr>
          <w:rFonts w:eastAsiaTheme="minorEastAsia"/>
          <w:sz w:val="21"/>
          <w:szCs w:val="21"/>
        </w:rPr>
        <w:t>字节</w:t>
      </w:r>
      <w:r w:rsidRPr="00AE266F">
        <w:rPr>
          <w:rFonts w:eastAsiaTheme="minorEastAsia"/>
          <w:sz w:val="21"/>
          <w:szCs w:val="21"/>
        </w:rPr>
        <w:tab/>
        <w:t>C++</w:t>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kernel32.dll</w:t>
      </w:r>
      <w:proofErr w:type="gramStart"/>
      <w:r w:rsidRPr="00AE266F">
        <w:rPr>
          <w:rFonts w:eastAsiaTheme="minorEastAsia"/>
          <w:sz w:val="21"/>
          <w:szCs w:val="21"/>
        </w:rPr>
        <w:t>!76993c45</w:t>
      </w:r>
      <w:proofErr w:type="gramEnd"/>
      <w:r w:rsidRPr="00AE266F">
        <w:rPr>
          <w:rFonts w:eastAsiaTheme="minorEastAsia"/>
          <w:sz w:val="21"/>
          <w:szCs w:val="21"/>
        </w:rPr>
        <w:t xml:space="preserve">() </w:t>
      </w:r>
      <w:r w:rsidRPr="00AE266F">
        <w:rPr>
          <w:rFonts w:eastAsiaTheme="minorEastAsia"/>
          <w:sz w:val="21"/>
          <w:szCs w:val="21"/>
        </w:rPr>
        <w:tab/>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w:t>
      </w:r>
      <w:r w:rsidRPr="00AE266F">
        <w:rPr>
          <w:rFonts w:eastAsiaTheme="minorEastAsia"/>
          <w:sz w:val="21"/>
          <w:szCs w:val="21"/>
        </w:rPr>
        <w:t>下面的框架可能不正确和</w:t>
      </w:r>
      <w:r w:rsidRPr="00AE266F">
        <w:rPr>
          <w:rFonts w:eastAsiaTheme="minorEastAsia"/>
          <w:sz w:val="21"/>
          <w:szCs w:val="21"/>
        </w:rPr>
        <w:t>/</w:t>
      </w:r>
      <w:r w:rsidRPr="00AE266F">
        <w:rPr>
          <w:rFonts w:eastAsiaTheme="minorEastAsia"/>
          <w:sz w:val="21"/>
          <w:szCs w:val="21"/>
        </w:rPr>
        <w:t>或缺失，没有为</w:t>
      </w:r>
      <w:r w:rsidRPr="00AE266F">
        <w:rPr>
          <w:rFonts w:eastAsiaTheme="minorEastAsia"/>
          <w:sz w:val="21"/>
          <w:szCs w:val="21"/>
        </w:rPr>
        <w:t xml:space="preserve"> kernel32.dll </w:t>
      </w:r>
      <w:r w:rsidRPr="00AE266F">
        <w:rPr>
          <w:rFonts w:eastAsiaTheme="minorEastAsia"/>
          <w:sz w:val="21"/>
          <w:szCs w:val="21"/>
        </w:rPr>
        <w:t>加载符号</w:t>
      </w:r>
      <w:r w:rsidRPr="00AE266F">
        <w:rPr>
          <w:rFonts w:eastAsiaTheme="minorEastAsia"/>
          <w:sz w:val="21"/>
          <w:szCs w:val="21"/>
        </w:rPr>
        <w:t>]</w:t>
      </w:r>
      <w:r w:rsidRPr="00AE266F">
        <w:rPr>
          <w:rFonts w:eastAsiaTheme="minorEastAsia"/>
          <w:sz w:val="21"/>
          <w:szCs w:val="21"/>
        </w:rPr>
        <w:tab/>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ntdll.dll</w:t>
      </w:r>
      <w:proofErr w:type="gramStart"/>
      <w:r w:rsidRPr="00AE266F">
        <w:rPr>
          <w:rFonts w:eastAsiaTheme="minorEastAsia"/>
          <w:sz w:val="21"/>
          <w:szCs w:val="21"/>
        </w:rPr>
        <w:t>!77d437f5</w:t>
      </w:r>
      <w:proofErr w:type="gramEnd"/>
      <w:r w:rsidRPr="00AE266F">
        <w:rPr>
          <w:rFonts w:eastAsiaTheme="minorEastAsia"/>
          <w:sz w:val="21"/>
          <w:szCs w:val="21"/>
        </w:rPr>
        <w:t xml:space="preserve">() </w:t>
      </w:r>
      <w:r w:rsidRPr="00AE266F">
        <w:rPr>
          <w:rFonts w:eastAsiaTheme="minorEastAsia"/>
          <w:sz w:val="21"/>
          <w:szCs w:val="21"/>
        </w:rPr>
        <w:tab/>
      </w:r>
    </w:p>
    <w:p w:rsidR="000C67EF" w:rsidRPr="00AE266F" w:rsidRDefault="000C67EF" w:rsidP="000C67EF">
      <w:pPr>
        <w:rPr>
          <w:rFonts w:eastAsiaTheme="minorEastAsia" w:hint="eastAsia"/>
          <w:sz w:val="21"/>
          <w:szCs w:val="21"/>
        </w:rPr>
      </w:pPr>
      <w:r w:rsidRPr="00AE266F">
        <w:rPr>
          <w:rFonts w:eastAsiaTheme="minorEastAsia"/>
          <w:sz w:val="21"/>
          <w:szCs w:val="21"/>
        </w:rPr>
        <w:t xml:space="preserve"> </w:t>
      </w:r>
      <w:r w:rsidRPr="00AE266F">
        <w:rPr>
          <w:rFonts w:eastAsiaTheme="minorEastAsia"/>
          <w:sz w:val="21"/>
          <w:szCs w:val="21"/>
        </w:rPr>
        <w:tab/>
        <w:t>ntdll.dll</w:t>
      </w:r>
      <w:proofErr w:type="gramStart"/>
      <w:r w:rsidRPr="00AE266F">
        <w:rPr>
          <w:rFonts w:eastAsiaTheme="minorEastAsia"/>
          <w:sz w:val="21"/>
          <w:szCs w:val="21"/>
        </w:rPr>
        <w:t>!77d437c8</w:t>
      </w:r>
      <w:proofErr w:type="gramEnd"/>
      <w:r w:rsidRPr="00AE266F">
        <w:rPr>
          <w:rFonts w:eastAsiaTheme="minorEastAsia"/>
          <w:sz w:val="21"/>
          <w:szCs w:val="21"/>
        </w:rPr>
        <w:t xml:space="preserve">() </w:t>
      </w:r>
      <w:r w:rsidRPr="00AE266F">
        <w:rPr>
          <w:rFonts w:eastAsiaTheme="minorEastAsia"/>
          <w:sz w:val="21"/>
          <w:szCs w:val="21"/>
        </w:rPr>
        <w:tab/>
      </w:r>
    </w:p>
    <w:p w:rsidR="00F468B3" w:rsidRPr="00AE266F" w:rsidRDefault="00F468B3" w:rsidP="00F468B3">
      <w:pPr>
        <w:rPr>
          <w:rFonts w:eastAsiaTheme="minorEastAsia" w:hint="eastAsia"/>
          <w:sz w:val="21"/>
          <w:szCs w:val="21"/>
        </w:rPr>
      </w:pPr>
    </w:p>
    <w:p w:rsidR="00F468B3" w:rsidRPr="00AE266F" w:rsidRDefault="00F468B3" w:rsidP="00F468B3">
      <w:pPr>
        <w:rPr>
          <w:rFonts w:eastAsiaTheme="minorEastAsia" w:hint="eastAsia"/>
          <w:sz w:val="21"/>
          <w:szCs w:val="21"/>
        </w:rPr>
      </w:pPr>
    </w:p>
    <w:p w:rsidR="00F468B3" w:rsidRPr="00AE266F" w:rsidRDefault="00F468B3" w:rsidP="00F468B3">
      <w:pPr>
        <w:rPr>
          <w:rFonts w:eastAsiaTheme="minorEastAsia" w:hint="eastAsia"/>
          <w:sz w:val="21"/>
          <w:szCs w:val="21"/>
        </w:rPr>
      </w:pPr>
    </w:p>
    <w:p w:rsidR="00B64159" w:rsidRPr="00031659" w:rsidRDefault="004436DF" w:rsidP="00B64159">
      <w:pPr>
        <w:pStyle w:val="ab"/>
        <w:numPr>
          <w:ilvl w:val="0"/>
          <w:numId w:val="5"/>
        </w:numPr>
        <w:ind w:firstLineChars="0"/>
        <w:outlineLvl w:val="0"/>
        <w:rPr>
          <w:rFonts w:asciiTheme="minorEastAsia" w:eastAsiaTheme="minorEastAsia" w:hAnsiTheme="minorEastAsia"/>
          <w:b/>
          <w:sz w:val="28"/>
          <w:szCs w:val="28"/>
        </w:rPr>
      </w:pPr>
      <w:bookmarkStart w:id="153" w:name="_Toc381081867"/>
      <w:bookmarkStart w:id="154" w:name="_Toc381116523"/>
      <w:r w:rsidRPr="00114F9A">
        <w:rPr>
          <w:rFonts w:asciiTheme="minorEastAsia" w:eastAsiaTheme="minorEastAsia" w:hAnsiTheme="minorEastAsia" w:hint="eastAsia"/>
          <w:b/>
          <w:sz w:val="28"/>
          <w:szCs w:val="28"/>
        </w:rPr>
        <w:t>协议:</w:t>
      </w:r>
      <w:bookmarkEnd w:id="153"/>
      <w:bookmarkEnd w:id="154"/>
    </w:p>
    <w:p w:rsidR="004436DF" w:rsidRPr="003C161F" w:rsidRDefault="004436DF" w:rsidP="00313AE1">
      <w:pPr>
        <w:pStyle w:val="ab"/>
        <w:numPr>
          <w:ilvl w:val="1"/>
          <w:numId w:val="5"/>
        </w:numPr>
        <w:ind w:firstLineChars="0"/>
        <w:outlineLvl w:val="1"/>
        <w:rPr>
          <w:rFonts w:asciiTheme="minorEastAsia" w:eastAsiaTheme="minorEastAsia" w:hAnsiTheme="minorEastAsia"/>
          <w:b/>
          <w:sz w:val="21"/>
        </w:rPr>
      </w:pPr>
      <w:r w:rsidRPr="007930BF">
        <w:rPr>
          <w:sz w:val="21"/>
        </w:rPr>
        <w:fldChar w:fldCharType="begin"/>
      </w:r>
      <w:r w:rsidRPr="003C161F">
        <w:rPr>
          <w:sz w:val="21"/>
        </w:rPr>
        <w:instrText xml:space="preserve"> HYPERLINK "http://blog.csdn.net/wbw1985/article/details/5502272" </w:instrText>
      </w:r>
      <w:r w:rsidRPr="007930BF">
        <w:rPr>
          <w:sz w:val="21"/>
        </w:rPr>
        <w:fldChar w:fldCharType="separate"/>
      </w:r>
      <w:bookmarkStart w:id="155" w:name="_Toc381116524"/>
      <w:bookmarkStart w:id="156" w:name="_Toc381081868"/>
      <w:r w:rsidRPr="003C161F">
        <w:rPr>
          <w:rFonts w:asciiTheme="minorEastAsia" w:eastAsiaTheme="minorEastAsia" w:hAnsiTheme="minorEastAsia"/>
          <w:b/>
          <w:sz w:val="21"/>
        </w:rPr>
        <w:t>XMPP协议</w:t>
      </w:r>
      <w:r w:rsidRPr="003C161F">
        <w:rPr>
          <w:rFonts w:asciiTheme="minorEastAsia" w:eastAsiaTheme="minorEastAsia" w:hAnsiTheme="minorEastAsia" w:hint="eastAsia"/>
          <w:b/>
          <w:sz w:val="21"/>
        </w:rPr>
        <w:t>:</w:t>
      </w:r>
      <w:bookmarkEnd w:id="155"/>
      <w:bookmarkEnd w:id="156"/>
    </w:p>
    <w:p w:rsidR="004436DF" w:rsidRPr="007930BF" w:rsidRDefault="004436DF" w:rsidP="00313AE1">
      <w:pPr>
        <w:pStyle w:val="ab"/>
        <w:numPr>
          <w:ilvl w:val="2"/>
          <w:numId w:val="5"/>
        </w:numPr>
        <w:ind w:firstLineChars="0"/>
        <w:outlineLvl w:val="2"/>
        <w:rPr>
          <w:rFonts w:asciiTheme="minorEastAsia" w:eastAsiaTheme="minorEastAsia" w:hAnsiTheme="minorEastAsia"/>
          <w:sz w:val="21"/>
        </w:rPr>
      </w:pPr>
      <w:bookmarkStart w:id="157" w:name="_Toc381081869"/>
      <w:bookmarkStart w:id="158" w:name="_Toc381116525"/>
      <w:r w:rsidRPr="007930BF">
        <w:rPr>
          <w:rFonts w:asciiTheme="minorEastAsia" w:eastAsiaTheme="minorEastAsia" w:hAnsiTheme="minorEastAsia"/>
          <w:sz w:val="21"/>
        </w:rPr>
        <w:t>原理介绍</w:t>
      </w:r>
      <w:bookmarkEnd w:id="157"/>
      <w:bookmarkEnd w:id="158"/>
      <w:r w:rsidRPr="007930BF">
        <w:rPr>
          <w:rFonts w:asciiTheme="minorEastAsia" w:eastAsiaTheme="minorEastAsia" w:hAnsiTheme="minorEastAsia"/>
          <w:sz w:val="21"/>
        </w:rPr>
        <w:t xml:space="preserve"> </w:t>
      </w:r>
      <w:r w:rsidRPr="007930BF">
        <w:rPr>
          <w:rFonts w:asciiTheme="minorEastAsia" w:eastAsiaTheme="minorEastAsia" w:hAnsiTheme="minorEastAsia"/>
          <w:sz w:val="21"/>
        </w:rPr>
        <w:fldChar w:fldCharType="end"/>
      </w:r>
    </w:p>
    <w:p w:rsidR="004436DF" w:rsidRPr="003C161F" w:rsidRDefault="004436DF" w:rsidP="003C161F">
      <w:pPr>
        <w:pStyle w:val="ad"/>
        <w:ind w:firstLineChars="250" w:firstLine="525"/>
        <w:rPr>
          <w:sz w:val="21"/>
          <w:szCs w:val="21"/>
        </w:rPr>
      </w:pPr>
      <w:r w:rsidRPr="003C161F">
        <w:rPr>
          <w:sz w:val="21"/>
          <w:szCs w:val="21"/>
        </w:rPr>
        <w:t>XMPP（可扩展消息处理现场协议）是基于可扩展标记语言（</w:t>
      </w:r>
      <w:hyperlink r:id="rId62" w:tgtFrame="_blank" w:history="1">
        <w:r w:rsidRPr="003C161F">
          <w:rPr>
            <w:rStyle w:val="a7"/>
            <w:sz w:val="21"/>
            <w:szCs w:val="21"/>
          </w:rPr>
          <w:t>XML</w:t>
        </w:r>
      </w:hyperlink>
      <w:r w:rsidRPr="003C161F">
        <w:rPr>
          <w:sz w:val="21"/>
          <w:szCs w:val="21"/>
        </w:rPr>
        <w:t>）的协议，它用于即时消息（</w:t>
      </w:r>
      <w:hyperlink r:id="rId63" w:tgtFrame="_blank" w:history="1">
        <w:r w:rsidRPr="003C161F">
          <w:rPr>
            <w:rStyle w:val="a7"/>
            <w:sz w:val="21"/>
            <w:szCs w:val="21"/>
          </w:rPr>
          <w:t>IM</w:t>
        </w:r>
      </w:hyperlink>
      <w:r w:rsidRPr="003C161F">
        <w:rPr>
          <w:sz w:val="21"/>
          <w:szCs w:val="21"/>
        </w:rPr>
        <w:t>）以及在线现场探测。它在促进服务器之间的准即时操作。这个协议可能最终允许因特网用户向因特网上的其他任何人发送即时消息，即使其操作系统和浏览器不同。</w:t>
      </w:r>
    </w:p>
    <w:p w:rsidR="004436DF" w:rsidRPr="003C161F" w:rsidRDefault="004436DF" w:rsidP="004436DF">
      <w:pPr>
        <w:pStyle w:val="ad"/>
        <w:rPr>
          <w:sz w:val="21"/>
          <w:szCs w:val="21"/>
        </w:rPr>
      </w:pPr>
      <w:r w:rsidRPr="003C161F">
        <w:rPr>
          <w:sz w:val="21"/>
          <w:szCs w:val="21"/>
        </w:rPr>
        <w:t xml:space="preserve">　　XMPP的前身是</w:t>
      </w:r>
      <w:hyperlink r:id="rId64" w:tgtFrame="_blank" w:history="1">
        <w:r w:rsidRPr="003C161F">
          <w:rPr>
            <w:rStyle w:val="a7"/>
            <w:sz w:val="21"/>
            <w:szCs w:val="21"/>
          </w:rPr>
          <w:t>Jabber</w:t>
        </w:r>
      </w:hyperlink>
      <w:r w:rsidRPr="003C161F">
        <w:rPr>
          <w:sz w:val="21"/>
          <w:szCs w:val="21"/>
        </w:rPr>
        <w:t>，一个开源形式组织产生的网络</w:t>
      </w:r>
      <w:hyperlink r:id="rId65" w:tgtFrame="_blank" w:history="1">
        <w:r w:rsidRPr="003C161F">
          <w:rPr>
            <w:rStyle w:val="a7"/>
            <w:sz w:val="21"/>
            <w:szCs w:val="21"/>
          </w:rPr>
          <w:t>即时通信</w:t>
        </w:r>
      </w:hyperlink>
      <w:r w:rsidRPr="003C161F">
        <w:rPr>
          <w:sz w:val="21"/>
          <w:szCs w:val="21"/>
        </w:rPr>
        <w:t>协议。XMPP目前被</w:t>
      </w:r>
      <w:hyperlink r:id="rId66" w:tgtFrame="_blank" w:history="1">
        <w:r w:rsidRPr="003C161F">
          <w:rPr>
            <w:rStyle w:val="a7"/>
            <w:sz w:val="21"/>
            <w:szCs w:val="21"/>
          </w:rPr>
          <w:t>IETF</w:t>
        </w:r>
      </w:hyperlink>
      <w:r w:rsidRPr="003C161F">
        <w:rPr>
          <w:sz w:val="21"/>
          <w:szCs w:val="21"/>
        </w:rPr>
        <w:t>国际标准组织完成了标准化工作。标准化的核心结果分为两部分；</w:t>
      </w:r>
    </w:p>
    <w:p w:rsidR="004436DF" w:rsidRPr="003C161F" w:rsidRDefault="004436DF" w:rsidP="004436DF">
      <w:pPr>
        <w:pStyle w:val="ad"/>
        <w:rPr>
          <w:sz w:val="21"/>
          <w:szCs w:val="21"/>
        </w:rPr>
      </w:pPr>
      <w:r w:rsidRPr="003C161F">
        <w:rPr>
          <w:sz w:val="21"/>
          <w:szCs w:val="21"/>
        </w:rPr>
        <w:t> </w:t>
      </w:r>
      <w:r w:rsidRPr="003C161F">
        <w:rPr>
          <w:rFonts w:hint="eastAsia"/>
          <w:sz w:val="21"/>
          <w:szCs w:val="21"/>
        </w:rPr>
        <w:t xml:space="preserve">  </w:t>
      </w:r>
      <w:r w:rsidRPr="003C161F">
        <w:rPr>
          <w:sz w:val="21"/>
          <w:szCs w:val="21"/>
        </w:rPr>
        <w:t>在IETF 中，把IM协议划分为四种协议，即即时信息和出席协议(Instant Messaging and Presence Protocol, IMPP)、出席和即时信息协议(Presence and Instant Messaging Protocol, PRIM)、针对即时信息和出席扩展的会话发起协议(Session Initiation Protocol for Instant Messaging and Presence Leveraging Extensions, SIMPLE)，以及可扩展的消息出席协议(XMPP)。最初研发IMPP 也是为了创建一种标准化的协议，但是今天，IMPP 已经发展成为基本协议单元，定义所有即时通信协议应该支持的核心功能集。</w:t>
      </w:r>
    </w:p>
    <w:p w:rsidR="004436DF" w:rsidRPr="003C161F" w:rsidRDefault="004436DF" w:rsidP="003C161F">
      <w:pPr>
        <w:pStyle w:val="ad"/>
        <w:ind w:firstLineChars="200" w:firstLine="420"/>
        <w:rPr>
          <w:sz w:val="21"/>
          <w:szCs w:val="21"/>
        </w:rPr>
      </w:pPr>
      <w:r w:rsidRPr="003C161F">
        <w:rPr>
          <w:sz w:val="21"/>
          <w:szCs w:val="21"/>
        </w:rPr>
        <w:t>XMPP 和SIMPLE 两种协议是架构，有助于实现IMPP协议所描述的规范。PRIM 最初是基于即时通信的协议，与XMPP 和SIMPLE 类似，但是己经不再使用</w:t>
      </w:r>
    </w:p>
    <w:p w:rsidR="004436DF" w:rsidRPr="003C161F" w:rsidRDefault="004436DF" w:rsidP="003C161F">
      <w:pPr>
        <w:pStyle w:val="ad"/>
        <w:ind w:firstLineChars="200" w:firstLine="420"/>
        <w:rPr>
          <w:sz w:val="21"/>
          <w:szCs w:val="21"/>
        </w:rPr>
      </w:pPr>
      <w:r w:rsidRPr="003C161F">
        <w:rPr>
          <w:sz w:val="21"/>
          <w:szCs w:val="21"/>
        </w:rPr>
        <w:lastRenderedPageBreak/>
        <w:t>1. XMPP 协议是公开的，由JSF开源社区组织开发的。XMPP 协议并不属于任何的机构和个人，而是属于整个社区，这一点从根本上保证了其开放性。</w:t>
      </w:r>
    </w:p>
    <w:p w:rsidR="004436DF" w:rsidRPr="003C161F" w:rsidRDefault="004436DF" w:rsidP="003C161F">
      <w:pPr>
        <w:pStyle w:val="ad"/>
        <w:ind w:firstLineChars="200" w:firstLine="420"/>
        <w:rPr>
          <w:sz w:val="21"/>
          <w:szCs w:val="21"/>
        </w:rPr>
      </w:pPr>
      <w:r w:rsidRPr="003C161F">
        <w:rPr>
          <w:sz w:val="21"/>
          <w:szCs w:val="21"/>
        </w:rPr>
        <w:t>2. XMPP 协议具有良好的扩展性。在XMPP 中，即时消息和到场信息都是基于XML 的结构化信息，这些信息以XML 节(XML Stanza)的形式在通信实体间交换。XMPP 发挥了XML 结构化数据的通用传输层的作用，它将出席和上下文敏感信息嵌入到XML 结构化数据中，从而使数据以极高的效率传送给最合适的资源。基于XML 建立起来的应用具有良好的语义完整性和扩展性。</w:t>
      </w:r>
    </w:p>
    <w:p w:rsidR="004436DF" w:rsidRPr="003C161F" w:rsidRDefault="004436DF" w:rsidP="003C161F">
      <w:pPr>
        <w:pStyle w:val="ad"/>
        <w:ind w:firstLineChars="200" w:firstLine="420"/>
        <w:rPr>
          <w:sz w:val="21"/>
          <w:szCs w:val="21"/>
        </w:rPr>
      </w:pPr>
      <w:r w:rsidRPr="003C161F">
        <w:rPr>
          <w:sz w:val="21"/>
          <w:szCs w:val="21"/>
        </w:rPr>
        <w:t>3. 分布式的网络架构。XMPP 协议都是基于Client/Server 架构，但是XMPP协议本身并没有这样的限制。网络的架构和电子邮件十分相似，但没有结合任何特定的网络架构，适用范围非常广泛。</w:t>
      </w:r>
    </w:p>
    <w:p w:rsidR="004436DF" w:rsidRPr="003C161F" w:rsidRDefault="004436DF" w:rsidP="003C161F">
      <w:pPr>
        <w:pStyle w:val="ad"/>
        <w:ind w:firstLineChars="200" w:firstLine="420"/>
        <w:rPr>
          <w:sz w:val="21"/>
          <w:szCs w:val="21"/>
        </w:rPr>
      </w:pPr>
      <w:r w:rsidRPr="003C161F">
        <w:rPr>
          <w:sz w:val="21"/>
          <w:szCs w:val="21"/>
        </w:rPr>
        <w:t>4.XMPP 具有很好的弹性。XMPP 除了可用在即时通信的应用程序，还能用在网络管理、内容供稿、协同工具、档案共享、游戏、远端系统监控等。</w:t>
      </w:r>
    </w:p>
    <w:p w:rsidR="004436DF" w:rsidRPr="003C161F" w:rsidRDefault="004436DF" w:rsidP="003C161F">
      <w:pPr>
        <w:pStyle w:val="ad"/>
        <w:ind w:firstLineChars="200" w:firstLine="420"/>
        <w:rPr>
          <w:sz w:val="21"/>
          <w:szCs w:val="21"/>
        </w:rPr>
      </w:pPr>
      <w:r w:rsidRPr="003C161F">
        <w:rPr>
          <w:sz w:val="21"/>
          <w:szCs w:val="21"/>
        </w:rPr>
        <w:t>5.安全性。XMPP在Client-to-Server通信，和Server-to-Server通信中都使用TLS (Transport Layer Security)协议作为通信通道的加密方法，保证通信的安全。任何XMPP服务器可以独立于公众XMPP网络（例如在企业内部网络中），而使用 SASL及TLS等技术更加增强了通信的安全性。如下图所示：</w:t>
      </w:r>
    </w:p>
    <w:p w:rsidR="004436DF" w:rsidRPr="003C161F" w:rsidRDefault="004436DF" w:rsidP="004436DF">
      <w:pPr>
        <w:pStyle w:val="ad"/>
        <w:jc w:val="center"/>
        <w:rPr>
          <w:sz w:val="21"/>
          <w:szCs w:val="21"/>
        </w:rPr>
      </w:pPr>
      <w:r w:rsidRPr="003C161F">
        <w:rPr>
          <w:noProof/>
          <w:sz w:val="21"/>
          <w:szCs w:val="21"/>
        </w:rPr>
        <w:drawing>
          <wp:inline distT="0" distB="0" distL="0" distR="0" wp14:anchorId="125A8A62" wp14:editId="367B8FDE">
            <wp:extent cx="1104900" cy="1990725"/>
            <wp:effectExtent l="0" t="0" r="0" b="0"/>
            <wp:docPr id="8" name="图片 8" descr="http://hi.csdn.net/attachment/200912/8/2365873_1260274509ssv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0912/8/2365873_1260274509ssv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04900" cy="1990725"/>
                    </a:xfrm>
                    <a:prstGeom prst="rect">
                      <a:avLst/>
                    </a:prstGeom>
                    <a:noFill/>
                    <a:ln>
                      <a:noFill/>
                    </a:ln>
                  </pic:spPr>
                </pic:pic>
              </a:graphicData>
            </a:graphic>
          </wp:inline>
        </w:drawing>
      </w:r>
    </w:p>
    <w:p w:rsidR="004436DF" w:rsidRPr="003C161F" w:rsidRDefault="004436DF" w:rsidP="00E02C4B">
      <w:pPr>
        <w:pStyle w:val="ad"/>
        <w:rPr>
          <w:sz w:val="21"/>
          <w:szCs w:val="21"/>
        </w:rPr>
      </w:pPr>
      <w:r w:rsidRPr="003C161F">
        <w:rPr>
          <w:sz w:val="21"/>
          <w:szCs w:val="21"/>
        </w:rPr>
        <w:t> </w:t>
      </w:r>
    </w:p>
    <w:p w:rsidR="008A43FE" w:rsidRPr="003C161F" w:rsidRDefault="008A43FE" w:rsidP="008A43FE">
      <w:pPr>
        <w:pStyle w:val="ab"/>
        <w:numPr>
          <w:ilvl w:val="2"/>
          <w:numId w:val="5"/>
        </w:numPr>
        <w:ind w:firstLineChars="0"/>
        <w:outlineLvl w:val="2"/>
        <w:rPr>
          <w:sz w:val="21"/>
        </w:rPr>
      </w:pPr>
      <w:bookmarkStart w:id="159" w:name="_Toc381116526"/>
      <w:bookmarkStart w:id="160" w:name="_Toc381081870"/>
      <w:bookmarkStart w:id="161" w:name="_Toc247592419"/>
      <w:r w:rsidRPr="003C161F">
        <w:rPr>
          <w:rStyle w:val="aa"/>
          <w:rFonts w:ascii="Times New Roman" w:hAnsi="Times New Roman" w:cs="Times New Roman"/>
          <w:b w:val="0"/>
          <w:sz w:val="21"/>
        </w:rPr>
        <w:t>XMPP</w:t>
      </w:r>
      <w:r w:rsidRPr="003C161F">
        <w:rPr>
          <w:rStyle w:val="aa"/>
          <w:rFonts w:ascii="Times New Roman" w:hAnsi="Times New Roman" w:hint="eastAsia"/>
          <w:b w:val="0"/>
          <w:sz w:val="21"/>
        </w:rPr>
        <w:t>协议网络架构</w:t>
      </w:r>
      <w:bookmarkEnd w:id="159"/>
    </w:p>
    <w:p w:rsidR="006743AD" w:rsidRDefault="008A43FE" w:rsidP="006743AD">
      <w:pPr>
        <w:pStyle w:val="ad"/>
        <w:ind w:firstLineChars="200" w:firstLine="420"/>
        <w:rPr>
          <w:rStyle w:val="aa"/>
          <w:rFonts w:ascii="Times New Roman" w:hAnsi="Times New Roman"/>
          <w:b w:val="0"/>
          <w:sz w:val="21"/>
          <w:szCs w:val="21"/>
        </w:rPr>
      </w:pP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是一个典型的</w:t>
      </w:r>
      <w:r w:rsidRPr="003C161F">
        <w:rPr>
          <w:rStyle w:val="aa"/>
          <w:rFonts w:ascii="Times New Roman" w:hAnsi="Times New Roman" w:hint="eastAsia"/>
          <w:b w:val="0"/>
          <w:sz w:val="21"/>
          <w:szCs w:val="21"/>
        </w:rPr>
        <w:t>C/S</w:t>
      </w:r>
      <w:r w:rsidRPr="003C161F">
        <w:rPr>
          <w:rStyle w:val="aa"/>
          <w:rFonts w:ascii="Times New Roman" w:hAnsi="Times New Roman" w:hint="eastAsia"/>
          <w:b w:val="0"/>
          <w:sz w:val="21"/>
          <w:szCs w:val="21"/>
        </w:rPr>
        <w:t>架构，而不是像大多数即时通讯软件一样，使用</w:t>
      </w:r>
      <w:r w:rsidRPr="003C161F">
        <w:rPr>
          <w:rStyle w:val="aa"/>
          <w:rFonts w:ascii="Times New Roman" w:hAnsi="Times New Roman" w:hint="eastAsia"/>
          <w:b w:val="0"/>
          <w:sz w:val="21"/>
          <w:szCs w:val="21"/>
        </w:rPr>
        <w:t>P2P</w:t>
      </w:r>
      <w:r w:rsidRPr="003C161F">
        <w:rPr>
          <w:rStyle w:val="aa"/>
          <w:rFonts w:ascii="Times New Roman" w:hAnsi="Times New Roman" w:hint="eastAsia"/>
          <w:b w:val="0"/>
          <w:sz w:val="21"/>
          <w:szCs w:val="21"/>
        </w:rPr>
        <w:t>客户端到客户端的架构，也就是说在大多数情况下，当两个客户端进行通讯时，他们的消息都是通过服务器传递的</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也有例外，例如在两个客户端传输文件时</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．采用这种架构，主要是为了简化客户端，将大多数工作放在服务器端进行，这样，客户端的</w:t>
      </w:r>
      <w:r w:rsidRPr="003C161F">
        <w:rPr>
          <w:rStyle w:val="aa"/>
          <w:rFonts w:ascii="Times New Roman" w:hAnsi="Times New Roman" w:hint="eastAsia"/>
          <w:b w:val="0"/>
          <w:sz w:val="21"/>
          <w:szCs w:val="21"/>
        </w:rPr>
        <w:t xml:space="preserve"> </w:t>
      </w:r>
      <w:r w:rsidRPr="003C161F">
        <w:rPr>
          <w:rStyle w:val="aa"/>
          <w:rFonts w:ascii="Times New Roman" w:hAnsi="Times New Roman" w:hint="eastAsia"/>
          <w:b w:val="0"/>
          <w:sz w:val="21"/>
          <w:szCs w:val="21"/>
        </w:rPr>
        <w:t>工作就比较简单，而且，当增加功能时，多数是在服务器端进行．</w:t>
      </w:r>
      <w:r w:rsidRPr="003C161F">
        <w:rPr>
          <w:rStyle w:val="aa"/>
          <w:rFonts w:ascii="Times New Roman" w:hAnsi="Times New Roman" w:hint="eastAsia"/>
          <w:b w:val="0"/>
          <w:sz w:val="21"/>
          <w:szCs w:val="21"/>
        </w:rPr>
        <w:t>XMPP</w:t>
      </w:r>
      <w:r w:rsidRPr="003C161F">
        <w:rPr>
          <w:rStyle w:val="aa"/>
          <w:rFonts w:ascii="Times New Roman" w:hAnsi="Times New Roman" w:hint="eastAsia"/>
          <w:b w:val="0"/>
          <w:sz w:val="21"/>
          <w:szCs w:val="21"/>
        </w:rPr>
        <w:t>服务的框架结构如下图所示．</w:t>
      </w:r>
      <w:r w:rsidRPr="003C161F">
        <w:rPr>
          <w:rStyle w:val="aa"/>
          <w:rFonts w:ascii="Times New Roman" w:hAnsi="Times New Roman" w:hint="eastAsia"/>
          <w:b w:val="0"/>
          <w:sz w:val="21"/>
          <w:szCs w:val="21"/>
        </w:rPr>
        <w:t>XMPP</w:t>
      </w:r>
      <w:r w:rsidRPr="003C161F">
        <w:rPr>
          <w:rStyle w:val="aa"/>
          <w:rFonts w:ascii="Times New Roman" w:hAnsi="Times New Roman" w:hint="eastAsia"/>
          <w:b w:val="0"/>
          <w:sz w:val="21"/>
          <w:szCs w:val="21"/>
        </w:rPr>
        <w:t>中定义了三个角色，</w:t>
      </w:r>
      <w:r w:rsidRPr="003C161F">
        <w:rPr>
          <w:rStyle w:val="aa"/>
          <w:rFonts w:ascii="Times New Roman" w:hAnsi="Times New Roman" w:hint="eastAsia"/>
          <w:b w:val="0"/>
          <w:sz w:val="21"/>
          <w:szCs w:val="21"/>
        </w:rPr>
        <w:t>XMPP</w:t>
      </w:r>
      <w:r w:rsidRPr="003C161F">
        <w:rPr>
          <w:rStyle w:val="aa"/>
          <w:rFonts w:ascii="Times New Roman" w:hAnsi="Times New Roman" w:hint="eastAsia"/>
          <w:b w:val="0"/>
          <w:sz w:val="21"/>
          <w:szCs w:val="21"/>
        </w:rPr>
        <w:t>客户端，</w:t>
      </w:r>
      <w:r w:rsidRPr="003C161F">
        <w:rPr>
          <w:rStyle w:val="aa"/>
          <w:rFonts w:ascii="Times New Roman" w:hAnsi="Times New Roman" w:hint="eastAsia"/>
          <w:b w:val="0"/>
          <w:sz w:val="21"/>
          <w:szCs w:val="21"/>
        </w:rPr>
        <w:t>XMPP</w:t>
      </w:r>
      <w:r w:rsidRPr="003C161F">
        <w:rPr>
          <w:rStyle w:val="aa"/>
          <w:rFonts w:ascii="Times New Roman" w:hAnsi="Times New Roman" w:hint="eastAsia"/>
          <w:b w:val="0"/>
          <w:sz w:val="21"/>
          <w:szCs w:val="21"/>
        </w:rPr>
        <w:t>服</w:t>
      </w:r>
      <w:r w:rsidRPr="003C161F">
        <w:rPr>
          <w:rStyle w:val="aa"/>
          <w:rFonts w:ascii="Times New Roman" w:hAnsi="Times New Roman" w:hint="eastAsia"/>
          <w:b w:val="0"/>
          <w:sz w:val="21"/>
          <w:szCs w:val="21"/>
        </w:rPr>
        <w:t xml:space="preserve"> </w:t>
      </w:r>
      <w:proofErr w:type="gramStart"/>
      <w:r w:rsidRPr="003C161F">
        <w:rPr>
          <w:rStyle w:val="aa"/>
          <w:rFonts w:ascii="Times New Roman" w:hAnsi="Times New Roman" w:hint="eastAsia"/>
          <w:b w:val="0"/>
          <w:sz w:val="21"/>
          <w:szCs w:val="21"/>
        </w:rPr>
        <w:t>务</w:t>
      </w:r>
      <w:proofErr w:type="gramEnd"/>
      <w:r w:rsidRPr="003C161F">
        <w:rPr>
          <w:rStyle w:val="aa"/>
          <w:rFonts w:ascii="Times New Roman" w:hAnsi="Times New Roman" w:hint="eastAsia"/>
          <w:b w:val="0"/>
          <w:sz w:val="21"/>
          <w:szCs w:val="21"/>
        </w:rPr>
        <w:t>器、网关．通信能够在这三者的任意两个之间双向发生．服务器同时承担了客户端信息记录、连接管理和信息的路由功能．网关承担着与异构即时通信系统的互联</w:t>
      </w:r>
      <w:r w:rsidRPr="003C161F">
        <w:rPr>
          <w:rStyle w:val="aa"/>
          <w:rFonts w:ascii="Times New Roman" w:hAnsi="Times New Roman" w:hint="eastAsia"/>
          <w:b w:val="0"/>
          <w:sz w:val="21"/>
          <w:szCs w:val="21"/>
        </w:rPr>
        <w:t xml:space="preserve"> </w:t>
      </w:r>
      <w:r w:rsidRPr="003C161F">
        <w:rPr>
          <w:rStyle w:val="aa"/>
          <w:rFonts w:ascii="Times New Roman" w:hAnsi="Times New Roman" w:hint="eastAsia"/>
          <w:b w:val="0"/>
          <w:sz w:val="21"/>
          <w:szCs w:val="21"/>
        </w:rPr>
        <w:t>互通，异构系统可以包括</w:t>
      </w:r>
      <w:r w:rsidRPr="003C161F">
        <w:rPr>
          <w:rStyle w:val="aa"/>
          <w:rFonts w:ascii="Times New Roman" w:hAnsi="Times New Roman" w:hint="eastAsia"/>
          <w:b w:val="0"/>
          <w:sz w:val="21"/>
          <w:szCs w:val="21"/>
        </w:rPr>
        <w:t>SMS(</w:t>
      </w:r>
      <w:r w:rsidRPr="003C161F">
        <w:rPr>
          <w:rStyle w:val="aa"/>
          <w:rFonts w:ascii="Times New Roman" w:hAnsi="Times New Roman" w:hint="eastAsia"/>
          <w:b w:val="0"/>
          <w:sz w:val="21"/>
          <w:szCs w:val="21"/>
        </w:rPr>
        <w:t>短信</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MSN</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ICQ</w:t>
      </w:r>
      <w:r w:rsidRPr="003C161F">
        <w:rPr>
          <w:rStyle w:val="aa"/>
          <w:rFonts w:ascii="Times New Roman" w:hAnsi="Times New Roman" w:hint="eastAsia"/>
          <w:b w:val="0"/>
          <w:sz w:val="21"/>
          <w:szCs w:val="21"/>
        </w:rPr>
        <w:t>等．基本的网络形式是单客户端通过</w:t>
      </w:r>
      <w:r w:rsidRPr="003C161F">
        <w:rPr>
          <w:rStyle w:val="aa"/>
          <w:rFonts w:ascii="Times New Roman" w:hAnsi="Times New Roman" w:hint="eastAsia"/>
          <w:b w:val="0"/>
          <w:sz w:val="21"/>
          <w:szCs w:val="21"/>
        </w:rPr>
        <w:t>TCP</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IP</w:t>
      </w:r>
      <w:r w:rsidRPr="003C161F">
        <w:rPr>
          <w:rStyle w:val="aa"/>
          <w:rFonts w:ascii="Times New Roman" w:hAnsi="Times New Roman" w:hint="eastAsia"/>
          <w:b w:val="0"/>
          <w:sz w:val="21"/>
          <w:szCs w:val="21"/>
        </w:rPr>
        <w:t>连接到单服务器，然后在之上传输</w:t>
      </w:r>
      <w:r w:rsidRPr="003C161F">
        <w:rPr>
          <w:rStyle w:val="aa"/>
          <w:rFonts w:ascii="Times New Roman" w:hAnsi="Times New Roman" w:hint="eastAsia"/>
          <w:b w:val="0"/>
          <w:sz w:val="21"/>
          <w:szCs w:val="21"/>
        </w:rPr>
        <w:t>XML</w:t>
      </w:r>
      <w:r w:rsidRPr="003C161F">
        <w:rPr>
          <w:rStyle w:val="aa"/>
          <w:rFonts w:ascii="Times New Roman" w:hAnsi="Times New Roman" w:hint="eastAsia"/>
          <w:b w:val="0"/>
          <w:sz w:val="21"/>
          <w:szCs w:val="21"/>
        </w:rPr>
        <w:t>，工作原理</w:t>
      </w:r>
      <w:r w:rsidRPr="003C161F">
        <w:rPr>
          <w:rStyle w:val="aa"/>
          <w:rFonts w:ascii="Times New Roman" w:hAnsi="Times New Roman" w:hint="eastAsia"/>
          <w:b w:val="0"/>
          <w:sz w:val="21"/>
          <w:szCs w:val="21"/>
        </w:rPr>
        <w:t xml:space="preserve"> </w:t>
      </w:r>
      <w:r w:rsidRPr="003C161F">
        <w:rPr>
          <w:rStyle w:val="aa"/>
          <w:rFonts w:ascii="Times New Roman" w:hAnsi="Times New Roman" w:hint="eastAsia"/>
          <w:b w:val="0"/>
          <w:sz w:val="21"/>
          <w:szCs w:val="21"/>
        </w:rPr>
        <w:t>是：</w:t>
      </w:r>
    </w:p>
    <w:p w:rsidR="006743AD" w:rsidRPr="00A25052" w:rsidRDefault="008A43FE" w:rsidP="00A25052">
      <w:pPr>
        <w:pStyle w:val="ad"/>
        <w:numPr>
          <w:ilvl w:val="1"/>
          <w:numId w:val="43"/>
        </w:numPr>
        <w:ind w:left="851" w:hanging="425"/>
        <w:rPr>
          <w:bCs/>
        </w:rPr>
      </w:pPr>
      <w:r w:rsidRPr="00A25052">
        <w:rPr>
          <w:rFonts w:hint="eastAsia"/>
          <w:bCs/>
        </w:rPr>
        <w:t>节点连接到服务器；</w:t>
      </w:r>
    </w:p>
    <w:p w:rsidR="006743AD" w:rsidRPr="00A25052" w:rsidRDefault="008A43FE" w:rsidP="00A25052">
      <w:pPr>
        <w:pStyle w:val="ad"/>
        <w:numPr>
          <w:ilvl w:val="1"/>
          <w:numId w:val="43"/>
        </w:numPr>
        <w:ind w:left="851" w:hanging="425"/>
        <w:rPr>
          <w:bCs/>
        </w:rPr>
      </w:pPr>
      <w:r w:rsidRPr="00A25052">
        <w:rPr>
          <w:rFonts w:hint="eastAsia"/>
          <w:bCs/>
        </w:rPr>
        <w:t>服务器利用本地目录系统中的证书对其认证；</w:t>
      </w:r>
    </w:p>
    <w:p w:rsidR="006743AD" w:rsidRPr="00A25052" w:rsidRDefault="008A43FE" w:rsidP="00A25052">
      <w:pPr>
        <w:pStyle w:val="ad"/>
        <w:numPr>
          <w:ilvl w:val="1"/>
          <w:numId w:val="43"/>
        </w:numPr>
        <w:ind w:left="851" w:hanging="425"/>
        <w:rPr>
          <w:bCs/>
        </w:rPr>
      </w:pPr>
      <w:r w:rsidRPr="00A25052">
        <w:rPr>
          <w:rFonts w:hint="eastAsia"/>
          <w:bCs/>
        </w:rPr>
        <w:t>节点指定目标地址，让服务器告知目标状态；</w:t>
      </w:r>
    </w:p>
    <w:p w:rsidR="006743AD" w:rsidRPr="00A25052" w:rsidRDefault="008A43FE" w:rsidP="00A25052">
      <w:pPr>
        <w:pStyle w:val="ad"/>
        <w:numPr>
          <w:ilvl w:val="1"/>
          <w:numId w:val="43"/>
        </w:numPr>
        <w:ind w:left="851" w:hanging="425"/>
        <w:rPr>
          <w:bCs/>
        </w:rPr>
      </w:pPr>
      <w:r w:rsidRPr="00A25052">
        <w:rPr>
          <w:rFonts w:hint="eastAsia"/>
          <w:bCs/>
        </w:rPr>
        <w:t>服务器查找、连接并进行相互认证；</w:t>
      </w:r>
    </w:p>
    <w:p w:rsidR="008A43FE" w:rsidRPr="00A25052" w:rsidRDefault="008A43FE" w:rsidP="00A25052">
      <w:pPr>
        <w:pStyle w:val="ad"/>
        <w:numPr>
          <w:ilvl w:val="1"/>
          <w:numId w:val="43"/>
        </w:numPr>
        <w:ind w:left="851" w:hanging="425"/>
        <w:rPr>
          <w:bCs/>
        </w:rPr>
      </w:pPr>
      <w:r w:rsidRPr="00A25052">
        <w:rPr>
          <w:rFonts w:hint="eastAsia"/>
          <w:bCs/>
        </w:rPr>
        <w:t>节点之间进行交互．</w:t>
      </w:r>
    </w:p>
    <w:p w:rsidR="00CD242E" w:rsidRDefault="00CD242E" w:rsidP="00A25052">
      <w:pPr>
        <w:pStyle w:val="ad"/>
        <w:rPr>
          <w:sz w:val="21"/>
          <w:szCs w:val="21"/>
        </w:rPr>
      </w:pPr>
    </w:p>
    <w:p w:rsidR="008A43FE" w:rsidRPr="00293C8B" w:rsidRDefault="008A43FE" w:rsidP="00293C8B">
      <w:pPr>
        <w:pStyle w:val="ad"/>
        <w:numPr>
          <w:ilvl w:val="0"/>
          <w:numId w:val="43"/>
        </w:numPr>
        <w:rPr>
          <w:b/>
          <w:sz w:val="21"/>
          <w:szCs w:val="21"/>
        </w:rPr>
      </w:pPr>
      <w:r w:rsidRPr="00293C8B">
        <w:rPr>
          <w:b/>
          <w:sz w:val="21"/>
          <w:szCs w:val="21"/>
        </w:rPr>
        <w:lastRenderedPageBreak/>
        <w:t>XMPP客户端</w:t>
      </w:r>
    </w:p>
    <w:p w:rsidR="008A43FE" w:rsidRPr="003C161F" w:rsidRDefault="008A43FE" w:rsidP="00CD242E">
      <w:pPr>
        <w:pStyle w:val="ad"/>
        <w:ind w:firstLineChars="200" w:firstLine="420"/>
        <w:rPr>
          <w:sz w:val="21"/>
          <w:szCs w:val="21"/>
        </w:rPr>
      </w:pPr>
      <w:r w:rsidRPr="003C161F">
        <w:rPr>
          <w:sz w:val="21"/>
          <w:szCs w:val="21"/>
        </w:rPr>
        <w:t>XMPP 系统的一个设计标准是必须支持简单的客户端。事实上，XMPP 系统架构对客户端只有很少的几个限制。一个XMPP 客户端必须支持的功能有：</w:t>
      </w:r>
    </w:p>
    <w:p w:rsidR="008A43FE" w:rsidRPr="003C161F" w:rsidRDefault="008A43FE" w:rsidP="00A25052">
      <w:pPr>
        <w:pStyle w:val="ad"/>
        <w:numPr>
          <w:ilvl w:val="1"/>
          <w:numId w:val="60"/>
        </w:numPr>
        <w:ind w:left="851" w:hanging="425"/>
        <w:rPr>
          <w:sz w:val="21"/>
          <w:szCs w:val="21"/>
        </w:rPr>
      </w:pPr>
      <w:r w:rsidRPr="003C161F">
        <w:rPr>
          <w:sz w:val="21"/>
          <w:szCs w:val="21"/>
        </w:rPr>
        <w:t>通过 TCP 套接字与XMPP 服务器进行通信；</w:t>
      </w:r>
    </w:p>
    <w:p w:rsidR="008A43FE" w:rsidRPr="003C161F" w:rsidRDefault="008A43FE" w:rsidP="00A25052">
      <w:pPr>
        <w:pStyle w:val="ad"/>
        <w:numPr>
          <w:ilvl w:val="1"/>
          <w:numId w:val="60"/>
        </w:numPr>
        <w:ind w:left="851" w:hanging="425"/>
        <w:rPr>
          <w:sz w:val="21"/>
          <w:szCs w:val="21"/>
        </w:rPr>
      </w:pPr>
      <w:r w:rsidRPr="003C161F">
        <w:rPr>
          <w:sz w:val="21"/>
          <w:szCs w:val="21"/>
        </w:rPr>
        <w:t>解析组织好的 XML 信息包；</w:t>
      </w:r>
    </w:p>
    <w:p w:rsidR="008A43FE" w:rsidRPr="003C161F" w:rsidRDefault="008A43FE" w:rsidP="00A25052">
      <w:pPr>
        <w:pStyle w:val="ad"/>
        <w:numPr>
          <w:ilvl w:val="1"/>
          <w:numId w:val="60"/>
        </w:numPr>
        <w:ind w:left="851" w:hanging="425"/>
        <w:rPr>
          <w:sz w:val="21"/>
          <w:szCs w:val="21"/>
        </w:rPr>
      </w:pPr>
      <w:r w:rsidRPr="003C161F">
        <w:rPr>
          <w:sz w:val="21"/>
          <w:szCs w:val="21"/>
        </w:rPr>
        <w:t>理解消息数据类型。</w:t>
      </w:r>
    </w:p>
    <w:p w:rsidR="008A43FE" w:rsidRPr="003C161F" w:rsidRDefault="008A43FE" w:rsidP="00CD242E">
      <w:pPr>
        <w:pStyle w:val="ad"/>
        <w:ind w:firstLineChars="200" w:firstLine="420"/>
        <w:rPr>
          <w:sz w:val="21"/>
          <w:szCs w:val="21"/>
        </w:rPr>
      </w:pPr>
      <w:r w:rsidRPr="003C161F">
        <w:rPr>
          <w:sz w:val="21"/>
          <w:szCs w:val="21"/>
        </w:rPr>
        <w:t>XMPP 将复杂性从客户端转移到服务器端。这使得客户端编写变得非常容易，更新系统功能也同样变得容易。XMPP 客户端与服务端通过XML 在TCP 套接字的5222 端口进行通信，而不需要客户端之间直接进行通信。</w:t>
      </w:r>
    </w:p>
    <w:p w:rsidR="008A43FE" w:rsidRPr="003C161F" w:rsidRDefault="008A43FE" w:rsidP="00CD242E">
      <w:pPr>
        <w:pStyle w:val="ad"/>
        <w:ind w:firstLineChars="200" w:firstLine="420"/>
        <w:rPr>
          <w:sz w:val="21"/>
          <w:szCs w:val="21"/>
        </w:rPr>
      </w:pPr>
      <w:r w:rsidRPr="003C161F">
        <w:rPr>
          <w:sz w:val="21"/>
          <w:szCs w:val="21"/>
        </w:rPr>
        <w:t>基本的XMPP 客户端必须实现以下标准协议（XEP-0211）：</w:t>
      </w:r>
    </w:p>
    <w:p w:rsidR="008A43FE" w:rsidRPr="003C161F" w:rsidRDefault="008A43FE" w:rsidP="00EA060F">
      <w:pPr>
        <w:pStyle w:val="ad"/>
        <w:numPr>
          <w:ilvl w:val="1"/>
          <w:numId w:val="59"/>
        </w:numPr>
        <w:ind w:left="851" w:hanging="425"/>
        <w:rPr>
          <w:sz w:val="21"/>
          <w:szCs w:val="21"/>
        </w:rPr>
      </w:pPr>
      <w:r w:rsidRPr="003C161F">
        <w:rPr>
          <w:sz w:val="21"/>
          <w:szCs w:val="21"/>
        </w:rPr>
        <w:t>RFC3920 核心协议Core</w:t>
      </w:r>
    </w:p>
    <w:p w:rsidR="008A43FE" w:rsidRPr="003C161F" w:rsidRDefault="008A43FE" w:rsidP="00EA060F">
      <w:pPr>
        <w:pStyle w:val="ad"/>
        <w:numPr>
          <w:ilvl w:val="1"/>
          <w:numId w:val="59"/>
        </w:numPr>
        <w:ind w:left="851" w:hanging="425"/>
        <w:rPr>
          <w:sz w:val="21"/>
          <w:szCs w:val="21"/>
        </w:rPr>
      </w:pPr>
      <w:r w:rsidRPr="003C161F">
        <w:rPr>
          <w:sz w:val="21"/>
          <w:szCs w:val="21"/>
        </w:rPr>
        <w:t>RFC3921 即时消息和出席协议Instant Messaging and Presence</w:t>
      </w:r>
    </w:p>
    <w:p w:rsidR="008A43FE" w:rsidRPr="003C161F" w:rsidRDefault="008A43FE" w:rsidP="00EA060F">
      <w:pPr>
        <w:pStyle w:val="ad"/>
        <w:numPr>
          <w:ilvl w:val="1"/>
          <w:numId w:val="59"/>
        </w:numPr>
        <w:ind w:left="851" w:hanging="425"/>
        <w:rPr>
          <w:sz w:val="21"/>
          <w:szCs w:val="21"/>
        </w:rPr>
      </w:pPr>
      <w:r w:rsidRPr="003C161F">
        <w:rPr>
          <w:sz w:val="21"/>
          <w:szCs w:val="21"/>
        </w:rPr>
        <w:t>XEP-0030 服务发现Service Discovery</w:t>
      </w:r>
    </w:p>
    <w:p w:rsidR="008A43FE" w:rsidRPr="003C161F" w:rsidRDefault="008A43FE" w:rsidP="00EA060F">
      <w:pPr>
        <w:pStyle w:val="ad"/>
        <w:numPr>
          <w:ilvl w:val="1"/>
          <w:numId w:val="59"/>
        </w:numPr>
        <w:ind w:left="851" w:hanging="425"/>
        <w:rPr>
          <w:sz w:val="21"/>
          <w:szCs w:val="21"/>
        </w:rPr>
      </w:pPr>
      <w:r w:rsidRPr="003C161F">
        <w:rPr>
          <w:sz w:val="21"/>
          <w:szCs w:val="21"/>
        </w:rPr>
        <w:t>XEP-0115 实体能力Entity Capabilities</w:t>
      </w:r>
    </w:p>
    <w:p w:rsidR="008A43FE" w:rsidRPr="003C161F" w:rsidRDefault="008A43FE" w:rsidP="008A43FE">
      <w:pPr>
        <w:pStyle w:val="ad"/>
        <w:rPr>
          <w:sz w:val="21"/>
          <w:szCs w:val="21"/>
        </w:rPr>
      </w:pPr>
      <w:r w:rsidRPr="003C161F">
        <w:rPr>
          <w:sz w:val="21"/>
          <w:szCs w:val="21"/>
        </w:rPr>
        <w:t> </w:t>
      </w:r>
    </w:p>
    <w:p w:rsidR="008A43FE" w:rsidRPr="00293C8B" w:rsidRDefault="008A43FE" w:rsidP="00293C8B">
      <w:pPr>
        <w:pStyle w:val="ad"/>
        <w:numPr>
          <w:ilvl w:val="0"/>
          <w:numId w:val="43"/>
        </w:numPr>
        <w:rPr>
          <w:b/>
          <w:sz w:val="21"/>
          <w:szCs w:val="21"/>
        </w:rPr>
      </w:pPr>
      <w:r w:rsidRPr="00293C8B">
        <w:rPr>
          <w:b/>
          <w:sz w:val="21"/>
          <w:szCs w:val="21"/>
        </w:rPr>
        <w:t>XMPP服务器</w:t>
      </w:r>
    </w:p>
    <w:p w:rsidR="008A43FE" w:rsidRPr="003C161F" w:rsidRDefault="008A43FE" w:rsidP="00305373">
      <w:pPr>
        <w:pStyle w:val="ad"/>
        <w:ind w:firstLineChars="200" w:firstLine="420"/>
        <w:rPr>
          <w:sz w:val="21"/>
          <w:szCs w:val="21"/>
        </w:rPr>
      </w:pPr>
      <w:r w:rsidRPr="003C161F">
        <w:rPr>
          <w:sz w:val="21"/>
          <w:szCs w:val="21"/>
        </w:rPr>
        <w:t>XMPP 服务器遵循两个主要法则：</w:t>
      </w:r>
    </w:p>
    <w:p w:rsidR="008A43FE" w:rsidRPr="003C161F" w:rsidRDefault="008A43FE" w:rsidP="00305373">
      <w:pPr>
        <w:pStyle w:val="ad"/>
        <w:numPr>
          <w:ilvl w:val="1"/>
          <w:numId w:val="59"/>
        </w:numPr>
        <w:ind w:left="851" w:hanging="425"/>
        <w:rPr>
          <w:sz w:val="21"/>
          <w:szCs w:val="21"/>
        </w:rPr>
      </w:pPr>
      <w:r w:rsidRPr="003C161F">
        <w:rPr>
          <w:sz w:val="21"/>
          <w:szCs w:val="21"/>
        </w:rPr>
        <w:t>监听客户端连接，并直接与客户端应用程序通信；</w:t>
      </w:r>
    </w:p>
    <w:p w:rsidR="008A43FE" w:rsidRPr="003C161F" w:rsidRDefault="008A43FE" w:rsidP="00305373">
      <w:pPr>
        <w:pStyle w:val="ad"/>
        <w:numPr>
          <w:ilvl w:val="1"/>
          <w:numId w:val="59"/>
        </w:numPr>
        <w:ind w:left="851" w:hanging="425"/>
        <w:rPr>
          <w:sz w:val="21"/>
          <w:szCs w:val="21"/>
        </w:rPr>
      </w:pPr>
      <w:r w:rsidRPr="003C161F">
        <w:rPr>
          <w:sz w:val="21"/>
          <w:szCs w:val="21"/>
        </w:rPr>
        <w:t>与其他 XMPP 服务器通信；</w:t>
      </w:r>
    </w:p>
    <w:p w:rsidR="008A43FE" w:rsidRPr="003C161F" w:rsidRDefault="008A43FE" w:rsidP="005C4FBB">
      <w:pPr>
        <w:pStyle w:val="ad"/>
        <w:ind w:firstLineChars="200" w:firstLine="420"/>
        <w:rPr>
          <w:sz w:val="21"/>
          <w:szCs w:val="21"/>
        </w:rPr>
      </w:pPr>
      <w:r w:rsidRPr="003C161F">
        <w:rPr>
          <w:sz w:val="21"/>
          <w:szCs w:val="21"/>
        </w:rPr>
        <w:t>XMPP开源服务器一般被设计成模块化，由各个不同的代码包构成，这些代码</w:t>
      </w:r>
      <w:proofErr w:type="gramStart"/>
      <w:r w:rsidRPr="003C161F">
        <w:rPr>
          <w:sz w:val="21"/>
          <w:szCs w:val="21"/>
        </w:rPr>
        <w:t>包分别</w:t>
      </w:r>
      <w:proofErr w:type="gramEnd"/>
      <w:r w:rsidRPr="003C161F">
        <w:rPr>
          <w:sz w:val="21"/>
          <w:szCs w:val="21"/>
        </w:rPr>
        <w:t>处理Session管理、用户和服务器之间的通信、服务器之间的通信、DNS（Domain Name System）转换、存储用户的个人信息和朋友名单、保留用户在下线时收到的信息、用户注册、用户的身份和权限认证、根据用户的要求过滤信息和系统记录 等。另外，服务器可以通过附加服务来进行扩展，如完整的安全策略，允许服务器组件的连接或客户端选择，通向其他消息系统的网关。</w:t>
      </w:r>
    </w:p>
    <w:p w:rsidR="008A43FE" w:rsidRPr="003C161F" w:rsidRDefault="008A43FE" w:rsidP="005C4FBB">
      <w:pPr>
        <w:pStyle w:val="ad"/>
        <w:ind w:firstLineChars="200" w:firstLine="420"/>
        <w:rPr>
          <w:sz w:val="21"/>
          <w:szCs w:val="21"/>
        </w:rPr>
      </w:pPr>
      <w:r w:rsidRPr="003C161F">
        <w:rPr>
          <w:sz w:val="21"/>
          <w:szCs w:val="21"/>
        </w:rPr>
        <w:t>基本的XMPP 服务器必须实现以下标准协议</w:t>
      </w:r>
    </w:p>
    <w:p w:rsidR="008A43FE" w:rsidRPr="003C161F" w:rsidRDefault="008A43FE" w:rsidP="005C4FBB">
      <w:pPr>
        <w:pStyle w:val="ad"/>
        <w:numPr>
          <w:ilvl w:val="1"/>
          <w:numId w:val="62"/>
        </w:numPr>
        <w:ind w:left="851" w:hanging="425"/>
        <w:rPr>
          <w:sz w:val="21"/>
          <w:szCs w:val="21"/>
        </w:rPr>
      </w:pPr>
      <w:r w:rsidRPr="003C161F">
        <w:rPr>
          <w:sz w:val="21"/>
          <w:szCs w:val="21"/>
        </w:rPr>
        <w:t>RFC3920 核心协议Core</w:t>
      </w:r>
    </w:p>
    <w:p w:rsidR="008A43FE" w:rsidRPr="003C161F" w:rsidRDefault="008A43FE" w:rsidP="005C4FBB">
      <w:pPr>
        <w:pStyle w:val="ad"/>
        <w:numPr>
          <w:ilvl w:val="1"/>
          <w:numId w:val="62"/>
        </w:numPr>
        <w:ind w:left="851" w:hanging="425"/>
        <w:rPr>
          <w:sz w:val="21"/>
          <w:szCs w:val="21"/>
        </w:rPr>
      </w:pPr>
      <w:r w:rsidRPr="003C161F">
        <w:rPr>
          <w:sz w:val="21"/>
          <w:szCs w:val="21"/>
        </w:rPr>
        <w:t>RFC3921 即时消息和出席协议Instant Messaging and Presence</w:t>
      </w:r>
    </w:p>
    <w:p w:rsidR="008A43FE" w:rsidRPr="003C161F" w:rsidRDefault="008A43FE" w:rsidP="005C4FBB">
      <w:pPr>
        <w:pStyle w:val="ad"/>
        <w:numPr>
          <w:ilvl w:val="1"/>
          <w:numId w:val="62"/>
        </w:numPr>
        <w:ind w:left="851" w:hanging="425"/>
        <w:rPr>
          <w:sz w:val="21"/>
          <w:szCs w:val="21"/>
        </w:rPr>
      </w:pPr>
      <w:r w:rsidRPr="003C161F">
        <w:rPr>
          <w:sz w:val="21"/>
          <w:szCs w:val="21"/>
        </w:rPr>
        <w:t>XEP-0030 服务发现Service Discovery</w:t>
      </w:r>
    </w:p>
    <w:p w:rsidR="008A43FE" w:rsidRPr="003C161F" w:rsidRDefault="008A43FE" w:rsidP="008A43FE">
      <w:pPr>
        <w:pStyle w:val="ad"/>
        <w:rPr>
          <w:sz w:val="21"/>
          <w:szCs w:val="21"/>
        </w:rPr>
      </w:pPr>
      <w:r w:rsidRPr="003C161F">
        <w:rPr>
          <w:sz w:val="21"/>
          <w:szCs w:val="21"/>
        </w:rPr>
        <w:t> </w:t>
      </w:r>
    </w:p>
    <w:p w:rsidR="008A43FE" w:rsidRPr="003C161F" w:rsidRDefault="008A43FE" w:rsidP="00293C8B">
      <w:pPr>
        <w:pStyle w:val="ad"/>
        <w:numPr>
          <w:ilvl w:val="0"/>
          <w:numId w:val="43"/>
        </w:numPr>
        <w:rPr>
          <w:sz w:val="21"/>
          <w:szCs w:val="21"/>
        </w:rPr>
      </w:pPr>
      <w:r w:rsidRPr="00293C8B">
        <w:rPr>
          <w:b/>
          <w:sz w:val="21"/>
          <w:szCs w:val="21"/>
        </w:rPr>
        <w:t> </w:t>
      </w:r>
      <w:r w:rsidR="005C4FBB" w:rsidRPr="00293C8B">
        <w:rPr>
          <w:rFonts w:hint="eastAsia"/>
          <w:b/>
          <w:sz w:val="21"/>
          <w:szCs w:val="21"/>
        </w:rPr>
        <w:t xml:space="preserve">  </w:t>
      </w:r>
      <w:r w:rsidRPr="00293C8B">
        <w:rPr>
          <w:b/>
          <w:sz w:val="21"/>
          <w:szCs w:val="21"/>
        </w:rPr>
        <w:t>XMPP网关</w:t>
      </w:r>
      <w:r w:rsidRPr="003C161F">
        <w:rPr>
          <w:sz w:val="21"/>
          <w:szCs w:val="21"/>
        </w:rPr>
        <w:t> </w:t>
      </w:r>
    </w:p>
    <w:p w:rsidR="008A43FE" w:rsidRPr="003C161F" w:rsidRDefault="008A43FE" w:rsidP="005C4FBB">
      <w:pPr>
        <w:pStyle w:val="ad"/>
        <w:ind w:firstLineChars="200" w:firstLine="420"/>
        <w:rPr>
          <w:sz w:val="21"/>
          <w:szCs w:val="21"/>
        </w:rPr>
      </w:pPr>
      <w:r w:rsidRPr="003C161F">
        <w:rPr>
          <w:sz w:val="21"/>
          <w:szCs w:val="21"/>
        </w:rPr>
        <w:t>XMPP 突出的特点是可以和其他即时通信系统交换信息和用户在线状况。由于协议不同，XMPP 和其他系统交换信息必须通过协议的转换来实现，目前几种主流即时通信协议都没有公开，所以XMPP 服务器本身并没有实现和其他协议的转换，但它的架构允许转换的实现。实现这个特殊功能的服务端在XMPP 架构里叫做网关(gateway)。目前，XMPP 实现了和AIM、ICQ、IRC、MSN Massager、RSS0.9 和Yahoo Massager 的协议转换。由于网关的存在，XMPP 架构事实上兼容所有其他即时通信网络，这无疑大大提高了XMPP 的灵活性和</w:t>
      </w:r>
      <w:proofErr w:type="gramStart"/>
      <w:r w:rsidRPr="003C161F">
        <w:rPr>
          <w:sz w:val="21"/>
          <w:szCs w:val="21"/>
        </w:rPr>
        <w:t>可</w:t>
      </w:r>
      <w:proofErr w:type="gramEnd"/>
      <w:r w:rsidRPr="003C161F">
        <w:rPr>
          <w:sz w:val="21"/>
          <w:szCs w:val="21"/>
        </w:rPr>
        <w:t>扩展性。</w:t>
      </w:r>
    </w:p>
    <w:p w:rsidR="008A43FE" w:rsidRPr="003C161F" w:rsidRDefault="008A43FE" w:rsidP="008A43FE">
      <w:pPr>
        <w:pStyle w:val="ad"/>
        <w:rPr>
          <w:sz w:val="21"/>
          <w:szCs w:val="21"/>
        </w:rPr>
      </w:pPr>
    </w:p>
    <w:p w:rsidR="00E02C4B" w:rsidRPr="00E02C4B" w:rsidRDefault="004436DF" w:rsidP="008A43FE">
      <w:pPr>
        <w:pStyle w:val="ab"/>
        <w:numPr>
          <w:ilvl w:val="2"/>
          <w:numId w:val="5"/>
        </w:numPr>
        <w:ind w:firstLineChars="0"/>
        <w:outlineLvl w:val="2"/>
        <w:rPr>
          <w:sz w:val="21"/>
        </w:rPr>
      </w:pPr>
      <w:bookmarkStart w:id="162" w:name="_Toc381116527"/>
      <w:r w:rsidRPr="00E02C4B">
        <w:rPr>
          <w:rFonts w:asciiTheme="minorEastAsia" w:eastAsiaTheme="minorEastAsia" w:hAnsiTheme="minorEastAsia"/>
          <w:sz w:val="21"/>
        </w:rPr>
        <w:lastRenderedPageBreak/>
        <w:t>XMPP</w:t>
      </w:r>
      <w:r w:rsidRPr="00E02C4B">
        <w:rPr>
          <w:rFonts w:asciiTheme="minorEastAsia" w:eastAsiaTheme="minorEastAsia" w:hAnsiTheme="minorEastAsia" w:hint="eastAsia"/>
          <w:sz w:val="21"/>
        </w:rPr>
        <w:t>协议的组成</w:t>
      </w:r>
      <w:bookmarkEnd w:id="160"/>
      <w:bookmarkEnd w:id="162"/>
    </w:p>
    <w:p w:rsidR="00E02C4B" w:rsidRDefault="004436DF" w:rsidP="00A07CEA">
      <w:pPr>
        <w:ind w:firstLineChars="200" w:firstLine="420"/>
        <w:rPr>
          <w:rStyle w:val="aa"/>
          <w:rFonts w:ascii="Times New Roman" w:eastAsiaTheme="minorEastAsia" w:hAnsi="Times New Roman"/>
          <w:b w:val="0"/>
          <w:sz w:val="21"/>
          <w:szCs w:val="21"/>
        </w:rPr>
      </w:pPr>
      <w:r w:rsidRPr="00E02C4B">
        <w:rPr>
          <w:rStyle w:val="aa"/>
          <w:rFonts w:ascii="Times New Roman" w:hAnsi="Times New Roman" w:hint="eastAsia"/>
          <w:b w:val="0"/>
          <w:sz w:val="21"/>
          <w:szCs w:val="21"/>
        </w:rPr>
        <w:t>主要的</w:t>
      </w:r>
      <w:r w:rsidRPr="00E02C4B">
        <w:rPr>
          <w:rStyle w:val="aa"/>
          <w:rFonts w:ascii="Times New Roman" w:hAnsi="Times New Roman" w:hint="eastAsia"/>
          <w:b w:val="0"/>
          <w:sz w:val="21"/>
          <w:szCs w:val="21"/>
        </w:rPr>
        <w:t xml:space="preserve">XMPP </w:t>
      </w:r>
      <w:r w:rsidRPr="00E02C4B">
        <w:rPr>
          <w:rStyle w:val="aa"/>
          <w:rFonts w:ascii="Times New Roman" w:hAnsi="Times New Roman" w:hint="eastAsia"/>
          <w:b w:val="0"/>
          <w:sz w:val="21"/>
          <w:szCs w:val="21"/>
        </w:rPr>
        <w:t>协议范本及当今应用很广的</w:t>
      </w:r>
      <w:r w:rsidRPr="00E02C4B">
        <w:rPr>
          <w:rStyle w:val="aa"/>
          <w:rFonts w:ascii="Times New Roman" w:hAnsi="Times New Roman" w:hint="eastAsia"/>
          <w:b w:val="0"/>
          <w:sz w:val="21"/>
          <w:szCs w:val="21"/>
        </w:rPr>
        <w:t xml:space="preserve">XMPP </w:t>
      </w:r>
      <w:r w:rsidRPr="00E02C4B">
        <w:rPr>
          <w:rStyle w:val="aa"/>
          <w:rFonts w:ascii="Times New Roman" w:hAnsi="Times New Roman" w:hint="eastAsia"/>
          <w:b w:val="0"/>
          <w:sz w:val="21"/>
          <w:szCs w:val="21"/>
        </w:rPr>
        <w:t>扩展：</w:t>
      </w:r>
    </w:p>
    <w:p w:rsidR="004436DF" w:rsidRPr="003C161F" w:rsidRDefault="004436DF" w:rsidP="00A07CEA">
      <w:pPr>
        <w:ind w:firstLineChars="196" w:firstLine="413"/>
        <w:rPr>
          <w:rStyle w:val="aa"/>
          <w:rFonts w:ascii="Times New Roman" w:hAnsi="Times New Roman"/>
          <w:b w:val="0"/>
          <w:sz w:val="21"/>
          <w:szCs w:val="21"/>
        </w:rPr>
      </w:pPr>
      <w:r w:rsidRPr="003C161F">
        <w:rPr>
          <w:rStyle w:val="aa"/>
          <w:rFonts w:ascii="Times New Roman" w:hAnsi="Times New Roman" w:hint="eastAsia"/>
          <w:sz w:val="21"/>
          <w:szCs w:val="21"/>
        </w:rPr>
        <w:t xml:space="preserve">RFC 3920 </w:t>
      </w:r>
      <w:r w:rsidR="00A07CEA" w:rsidRPr="003C161F">
        <w:rPr>
          <w:rStyle w:val="aa"/>
          <w:rFonts w:ascii="Times New Roman" w:hAnsi="Times New Roman" w:hint="eastAsia"/>
          <w:b w:val="0"/>
          <w:sz w:val="21"/>
          <w:szCs w:val="21"/>
        </w:rPr>
        <w:t>：</w:t>
      </w:r>
      <w:r w:rsidRPr="00A07CEA">
        <w:rPr>
          <w:rStyle w:val="aa"/>
          <w:rFonts w:ascii="Times New Roman" w:hAnsi="Times New Roman" w:hint="eastAsia"/>
          <w:b w:val="0"/>
          <w:sz w:val="21"/>
          <w:szCs w:val="21"/>
        </w:rPr>
        <w:t>XMPP</w:t>
      </w:r>
      <w:r w:rsidRPr="003C161F">
        <w:rPr>
          <w:rStyle w:val="aa"/>
          <w:rFonts w:ascii="Times New Roman" w:hAnsi="Times New Roman" w:hint="eastAsia"/>
          <w:b w:val="0"/>
          <w:sz w:val="21"/>
          <w:szCs w:val="21"/>
        </w:rPr>
        <w:t>核心。</w:t>
      </w:r>
      <w:r w:rsidRPr="003C161F">
        <w:rPr>
          <w:rStyle w:val="aa"/>
          <w:rFonts w:ascii="Times New Roman" w:hAnsi="Times New Roman"/>
          <w:b w:val="0"/>
          <w:sz w:val="21"/>
          <w:szCs w:val="21"/>
        </w:rPr>
        <w:t>全称：</w:t>
      </w:r>
      <w:r w:rsidRPr="003C161F">
        <w:rPr>
          <w:rStyle w:val="aa"/>
          <w:rFonts w:ascii="Times New Roman" w:hAnsi="Times New Roman"/>
          <w:b w:val="0"/>
          <w:sz w:val="21"/>
          <w:szCs w:val="21"/>
        </w:rPr>
        <w:t>The Extensible Messaging and Presence Protocol</w:t>
      </w:r>
      <w:r w:rsidRPr="003C161F">
        <w:rPr>
          <w:rStyle w:val="aa"/>
          <w:rFonts w:ascii="Times New Roman" w:hAnsi="Times New Roman"/>
          <w:b w:val="0"/>
          <w:sz w:val="21"/>
          <w:szCs w:val="21"/>
        </w:rPr>
        <w:t>，即可</w:t>
      </w:r>
      <w:r w:rsidRPr="003C161F">
        <w:rPr>
          <w:rStyle w:val="aa"/>
          <w:rFonts w:ascii="Times New Roman" w:hAnsi="Times New Roman"/>
          <w:b w:val="0"/>
          <w:sz w:val="21"/>
          <w:szCs w:val="21"/>
        </w:rPr>
        <w:t xml:space="preserve"> </w:t>
      </w:r>
      <w:r w:rsidRPr="003C161F">
        <w:rPr>
          <w:rStyle w:val="aa"/>
          <w:rFonts w:ascii="Times New Roman" w:hAnsi="Times New Roman"/>
          <w:b w:val="0"/>
          <w:sz w:val="21"/>
          <w:szCs w:val="21"/>
        </w:rPr>
        <w:t>扩展通讯和表示协议。说白了，就是规定基于</w:t>
      </w:r>
      <w:r w:rsidRPr="003C161F">
        <w:rPr>
          <w:rStyle w:val="aa"/>
          <w:rFonts w:ascii="Times New Roman" w:hAnsi="Times New Roman"/>
          <w:b w:val="0"/>
          <w:sz w:val="21"/>
          <w:szCs w:val="21"/>
        </w:rPr>
        <w:t>XML</w:t>
      </w:r>
      <w:r w:rsidRPr="003C161F">
        <w:rPr>
          <w:rStyle w:val="aa"/>
          <w:rFonts w:ascii="Times New Roman" w:hAnsi="Times New Roman"/>
          <w:b w:val="0"/>
          <w:sz w:val="21"/>
          <w:szCs w:val="21"/>
        </w:rPr>
        <w:t>流传输指定节点数据的协议。这么做的好处就是统一</w:t>
      </w:r>
      <w:r w:rsidRPr="003C161F">
        <w:rPr>
          <w:rStyle w:val="aa"/>
          <w:rFonts w:ascii="Times New Roman" w:hAnsi="Times New Roman"/>
          <w:b w:val="0"/>
          <w:sz w:val="21"/>
          <w:szCs w:val="21"/>
        </w:rPr>
        <w:t>(</w:t>
      </w:r>
      <w:r w:rsidRPr="003C161F">
        <w:rPr>
          <w:rStyle w:val="aa"/>
          <w:rFonts w:ascii="Times New Roman" w:hAnsi="Times New Roman"/>
          <w:b w:val="0"/>
          <w:sz w:val="21"/>
          <w:szCs w:val="21"/>
        </w:rPr>
        <w:t>注：大家都按照这个定义，做的东西就可以相互通讯、交流，这个应该很有发展前景！</w:t>
      </w:r>
      <w:r w:rsidRPr="003C161F">
        <w:rPr>
          <w:rStyle w:val="aa"/>
          <w:rFonts w:ascii="Times New Roman" w:hAnsi="Times New Roman"/>
          <w:b w:val="0"/>
          <w:sz w:val="21"/>
          <w:szCs w:val="21"/>
        </w:rPr>
        <w:t>)</w:t>
      </w:r>
      <w:r w:rsidRPr="003C161F">
        <w:rPr>
          <w:rStyle w:val="aa"/>
          <w:rFonts w:ascii="Times New Roman" w:hAnsi="Times New Roman"/>
          <w:b w:val="0"/>
          <w:sz w:val="21"/>
          <w:szCs w:val="21"/>
        </w:rPr>
        <w:t>。它是一个开放并且可扩展的协议，包括</w:t>
      </w:r>
      <w:r w:rsidRPr="003C161F">
        <w:rPr>
          <w:rStyle w:val="aa"/>
          <w:rFonts w:ascii="Times New Roman" w:hAnsi="Times New Roman"/>
          <w:b w:val="0"/>
          <w:sz w:val="21"/>
          <w:szCs w:val="21"/>
        </w:rPr>
        <w:t>Jingle</w:t>
      </w:r>
      <w:r w:rsidRPr="003C161F">
        <w:rPr>
          <w:rStyle w:val="aa"/>
          <w:rFonts w:ascii="Times New Roman" w:hAnsi="Times New Roman"/>
          <w:b w:val="0"/>
          <w:sz w:val="21"/>
          <w:szCs w:val="21"/>
        </w:rPr>
        <w:t>协议都是</w:t>
      </w:r>
      <w:r w:rsidRPr="003C161F">
        <w:rPr>
          <w:rStyle w:val="aa"/>
          <w:rFonts w:ascii="Times New Roman" w:hAnsi="Times New Roman"/>
          <w:b w:val="0"/>
          <w:sz w:val="21"/>
          <w:szCs w:val="21"/>
        </w:rPr>
        <w:t>XMPP</w:t>
      </w:r>
      <w:r w:rsidRPr="003C161F">
        <w:rPr>
          <w:rStyle w:val="aa"/>
          <w:rFonts w:ascii="Times New Roman" w:hAnsi="Times New Roman"/>
          <w:b w:val="0"/>
          <w:sz w:val="21"/>
          <w:szCs w:val="21"/>
        </w:rPr>
        <w:t>协议的扩展。</w:t>
      </w:r>
      <w:r w:rsidRPr="003C161F">
        <w:rPr>
          <w:rStyle w:val="aa"/>
          <w:rFonts w:ascii="Times New Roman" w:hAnsi="Times New Roman"/>
          <w:b w:val="0"/>
          <w:sz w:val="21"/>
          <w:szCs w:val="21"/>
        </w:rPr>
        <w:t>(</w:t>
      </w:r>
      <w:r w:rsidRPr="003C161F">
        <w:rPr>
          <w:rStyle w:val="aa"/>
          <w:rFonts w:ascii="Times New Roman" w:hAnsi="Times New Roman"/>
          <w:b w:val="0"/>
          <w:sz w:val="21"/>
          <w:szCs w:val="21"/>
        </w:rPr>
        <w:t>注：使用</w:t>
      </w:r>
      <w:r w:rsidRPr="003C161F">
        <w:rPr>
          <w:rStyle w:val="aa"/>
          <w:rFonts w:ascii="Times New Roman" w:hAnsi="Times New Roman"/>
          <w:b w:val="0"/>
          <w:sz w:val="21"/>
          <w:szCs w:val="21"/>
        </w:rPr>
        <w:t>Wireshark</w:t>
      </w:r>
      <w:r w:rsidRPr="003C161F">
        <w:rPr>
          <w:rStyle w:val="aa"/>
          <w:rFonts w:ascii="Times New Roman" w:hAnsi="Times New Roman"/>
          <w:b w:val="0"/>
          <w:sz w:val="21"/>
          <w:szCs w:val="21"/>
        </w:rPr>
        <w:t>抓包时，早期的版本可能找不到这个协议，这时候可以选择</w:t>
      </w:r>
      <w:r w:rsidRPr="003C161F">
        <w:rPr>
          <w:rStyle w:val="aa"/>
          <w:rFonts w:ascii="Times New Roman" w:hAnsi="Times New Roman"/>
          <w:b w:val="0"/>
          <w:sz w:val="21"/>
          <w:szCs w:val="21"/>
        </w:rPr>
        <w:t>Jabber</w:t>
      </w:r>
      <w:r w:rsidRPr="003C161F">
        <w:rPr>
          <w:rStyle w:val="aa"/>
          <w:rFonts w:ascii="Times New Roman" w:hAnsi="Times New Roman"/>
          <w:b w:val="0"/>
          <w:sz w:val="21"/>
          <w:szCs w:val="21"/>
        </w:rPr>
        <w:t>，它是</w:t>
      </w:r>
      <w:r w:rsidRPr="003C161F">
        <w:rPr>
          <w:rStyle w:val="aa"/>
          <w:rFonts w:ascii="Times New Roman" w:hAnsi="Times New Roman"/>
          <w:b w:val="0"/>
          <w:sz w:val="21"/>
          <w:szCs w:val="21"/>
        </w:rPr>
        <w:t>XMPP</w:t>
      </w:r>
      <w:r w:rsidRPr="003C161F">
        <w:rPr>
          <w:rStyle w:val="aa"/>
          <w:rFonts w:ascii="Times New Roman" w:hAnsi="Times New Roman"/>
          <w:b w:val="0"/>
          <w:sz w:val="21"/>
          <w:szCs w:val="21"/>
        </w:rPr>
        <w:t>协议的前身</w:t>
      </w:r>
      <w:r w:rsidRPr="003C161F">
        <w:rPr>
          <w:rStyle w:val="aa"/>
          <w:rFonts w:ascii="Times New Roman" w:hAnsi="Times New Roman"/>
          <w:b w:val="0"/>
          <w:sz w:val="21"/>
          <w:szCs w:val="21"/>
        </w:rPr>
        <w:t>)</w:t>
      </w:r>
      <w:r w:rsidRPr="003C161F">
        <w:rPr>
          <w:rStyle w:val="aa"/>
          <w:rFonts w:ascii="Times New Roman" w:hAnsi="Times New Roman"/>
          <w:b w:val="0"/>
          <w:sz w:val="21"/>
          <w:szCs w:val="21"/>
        </w:rPr>
        <w:t>。现在很多的</w:t>
      </w:r>
      <w:r w:rsidRPr="003C161F">
        <w:rPr>
          <w:rStyle w:val="aa"/>
          <w:rFonts w:ascii="Times New Roman" w:hAnsi="Times New Roman"/>
          <w:b w:val="0"/>
          <w:sz w:val="21"/>
          <w:szCs w:val="21"/>
        </w:rPr>
        <w:t>IM</w:t>
      </w:r>
      <w:r w:rsidRPr="003C161F">
        <w:rPr>
          <w:rStyle w:val="aa"/>
          <w:rFonts w:ascii="Times New Roman" w:hAnsi="Times New Roman"/>
          <w:b w:val="0"/>
          <w:sz w:val="21"/>
          <w:szCs w:val="21"/>
        </w:rPr>
        <w:t>都是基于</w:t>
      </w:r>
      <w:r w:rsidRPr="003C161F">
        <w:rPr>
          <w:rStyle w:val="aa"/>
          <w:rFonts w:ascii="Times New Roman" w:hAnsi="Times New Roman"/>
          <w:b w:val="0"/>
          <w:sz w:val="21"/>
          <w:szCs w:val="21"/>
        </w:rPr>
        <w:t>XMPP</w:t>
      </w:r>
      <w:r w:rsidRPr="003C161F">
        <w:rPr>
          <w:rStyle w:val="aa"/>
          <w:rFonts w:ascii="Times New Roman" w:hAnsi="Times New Roman"/>
          <w:b w:val="0"/>
          <w:sz w:val="21"/>
          <w:szCs w:val="21"/>
        </w:rPr>
        <w:t>协议开发的，包括</w:t>
      </w:r>
      <w:r w:rsidRPr="003C161F">
        <w:rPr>
          <w:rStyle w:val="aa"/>
          <w:rFonts w:ascii="Times New Roman" w:hAnsi="Times New Roman"/>
          <w:b w:val="0"/>
          <w:sz w:val="21"/>
          <w:szCs w:val="21"/>
        </w:rPr>
        <w:t>gtalk</w:t>
      </w:r>
      <w:r w:rsidRPr="003C161F">
        <w:rPr>
          <w:rStyle w:val="aa"/>
          <w:rFonts w:ascii="Times New Roman" w:hAnsi="Times New Roman"/>
          <w:b w:val="0"/>
          <w:sz w:val="21"/>
          <w:szCs w:val="21"/>
        </w:rPr>
        <w:t>等。</w:t>
      </w:r>
      <w:r w:rsidRPr="003C161F">
        <w:rPr>
          <w:rStyle w:val="aa"/>
          <w:rFonts w:ascii="Times New Roman" w:hAnsi="Times New Roman" w:hint="eastAsia"/>
          <w:b w:val="0"/>
          <w:sz w:val="21"/>
          <w:szCs w:val="21"/>
        </w:rPr>
        <w:t>定义了</w:t>
      </w: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协议框架下应用的网络架构，引入了</w:t>
      </w:r>
      <w:r w:rsidRPr="003C161F">
        <w:rPr>
          <w:rStyle w:val="aa"/>
          <w:rFonts w:ascii="Times New Roman" w:hAnsi="Times New Roman" w:hint="eastAsia"/>
          <w:b w:val="0"/>
          <w:sz w:val="21"/>
          <w:szCs w:val="21"/>
        </w:rPr>
        <w:t>XML Stream</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 xml:space="preserve">XML </w:t>
      </w:r>
      <w:r w:rsidRPr="003C161F">
        <w:rPr>
          <w:rStyle w:val="aa"/>
          <w:rFonts w:ascii="Times New Roman" w:hAnsi="Times New Roman" w:hint="eastAsia"/>
          <w:b w:val="0"/>
          <w:sz w:val="21"/>
          <w:szCs w:val="21"/>
        </w:rPr>
        <w:t>流）与</w:t>
      </w:r>
      <w:r w:rsidRPr="003C161F">
        <w:rPr>
          <w:rStyle w:val="aa"/>
          <w:rFonts w:ascii="Times New Roman" w:hAnsi="Times New Roman" w:hint="eastAsia"/>
          <w:b w:val="0"/>
          <w:sz w:val="21"/>
          <w:szCs w:val="21"/>
        </w:rPr>
        <w:t>XML Stanza</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 xml:space="preserve">XML </w:t>
      </w:r>
      <w:r w:rsidRPr="003C161F">
        <w:rPr>
          <w:rStyle w:val="aa"/>
          <w:rFonts w:ascii="Times New Roman" w:hAnsi="Times New Roman" w:hint="eastAsia"/>
          <w:b w:val="0"/>
          <w:sz w:val="21"/>
          <w:szCs w:val="21"/>
        </w:rPr>
        <w:t>节），并规定</w:t>
      </w: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协议在通信过程中使用的</w:t>
      </w:r>
      <w:r w:rsidRPr="003C161F">
        <w:rPr>
          <w:rStyle w:val="aa"/>
          <w:rFonts w:ascii="Times New Roman" w:hAnsi="Times New Roman" w:hint="eastAsia"/>
          <w:b w:val="0"/>
          <w:sz w:val="21"/>
          <w:szCs w:val="21"/>
        </w:rPr>
        <w:t xml:space="preserve">XML </w:t>
      </w:r>
      <w:r w:rsidRPr="003C161F">
        <w:rPr>
          <w:rStyle w:val="aa"/>
          <w:rFonts w:ascii="Times New Roman" w:hAnsi="Times New Roman" w:hint="eastAsia"/>
          <w:b w:val="0"/>
          <w:sz w:val="21"/>
          <w:szCs w:val="21"/>
        </w:rPr>
        <w:t>标签。使用</w:t>
      </w:r>
      <w:r w:rsidRPr="003C161F">
        <w:rPr>
          <w:rStyle w:val="aa"/>
          <w:rFonts w:ascii="Times New Roman" w:hAnsi="Times New Roman" w:hint="eastAsia"/>
          <w:b w:val="0"/>
          <w:sz w:val="21"/>
          <w:szCs w:val="21"/>
        </w:rPr>
        <w:t xml:space="preserve">XML </w:t>
      </w:r>
      <w:r w:rsidRPr="003C161F">
        <w:rPr>
          <w:rStyle w:val="aa"/>
          <w:rFonts w:ascii="Times New Roman" w:hAnsi="Times New Roman" w:hint="eastAsia"/>
          <w:b w:val="0"/>
          <w:sz w:val="21"/>
          <w:szCs w:val="21"/>
        </w:rPr>
        <w:t>标签从根本上说是协议开放性与扩展性的需要。此外，在通信的安全方面，把</w:t>
      </w:r>
      <w:r w:rsidRPr="003C161F">
        <w:rPr>
          <w:rStyle w:val="aa"/>
          <w:rFonts w:ascii="Times New Roman" w:hAnsi="Times New Roman" w:hint="eastAsia"/>
          <w:b w:val="0"/>
          <w:sz w:val="21"/>
          <w:szCs w:val="21"/>
        </w:rPr>
        <w:t xml:space="preserve">TLS </w:t>
      </w:r>
      <w:r w:rsidRPr="003C161F">
        <w:rPr>
          <w:rStyle w:val="aa"/>
          <w:rFonts w:ascii="Times New Roman" w:hAnsi="Times New Roman" w:hint="eastAsia"/>
          <w:b w:val="0"/>
          <w:sz w:val="21"/>
          <w:szCs w:val="21"/>
        </w:rPr>
        <w:t>安全传输机制与</w:t>
      </w:r>
      <w:r w:rsidRPr="003C161F">
        <w:rPr>
          <w:rStyle w:val="aa"/>
          <w:rFonts w:ascii="Times New Roman" w:hAnsi="Times New Roman" w:hint="eastAsia"/>
          <w:b w:val="0"/>
          <w:sz w:val="21"/>
          <w:szCs w:val="21"/>
        </w:rPr>
        <w:t xml:space="preserve">SASL </w:t>
      </w:r>
      <w:r w:rsidRPr="003C161F">
        <w:rPr>
          <w:rStyle w:val="aa"/>
          <w:rFonts w:ascii="Times New Roman" w:hAnsi="Times New Roman" w:hint="eastAsia"/>
          <w:b w:val="0"/>
          <w:sz w:val="21"/>
          <w:szCs w:val="21"/>
        </w:rPr>
        <w:t>认证机制引入到内核，与</w:t>
      </w: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进行无缝的连接，为协议的安全性、可靠性奠定了基础。核心</w:t>
      </w:r>
      <w:r w:rsidRPr="003C161F">
        <w:rPr>
          <w:rStyle w:val="aa"/>
          <w:rFonts w:ascii="Times New Roman" w:hAnsi="Times New Roman" w:hint="eastAsia"/>
          <w:b w:val="0"/>
          <w:sz w:val="21"/>
          <w:szCs w:val="21"/>
        </w:rPr>
        <w:t xml:space="preserve"> </w:t>
      </w:r>
      <w:r w:rsidRPr="003C161F">
        <w:rPr>
          <w:rStyle w:val="aa"/>
          <w:rFonts w:ascii="Times New Roman" w:hAnsi="Times New Roman" w:hint="eastAsia"/>
          <w:b w:val="0"/>
          <w:sz w:val="21"/>
          <w:szCs w:val="21"/>
        </w:rPr>
        <w:t>文档还规定了错误的定义及处理、</w:t>
      </w:r>
      <w:r w:rsidRPr="003C161F">
        <w:rPr>
          <w:rStyle w:val="aa"/>
          <w:rFonts w:ascii="Times New Roman" w:hAnsi="Times New Roman" w:hint="eastAsia"/>
          <w:b w:val="0"/>
          <w:sz w:val="21"/>
          <w:szCs w:val="21"/>
        </w:rPr>
        <w:t xml:space="preserve">XML </w:t>
      </w:r>
      <w:r w:rsidRPr="003C161F">
        <w:rPr>
          <w:rStyle w:val="aa"/>
          <w:rFonts w:ascii="Times New Roman" w:hAnsi="Times New Roman" w:hint="eastAsia"/>
          <w:b w:val="0"/>
          <w:sz w:val="21"/>
          <w:szCs w:val="21"/>
        </w:rPr>
        <w:t>的使用规范、</w:t>
      </w:r>
      <w:r w:rsidRPr="003C161F">
        <w:rPr>
          <w:rStyle w:val="aa"/>
          <w:rFonts w:ascii="Times New Roman" w:hAnsi="Times New Roman" w:hint="eastAsia"/>
          <w:b w:val="0"/>
          <w:sz w:val="21"/>
          <w:szCs w:val="21"/>
        </w:rPr>
        <w:t>JID</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Jabber Identifier</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 xml:space="preserve">Jabber </w:t>
      </w:r>
      <w:r w:rsidRPr="003C161F">
        <w:rPr>
          <w:rStyle w:val="aa"/>
          <w:rFonts w:ascii="Times New Roman" w:hAnsi="Times New Roman" w:hint="eastAsia"/>
          <w:b w:val="0"/>
          <w:sz w:val="21"/>
          <w:szCs w:val="21"/>
        </w:rPr>
        <w:t>标识符）的定义、命名规范等等。所以这是所有基于</w:t>
      </w: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协议的应用都必需支持的文档。</w:t>
      </w:r>
    </w:p>
    <w:p w:rsidR="004436DF" w:rsidRPr="003C161F" w:rsidRDefault="004436DF" w:rsidP="00A07CEA">
      <w:pPr>
        <w:pStyle w:val="ad"/>
        <w:ind w:firstLineChars="196" w:firstLine="413"/>
        <w:rPr>
          <w:rStyle w:val="aa"/>
          <w:rFonts w:ascii="Times New Roman" w:hAnsi="Times New Roman"/>
          <w:b w:val="0"/>
          <w:sz w:val="21"/>
          <w:szCs w:val="21"/>
        </w:rPr>
      </w:pPr>
      <w:r w:rsidRPr="003C161F">
        <w:rPr>
          <w:rStyle w:val="aa"/>
          <w:rFonts w:ascii="Times New Roman" w:hAnsi="Times New Roman" w:hint="eastAsia"/>
          <w:sz w:val="21"/>
          <w:szCs w:val="21"/>
        </w:rPr>
        <w:t>RFC 3921</w:t>
      </w:r>
      <w:r w:rsidRPr="003C161F">
        <w:rPr>
          <w:rStyle w:val="aa"/>
          <w:rFonts w:ascii="Times New Roman" w:hAnsi="Times New Roman" w:hint="eastAsia"/>
          <w:b w:val="0"/>
          <w:sz w:val="21"/>
          <w:szCs w:val="21"/>
        </w:rPr>
        <w:t>：用户成功登陆到服务器之后，发布更新自己的在线好友管理、发送即时聊天消息等业务。所有的这些业务都是通过三种基本的</w:t>
      </w:r>
      <w:r w:rsidRPr="003C161F">
        <w:rPr>
          <w:rStyle w:val="aa"/>
          <w:rFonts w:ascii="Times New Roman" w:hAnsi="Times New Roman" w:hint="eastAsia"/>
          <w:b w:val="0"/>
          <w:sz w:val="21"/>
          <w:szCs w:val="21"/>
        </w:rPr>
        <w:t xml:space="preserve">XML </w:t>
      </w:r>
      <w:r w:rsidRPr="003C161F">
        <w:rPr>
          <w:rStyle w:val="aa"/>
          <w:rFonts w:ascii="Times New Roman" w:hAnsi="Times New Roman" w:hint="eastAsia"/>
          <w:b w:val="0"/>
          <w:sz w:val="21"/>
          <w:szCs w:val="21"/>
        </w:rPr>
        <w:t>节来完成的：</w:t>
      </w:r>
      <w:r w:rsidRPr="003C161F">
        <w:rPr>
          <w:rStyle w:val="aa"/>
          <w:rFonts w:ascii="Times New Roman" w:hAnsi="Times New Roman" w:hint="eastAsia"/>
          <w:b w:val="0"/>
          <w:sz w:val="21"/>
          <w:szCs w:val="21"/>
        </w:rPr>
        <w:t>IQ Stanza</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 xml:space="preserve">IQ </w:t>
      </w:r>
      <w:r w:rsidRPr="003C161F">
        <w:rPr>
          <w:rStyle w:val="aa"/>
          <w:rFonts w:ascii="Times New Roman" w:hAnsi="Times New Roman" w:hint="eastAsia"/>
          <w:b w:val="0"/>
          <w:sz w:val="21"/>
          <w:szCs w:val="21"/>
        </w:rPr>
        <w:t>节）</w:t>
      </w:r>
      <w:r w:rsidRPr="003C161F">
        <w:rPr>
          <w:rStyle w:val="aa"/>
          <w:rFonts w:ascii="Times New Roman" w:hAnsi="Times New Roman" w:hint="eastAsia"/>
          <w:b w:val="0"/>
          <w:sz w:val="21"/>
          <w:szCs w:val="21"/>
        </w:rPr>
        <w:t>, Presence Stanza</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 xml:space="preserve">Presence </w:t>
      </w:r>
      <w:r w:rsidRPr="003C161F">
        <w:rPr>
          <w:rStyle w:val="aa"/>
          <w:rFonts w:ascii="Times New Roman" w:hAnsi="Times New Roman" w:hint="eastAsia"/>
          <w:b w:val="0"/>
          <w:sz w:val="21"/>
          <w:szCs w:val="21"/>
        </w:rPr>
        <w:t>节）</w:t>
      </w:r>
      <w:r w:rsidRPr="003C161F">
        <w:rPr>
          <w:rStyle w:val="aa"/>
          <w:rFonts w:ascii="Times New Roman" w:hAnsi="Times New Roman" w:hint="eastAsia"/>
          <w:b w:val="0"/>
          <w:sz w:val="21"/>
          <w:szCs w:val="21"/>
        </w:rPr>
        <w:t>, Message Stanza</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 xml:space="preserve">Message </w:t>
      </w:r>
      <w:r w:rsidRPr="003C161F">
        <w:rPr>
          <w:rStyle w:val="aa"/>
          <w:rFonts w:ascii="Times New Roman" w:hAnsi="Times New Roman" w:hint="eastAsia"/>
          <w:b w:val="0"/>
          <w:sz w:val="21"/>
          <w:szCs w:val="21"/>
        </w:rPr>
        <w:t>节）。</w:t>
      </w:r>
      <w:r w:rsidRPr="003C161F">
        <w:rPr>
          <w:rStyle w:val="aa"/>
          <w:rFonts w:ascii="Times New Roman" w:hAnsi="Times New Roman" w:hint="eastAsia"/>
          <w:b w:val="0"/>
          <w:sz w:val="21"/>
          <w:szCs w:val="21"/>
        </w:rPr>
        <w:t xml:space="preserve">RFC3921 </w:t>
      </w:r>
      <w:r w:rsidRPr="003C161F">
        <w:rPr>
          <w:rStyle w:val="aa"/>
          <w:rFonts w:ascii="Times New Roman" w:hAnsi="Times New Roman" w:hint="eastAsia"/>
          <w:b w:val="0"/>
          <w:sz w:val="21"/>
          <w:szCs w:val="21"/>
        </w:rPr>
        <w:t>还对阻塞策略进行了定义，定义是多种阻塞方式。可以说，</w:t>
      </w:r>
      <w:r w:rsidRPr="003C161F">
        <w:rPr>
          <w:rStyle w:val="aa"/>
          <w:rFonts w:ascii="Times New Roman" w:hAnsi="Times New Roman" w:hint="eastAsia"/>
          <w:b w:val="0"/>
          <w:sz w:val="21"/>
          <w:szCs w:val="21"/>
        </w:rPr>
        <w:t xml:space="preserve">RFC3921 </w:t>
      </w:r>
      <w:r w:rsidRPr="003C161F">
        <w:rPr>
          <w:rStyle w:val="aa"/>
          <w:rFonts w:ascii="Times New Roman" w:hAnsi="Times New Roman" w:hint="eastAsia"/>
          <w:b w:val="0"/>
          <w:sz w:val="21"/>
          <w:szCs w:val="21"/>
        </w:rPr>
        <w:t>是</w:t>
      </w:r>
      <w:r w:rsidRPr="003C161F">
        <w:rPr>
          <w:rStyle w:val="aa"/>
          <w:rFonts w:ascii="Times New Roman" w:hAnsi="Times New Roman" w:hint="eastAsia"/>
          <w:b w:val="0"/>
          <w:sz w:val="21"/>
          <w:szCs w:val="21"/>
        </w:rPr>
        <w:t xml:space="preserve">RFC3920 </w:t>
      </w:r>
      <w:r w:rsidRPr="003C161F">
        <w:rPr>
          <w:rStyle w:val="aa"/>
          <w:rFonts w:ascii="Times New Roman" w:hAnsi="Times New Roman" w:hint="eastAsia"/>
          <w:b w:val="0"/>
          <w:sz w:val="21"/>
          <w:szCs w:val="21"/>
        </w:rPr>
        <w:t>的充分补充。两个文档结合起来，就形成了一个基本的即时通信协议平台，在这个平台上可以开发出各种各样的应用。</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t xml:space="preserve">XEP-0030 </w:t>
      </w:r>
      <w:r w:rsidRPr="003C161F">
        <w:rPr>
          <w:rStyle w:val="aa"/>
          <w:rFonts w:ascii="Times New Roman" w:hAnsi="Times New Roman" w:hint="eastAsia"/>
          <w:sz w:val="21"/>
          <w:szCs w:val="21"/>
        </w:rPr>
        <w:t>服务搜索</w:t>
      </w:r>
      <w:r w:rsidRPr="003C161F">
        <w:rPr>
          <w:rStyle w:val="aa"/>
          <w:rFonts w:ascii="Times New Roman" w:hAnsi="Times New Roman" w:hint="eastAsia"/>
          <w:b w:val="0"/>
          <w:sz w:val="21"/>
          <w:szCs w:val="21"/>
        </w:rPr>
        <w:t>。一个强大的用来测定</w:t>
      </w: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网络中的其它实体所支持特性的协议。</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t xml:space="preserve">XEP-0115 </w:t>
      </w:r>
      <w:r w:rsidRPr="003C161F">
        <w:rPr>
          <w:rStyle w:val="aa"/>
          <w:rFonts w:ascii="Times New Roman" w:hAnsi="Times New Roman" w:hint="eastAsia"/>
          <w:sz w:val="21"/>
          <w:szCs w:val="21"/>
        </w:rPr>
        <w:t>实体性能</w:t>
      </w:r>
      <w:r w:rsidRPr="003C161F">
        <w:rPr>
          <w:rStyle w:val="aa"/>
          <w:rFonts w:ascii="Times New Roman" w:hAnsi="Times New Roman" w:hint="eastAsia"/>
          <w:b w:val="0"/>
          <w:sz w:val="21"/>
          <w:szCs w:val="21"/>
        </w:rPr>
        <w:t>。</w:t>
      </w:r>
      <w:r w:rsidRPr="003C161F">
        <w:rPr>
          <w:rStyle w:val="aa"/>
          <w:rFonts w:ascii="Times New Roman" w:hAnsi="Times New Roman" w:hint="eastAsia"/>
          <w:b w:val="0"/>
          <w:sz w:val="21"/>
          <w:szCs w:val="21"/>
        </w:rPr>
        <w:t xml:space="preserve">XEP-0030 </w:t>
      </w:r>
      <w:r w:rsidRPr="003C161F">
        <w:rPr>
          <w:rStyle w:val="aa"/>
          <w:rFonts w:ascii="Times New Roman" w:hAnsi="Times New Roman" w:hint="eastAsia"/>
          <w:b w:val="0"/>
          <w:sz w:val="21"/>
          <w:szCs w:val="21"/>
        </w:rPr>
        <w:t>的一个通过即时出席的定制，可以实时改变交变广告功能。</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t xml:space="preserve">XEP-0045 </w:t>
      </w:r>
      <w:r w:rsidRPr="003C161F">
        <w:rPr>
          <w:rStyle w:val="aa"/>
          <w:rFonts w:ascii="Times New Roman" w:hAnsi="Times New Roman" w:hint="eastAsia"/>
          <w:sz w:val="21"/>
          <w:szCs w:val="21"/>
        </w:rPr>
        <w:t>多人聊天</w:t>
      </w:r>
      <w:r w:rsidRPr="003C161F">
        <w:rPr>
          <w:rStyle w:val="aa"/>
          <w:rFonts w:ascii="Times New Roman" w:hAnsi="Times New Roman" w:hint="eastAsia"/>
          <w:b w:val="0"/>
          <w:sz w:val="21"/>
          <w:szCs w:val="21"/>
        </w:rPr>
        <w:t>。一组定义参与和管理多用户聊天室的协议，类似于</w:t>
      </w:r>
      <w:r w:rsidRPr="003C161F">
        <w:rPr>
          <w:rStyle w:val="aa"/>
          <w:rFonts w:ascii="Times New Roman" w:hAnsi="Times New Roman" w:hint="eastAsia"/>
          <w:b w:val="0"/>
          <w:sz w:val="21"/>
          <w:szCs w:val="21"/>
        </w:rPr>
        <w:t xml:space="preserve">Internet </w:t>
      </w:r>
      <w:r w:rsidRPr="003C161F">
        <w:rPr>
          <w:rStyle w:val="aa"/>
          <w:rFonts w:ascii="Times New Roman" w:hAnsi="Times New Roman" w:hint="eastAsia"/>
          <w:b w:val="0"/>
          <w:sz w:val="21"/>
          <w:szCs w:val="21"/>
        </w:rPr>
        <w:t>的</w:t>
      </w:r>
      <w:r w:rsidRPr="003C161F">
        <w:rPr>
          <w:rStyle w:val="aa"/>
          <w:rFonts w:ascii="Times New Roman" w:hAnsi="Times New Roman" w:hint="eastAsia"/>
          <w:b w:val="0"/>
          <w:sz w:val="21"/>
          <w:szCs w:val="21"/>
        </w:rPr>
        <w:t>Relay Chat</w:t>
      </w:r>
      <w:r w:rsidRPr="003C161F">
        <w:rPr>
          <w:rStyle w:val="aa"/>
          <w:rFonts w:ascii="Times New Roman" w:hAnsi="Times New Roman" w:hint="eastAsia"/>
          <w:b w:val="0"/>
          <w:sz w:val="21"/>
          <w:szCs w:val="21"/>
        </w:rPr>
        <w:t>，具有很高的安全性。</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t xml:space="preserve">XEP-0096 </w:t>
      </w:r>
      <w:r w:rsidRPr="003C161F">
        <w:rPr>
          <w:rStyle w:val="aa"/>
          <w:rFonts w:ascii="Times New Roman" w:hAnsi="Times New Roman" w:hint="eastAsia"/>
          <w:sz w:val="21"/>
          <w:szCs w:val="21"/>
        </w:rPr>
        <w:t>文件传输</w:t>
      </w:r>
      <w:r w:rsidRPr="003C161F">
        <w:rPr>
          <w:rStyle w:val="aa"/>
          <w:rFonts w:ascii="Times New Roman" w:hAnsi="Times New Roman" w:hint="eastAsia"/>
          <w:b w:val="0"/>
          <w:sz w:val="21"/>
          <w:szCs w:val="21"/>
        </w:rPr>
        <w:t>。定义了从一个</w:t>
      </w: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实体到另一个的文件传输。</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t xml:space="preserve">XEP-0124 HTTP </w:t>
      </w:r>
      <w:r w:rsidRPr="003C161F">
        <w:rPr>
          <w:rStyle w:val="aa"/>
          <w:rFonts w:ascii="Times New Roman" w:hAnsi="Times New Roman" w:hint="eastAsia"/>
          <w:sz w:val="21"/>
          <w:szCs w:val="21"/>
        </w:rPr>
        <w:t>绑定</w:t>
      </w:r>
      <w:r w:rsidRPr="003C161F">
        <w:rPr>
          <w:rStyle w:val="aa"/>
          <w:rFonts w:ascii="Times New Roman" w:hAnsi="Times New Roman" w:hint="eastAsia"/>
          <w:b w:val="0"/>
          <w:sz w:val="21"/>
          <w:szCs w:val="21"/>
        </w:rPr>
        <w:t>。将</w:t>
      </w: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绑定到</w:t>
      </w:r>
      <w:r w:rsidRPr="003C161F">
        <w:rPr>
          <w:rStyle w:val="aa"/>
          <w:rFonts w:ascii="Times New Roman" w:hAnsi="Times New Roman" w:hint="eastAsia"/>
          <w:b w:val="0"/>
          <w:sz w:val="21"/>
          <w:szCs w:val="21"/>
        </w:rPr>
        <w:t xml:space="preserve">HTTP </w:t>
      </w:r>
      <w:r w:rsidRPr="003C161F">
        <w:rPr>
          <w:rStyle w:val="aa"/>
          <w:rFonts w:ascii="Times New Roman" w:hAnsi="Times New Roman" w:hint="eastAsia"/>
          <w:b w:val="0"/>
          <w:sz w:val="21"/>
          <w:szCs w:val="21"/>
        </w:rPr>
        <w:t>而不是</w:t>
      </w:r>
      <w:r w:rsidRPr="003C161F">
        <w:rPr>
          <w:rStyle w:val="aa"/>
          <w:rFonts w:ascii="Times New Roman" w:hAnsi="Times New Roman" w:hint="eastAsia"/>
          <w:b w:val="0"/>
          <w:sz w:val="21"/>
          <w:szCs w:val="21"/>
        </w:rPr>
        <w:t>TCP</w:t>
      </w:r>
      <w:r w:rsidRPr="003C161F">
        <w:rPr>
          <w:rStyle w:val="aa"/>
          <w:rFonts w:ascii="Times New Roman" w:hAnsi="Times New Roman" w:hint="eastAsia"/>
          <w:b w:val="0"/>
          <w:sz w:val="21"/>
          <w:szCs w:val="21"/>
        </w:rPr>
        <w:t>，主要用于不能够持久的维持与服务器</w:t>
      </w:r>
      <w:r w:rsidRPr="003C161F">
        <w:rPr>
          <w:rStyle w:val="aa"/>
          <w:rFonts w:ascii="Times New Roman" w:hAnsi="Times New Roman" w:hint="eastAsia"/>
          <w:b w:val="0"/>
          <w:sz w:val="21"/>
          <w:szCs w:val="21"/>
        </w:rPr>
        <w:t xml:space="preserve">TCP </w:t>
      </w:r>
      <w:r w:rsidRPr="003C161F">
        <w:rPr>
          <w:rStyle w:val="aa"/>
          <w:rFonts w:ascii="Times New Roman" w:hAnsi="Times New Roman" w:hint="eastAsia"/>
          <w:b w:val="0"/>
          <w:sz w:val="21"/>
          <w:szCs w:val="21"/>
        </w:rPr>
        <w:t>连接的设备。</w:t>
      </w:r>
    </w:p>
    <w:p w:rsidR="004436DF" w:rsidRPr="003C161F" w:rsidRDefault="004436DF" w:rsidP="00A07CEA">
      <w:pPr>
        <w:pStyle w:val="ad"/>
        <w:ind w:firstLineChars="196" w:firstLine="413"/>
        <w:rPr>
          <w:rStyle w:val="aa"/>
          <w:rFonts w:ascii="Times New Roman" w:hAnsi="Times New Roman"/>
          <w:b w:val="0"/>
          <w:sz w:val="21"/>
          <w:szCs w:val="21"/>
        </w:rPr>
      </w:pPr>
      <w:r w:rsidRPr="003C161F">
        <w:rPr>
          <w:rStyle w:val="aa"/>
          <w:rFonts w:ascii="Times New Roman" w:hAnsi="Times New Roman" w:hint="eastAsia"/>
          <w:sz w:val="21"/>
          <w:szCs w:val="21"/>
        </w:rPr>
        <w:t>XEP-0166 Jingle</w:t>
      </w:r>
      <w:r w:rsidRPr="003C161F">
        <w:rPr>
          <w:rStyle w:val="aa"/>
          <w:rFonts w:ascii="Times New Roman" w:hAnsi="Times New Roman" w:hint="eastAsia"/>
          <w:b w:val="0"/>
          <w:sz w:val="21"/>
          <w:szCs w:val="21"/>
        </w:rPr>
        <w:t>。规定了多媒体通信协商的整体架构。</w:t>
      </w:r>
      <w:r w:rsidRPr="003C161F">
        <w:rPr>
          <w:rStyle w:val="aa"/>
          <w:rFonts w:ascii="Times New Roman" w:hAnsi="Times New Roman"/>
          <w:b w:val="0"/>
          <w:sz w:val="21"/>
          <w:szCs w:val="21"/>
        </w:rPr>
        <w:t>Jingle</w:t>
      </w:r>
      <w:r w:rsidRPr="003C161F">
        <w:rPr>
          <w:rStyle w:val="aa"/>
          <w:rFonts w:ascii="Times New Roman" w:hAnsi="Times New Roman" w:hint="eastAsia"/>
          <w:b w:val="0"/>
          <w:sz w:val="21"/>
          <w:szCs w:val="21"/>
        </w:rPr>
        <w:t>协议是</w:t>
      </w:r>
      <w:r w:rsidRPr="003C161F">
        <w:rPr>
          <w:rStyle w:val="aa"/>
          <w:rFonts w:ascii="Times New Roman" w:hAnsi="Times New Roman"/>
          <w:b w:val="0"/>
          <w:sz w:val="21"/>
          <w:szCs w:val="21"/>
        </w:rPr>
        <w:t>XMPP</w:t>
      </w:r>
      <w:r w:rsidRPr="003C161F">
        <w:rPr>
          <w:rStyle w:val="aa"/>
          <w:rFonts w:ascii="Times New Roman" w:hAnsi="Times New Roman" w:hint="eastAsia"/>
          <w:b w:val="0"/>
          <w:sz w:val="21"/>
          <w:szCs w:val="21"/>
        </w:rPr>
        <w:t>协议上的扩展协议，它着手解决在</w:t>
      </w:r>
      <w:r w:rsidRPr="003C161F">
        <w:rPr>
          <w:rStyle w:val="aa"/>
          <w:rFonts w:ascii="Times New Roman" w:hAnsi="Times New Roman"/>
          <w:b w:val="0"/>
          <w:sz w:val="21"/>
          <w:szCs w:val="21"/>
        </w:rPr>
        <w:t>XMPP</w:t>
      </w:r>
      <w:r w:rsidRPr="003C161F">
        <w:rPr>
          <w:rStyle w:val="aa"/>
          <w:rFonts w:ascii="Times New Roman" w:hAnsi="Times New Roman" w:hint="eastAsia"/>
          <w:b w:val="0"/>
          <w:sz w:val="21"/>
          <w:szCs w:val="21"/>
        </w:rPr>
        <w:t>协议框架下的点对点的连接问题，也即</w:t>
      </w:r>
      <w:r w:rsidRPr="003C161F">
        <w:rPr>
          <w:rStyle w:val="aa"/>
          <w:rFonts w:ascii="Times New Roman" w:hAnsi="Times New Roman"/>
          <w:b w:val="0"/>
          <w:sz w:val="21"/>
          <w:szCs w:val="21"/>
        </w:rPr>
        <w:t>P2P</w:t>
      </w:r>
      <w:r w:rsidRPr="003C161F">
        <w:rPr>
          <w:rStyle w:val="aa"/>
          <w:rFonts w:ascii="Times New Roman" w:hAnsi="Times New Roman" w:hint="eastAsia"/>
          <w:b w:val="0"/>
          <w:sz w:val="21"/>
          <w:szCs w:val="21"/>
        </w:rPr>
        <w:t>连接。在</w:t>
      </w:r>
      <w:r w:rsidRPr="003C161F">
        <w:rPr>
          <w:rStyle w:val="aa"/>
          <w:rFonts w:ascii="Times New Roman" w:hAnsi="Times New Roman"/>
          <w:b w:val="0"/>
          <w:sz w:val="21"/>
          <w:szCs w:val="21"/>
        </w:rPr>
        <w:t>Jingle</w:t>
      </w:r>
      <w:r w:rsidRPr="003C161F">
        <w:rPr>
          <w:rStyle w:val="aa"/>
          <w:rFonts w:ascii="Times New Roman" w:hAnsi="Times New Roman" w:hint="eastAsia"/>
          <w:b w:val="0"/>
          <w:sz w:val="21"/>
          <w:szCs w:val="21"/>
        </w:rPr>
        <w:t>框架下，即使用户在防火墙或是</w:t>
      </w:r>
      <w:r w:rsidRPr="003C161F">
        <w:rPr>
          <w:rStyle w:val="aa"/>
          <w:rFonts w:ascii="Times New Roman" w:hAnsi="Times New Roman"/>
          <w:b w:val="0"/>
          <w:sz w:val="21"/>
          <w:szCs w:val="21"/>
        </w:rPr>
        <w:t>NAT</w:t>
      </w:r>
      <w:r w:rsidRPr="003C161F">
        <w:rPr>
          <w:rStyle w:val="aa"/>
          <w:rFonts w:ascii="Times New Roman" w:hAnsi="Times New Roman" w:hint="eastAsia"/>
          <w:b w:val="0"/>
          <w:sz w:val="21"/>
          <w:szCs w:val="21"/>
        </w:rPr>
        <w:t>网络保护之下，也能够建立连接，从而提供文件传送、视频、音频服务等。</w:t>
      </w:r>
    </w:p>
    <w:p w:rsidR="004436DF" w:rsidRPr="003C161F" w:rsidRDefault="004436DF" w:rsidP="00A07CEA">
      <w:pPr>
        <w:pStyle w:val="ad"/>
        <w:ind w:firstLineChars="196" w:firstLine="413"/>
        <w:rPr>
          <w:rStyle w:val="aa"/>
          <w:rFonts w:ascii="Times New Roman" w:hAnsi="Times New Roman"/>
          <w:b w:val="0"/>
          <w:sz w:val="21"/>
          <w:szCs w:val="21"/>
        </w:rPr>
      </w:pPr>
      <w:r w:rsidRPr="003C161F">
        <w:rPr>
          <w:rStyle w:val="aa"/>
          <w:rFonts w:ascii="Times New Roman" w:hAnsi="Times New Roman" w:hint="eastAsia"/>
          <w:sz w:val="21"/>
          <w:szCs w:val="21"/>
        </w:rPr>
        <w:t>XEP-0167 Jingle Audio Content Description Format</w:t>
      </w:r>
      <w:r w:rsidRPr="003C161F">
        <w:rPr>
          <w:rStyle w:val="aa"/>
          <w:rFonts w:ascii="Times New Roman" w:hAnsi="Times New Roman" w:hint="eastAsia"/>
          <w:sz w:val="21"/>
          <w:szCs w:val="21"/>
        </w:rPr>
        <w:t>。</w:t>
      </w:r>
      <w:r w:rsidRPr="003C161F">
        <w:rPr>
          <w:rStyle w:val="aa"/>
          <w:rFonts w:ascii="Times New Roman" w:hAnsi="Times New Roman" w:hint="eastAsia"/>
          <w:b w:val="0"/>
          <w:sz w:val="21"/>
          <w:szCs w:val="21"/>
        </w:rPr>
        <w:t>定义了从一个</w:t>
      </w: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实体到另一个的语音传输过程。</w:t>
      </w:r>
    </w:p>
    <w:p w:rsidR="004436DF" w:rsidRPr="003C161F" w:rsidRDefault="004436DF" w:rsidP="00A07CEA">
      <w:pPr>
        <w:pStyle w:val="ad"/>
        <w:ind w:firstLineChars="196" w:firstLine="413"/>
        <w:rPr>
          <w:rStyle w:val="aa"/>
          <w:rFonts w:ascii="Times New Roman" w:hAnsi="Times New Roman"/>
          <w:b w:val="0"/>
          <w:sz w:val="21"/>
          <w:szCs w:val="21"/>
        </w:rPr>
      </w:pPr>
      <w:r w:rsidRPr="003C161F">
        <w:rPr>
          <w:rStyle w:val="aa"/>
          <w:rFonts w:ascii="Times New Roman" w:hAnsi="Times New Roman"/>
          <w:sz w:val="21"/>
          <w:szCs w:val="21"/>
        </w:rPr>
        <w:t>TURN</w:t>
      </w:r>
      <w:r w:rsidRPr="003C161F">
        <w:rPr>
          <w:rStyle w:val="aa"/>
          <w:rFonts w:ascii="Times New Roman" w:hAnsi="Times New Roman" w:hint="eastAsia"/>
          <w:sz w:val="21"/>
          <w:szCs w:val="21"/>
        </w:rPr>
        <w:t>协议</w:t>
      </w:r>
      <w:r w:rsidRPr="003C161F">
        <w:rPr>
          <w:rStyle w:val="aa"/>
          <w:rFonts w:ascii="Times New Roman" w:hAnsi="Times New Roman" w:hint="eastAsia"/>
          <w:b w:val="0"/>
          <w:sz w:val="21"/>
          <w:szCs w:val="21"/>
        </w:rPr>
        <w:t>：全称：</w:t>
      </w:r>
      <w:r w:rsidRPr="003C161F">
        <w:rPr>
          <w:rStyle w:val="aa"/>
          <w:rFonts w:ascii="Times New Roman" w:hAnsi="Times New Roman"/>
          <w:b w:val="0"/>
          <w:sz w:val="21"/>
          <w:szCs w:val="21"/>
        </w:rPr>
        <w:t>Traversal Using Relays around NAT</w:t>
      </w:r>
      <w:r w:rsidRPr="003C161F">
        <w:rPr>
          <w:rStyle w:val="aa"/>
          <w:rFonts w:ascii="Times New Roman" w:hAnsi="Times New Roman" w:hint="eastAsia"/>
          <w:b w:val="0"/>
          <w:sz w:val="21"/>
          <w:szCs w:val="21"/>
        </w:rPr>
        <w:t>，顾名思义，就是通过中继服务器来传输数据的协议。</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t>S</w:t>
      </w:r>
      <w:r w:rsidRPr="003C161F">
        <w:rPr>
          <w:rStyle w:val="aa"/>
          <w:rFonts w:ascii="Times New Roman" w:hAnsi="Times New Roman"/>
          <w:sz w:val="21"/>
          <w:szCs w:val="21"/>
        </w:rPr>
        <w:t>TUN</w:t>
      </w:r>
      <w:r w:rsidRPr="003C161F">
        <w:rPr>
          <w:rStyle w:val="aa"/>
          <w:rFonts w:ascii="Times New Roman" w:hAnsi="Times New Roman" w:hint="eastAsia"/>
          <w:sz w:val="21"/>
          <w:szCs w:val="21"/>
        </w:rPr>
        <w:t>协议</w:t>
      </w:r>
      <w:r w:rsidRPr="003C161F">
        <w:rPr>
          <w:rStyle w:val="aa"/>
          <w:rFonts w:ascii="Times New Roman" w:hAnsi="Times New Roman" w:hint="eastAsia"/>
          <w:b w:val="0"/>
          <w:sz w:val="21"/>
          <w:szCs w:val="21"/>
        </w:rPr>
        <w:t>：全称：</w:t>
      </w:r>
      <w:r w:rsidRPr="003C161F">
        <w:rPr>
          <w:rStyle w:val="aa"/>
          <w:rFonts w:ascii="Times New Roman" w:hAnsi="Times New Roman"/>
          <w:b w:val="0"/>
          <w:sz w:val="21"/>
          <w:szCs w:val="21"/>
        </w:rPr>
        <w:t>Simple Traversal of UDP over NATs</w:t>
      </w:r>
      <w:r w:rsidRPr="003C161F">
        <w:rPr>
          <w:rStyle w:val="aa"/>
          <w:rFonts w:ascii="Times New Roman" w:hAnsi="Times New Roman" w:hint="eastAsia"/>
          <w:b w:val="0"/>
          <w:sz w:val="21"/>
          <w:szCs w:val="21"/>
        </w:rPr>
        <w:t>，即</w:t>
      </w:r>
      <w:r w:rsidRPr="003C161F">
        <w:rPr>
          <w:rStyle w:val="aa"/>
          <w:rFonts w:ascii="Times New Roman" w:hAnsi="Times New Roman"/>
          <w:b w:val="0"/>
          <w:sz w:val="21"/>
          <w:szCs w:val="21"/>
        </w:rPr>
        <w:t xml:space="preserve">NAT </w:t>
      </w:r>
      <w:r w:rsidRPr="003C161F">
        <w:rPr>
          <w:rStyle w:val="aa"/>
          <w:rFonts w:ascii="Times New Roman" w:hAnsi="Times New Roman" w:hint="eastAsia"/>
          <w:b w:val="0"/>
          <w:sz w:val="21"/>
          <w:szCs w:val="21"/>
        </w:rPr>
        <w:t>的</w:t>
      </w:r>
      <w:r w:rsidRPr="003C161F">
        <w:rPr>
          <w:rStyle w:val="aa"/>
          <w:rFonts w:ascii="Times New Roman" w:hAnsi="Times New Roman"/>
          <w:b w:val="0"/>
          <w:sz w:val="21"/>
          <w:szCs w:val="21"/>
        </w:rPr>
        <w:t>UDP</w:t>
      </w:r>
      <w:r w:rsidRPr="003C161F">
        <w:rPr>
          <w:rStyle w:val="aa"/>
          <w:rFonts w:ascii="Times New Roman" w:hAnsi="Times New Roman" w:hint="eastAsia"/>
          <w:b w:val="0"/>
          <w:sz w:val="21"/>
          <w:szCs w:val="21"/>
        </w:rPr>
        <w:t>简单穿越，它允许位于</w:t>
      </w:r>
      <w:r w:rsidRPr="003C161F">
        <w:rPr>
          <w:rStyle w:val="aa"/>
          <w:rFonts w:ascii="Times New Roman" w:hAnsi="Times New Roman"/>
          <w:b w:val="0"/>
          <w:sz w:val="21"/>
          <w:szCs w:val="21"/>
        </w:rPr>
        <w:t>NAT</w:t>
      </w:r>
      <w:r w:rsidRPr="003C161F">
        <w:rPr>
          <w:rStyle w:val="aa"/>
          <w:rFonts w:ascii="Times New Roman" w:hAnsi="Times New Roman" w:hint="eastAsia"/>
          <w:b w:val="0"/>
          <w:sz w:val="21"/>
          <w:szCs w:val="21"/>
        </w:rPr>
        <w:t>（或多重</w:t>
      </w:r>
      <w:r w:rsidRPr="003C161F">
        <w:rPr>
          <w:rStyle w:val="aa"/>
          <w:rFonts w:ascii="Times New Roman" w:hAnsi="Times New Roman"/>
          <w:b w:val="0"/>
          <w:sz w:val="21"/>
          <w:szCs w:val="21"/>
        </w:rPr>
        <w:t>NAT</w:t>
      </w:r>
      <w:r w:rsidRPr="003C161F">
        <w:rPr>
          <w:rStyle w:val="aa"/>
          <w:rFonts w:ascii="Times New Roman" w:hAnsi="Times New Roman" w:hint="eastAsia"/>
          <w:b w:val="0"/>
          <w:sz w:val="21"/>
          <w:szCs w:val="21"/>
        </w:rPr>
        <w:t>）后的客户端找出自己的公网地址，查出自己位于哪种类型的</w:t>
      </w:r>
      <w:r w:rsidRPr="003C161F">
        <w:rPr>
          <w:rStyle w:val="aa"/>
          <w:rFonts w:ascii="Times New Roman" w:hAnsi="Times New Roman"/>
          <w:b w:val="0"/>
          <w:sz w:val="21"/>
          <w:szCs w:val="21"/>
        </w:rPr>
        <w:t>NAT</w:t>
      </w:r>
      <w:r w:rsidRPr="003C161F">
        <w:rPr>
          <w:rStyle w:val="aa"/>
          <w:rFonts w:ascii="Times New Roman" w:hAnsi="Times New Roman" w:hint="eastAsia"/>
          <w:b w:val="0"/>
          <w:sz w:val="21"/>
          <w:szCs w:val="21"/>
        </w:rPr>
        <w:t>之后以及</w:t>
      </w:r>
      <w:r w:rsidRPr="003C161F">
        <w:rPr>
          <w:rStyle w:val="aa"/>
          <w:rFonts w:ascii="Times New Roman" w:hAnsi="Times New Roman"/>
          <w:b w:val="0"/>
          <w:sz w:val="21"/>
          <w:szCs w:val="21"/>
        </w:rPr>
        <w:t>NAT</w:t>
      </w:r>
      <w:r w:rsidRPr="003C161F">
        <w:rPr>
          <w:rStyle w:val="aa"/>
          <w:rFonts w:ascii="Times New Roman" w:hAnsi="Times New Roman" w:hint="eastAsia"/>
          <w:b w:val="0"/>
          <w:sz w:val="21"/>
          <w:szCs w:val="21"/>
        </w:rPr>
        <w:t>为某一个本地端口所绑定的</w:t>
      </w:r>
      <w:r w:rsidRPr="003C161F">
        <w:rPr>
          <w:rStyle w:val="aa"/>
          <w:rFonts w:ascii="Times New Roman" w:hAnsi="Times New Roman"/>
          <w:b w:val="0"/>
          <w:sz w:val="21"/>
          <w:szCs w:val="21"/>
        </w:rPr>
        <w:t>Internet</w:t>
      </w:r>
      <w:r w:rsidRPr="003C161F">
        <w:rPr>
          <w:rStyle w:val="aa"/>
          <w:rFonts w:ascii="Times New Roman" w:hAnsi="Times New Roman" w:hint="eastAsia"/>
          <w:b w:val="0"/>
          <w:sz w:val="21"/>
          <w:szCs w:val="21"/>
        </w:rPr>
        <w:t>端端口。知道</w:t>
      </w:r>
      <w:r w:rsidRPr="003C161F">
        <w:rPr>
          <w:rStyle w:val="aa"/>
          <w:rFonts w:ascii="Times New Roman" w:hAnsi="Times New Roman"/>
          <w:b w:val="0"/>
          <w:sz w:val="21"/>
          <w:szCs w:val="21"/>
        </w:rPr>
        <w:t>NAT</w:t>
      </w:r>
      <w:r w:rsidRPr="003C161F">
        <w:rPr>
          <w:rStyle w:val="aa"/>
          <w:rFonts w:ascii="Times New Roman" w:hAnsi="Times New Roman" w:hint="eastAsia"/>
          <w:b w:val="0"/>
          <w:sz w:val="21"/>
          <w:szCs w:val="21"/>
        </w:rPr>
        <w:t>类型并且有了公网</w:t>
      </w:r>
      <w:r w:rsidRPr="003C161F">
        <w:rPr>
          <w:rStyle w:val="aa"/>
          <w:rFonts w:ascii="Times New Roman" w:hAnsi="Times New Roman"/>
          <w:b w:val="0"/>
          <w:sz w:val="21"/>
          <w:szCs w:val="21"/>
        </w:rPr>
        <w:t>IP</w:t>
      </w:r>
      <w:r w:rsidRPr="003C161F">
        <w:rPr>
          <w:rStyle w:val="aa"/>
          <w:rFonts w:ascii="Times New Roman" w:hAnsi="Times New Roman" w:hint="eastAsia"/>
          <w:b w:val="0"/>
          <w:sz w:val="21"/>
          <w:szCs w:val="21"/>
        </w:rPr>
        <w:t>和</w:t>
      </w:r>
      <w:r w:rsidRPr="003C161F">
        <w:rPr>
          <w:rStyle w:val="aa"/>
          <w:rFonts w:ascii="Times New Roman" w:hAnsi="Times New Roman"/>
          <w:b w:val="0"/>
          <w:sz w:val="21"/>
          <w:szCs w:val="21"/>
        </w:rPr>
        <w:t>port</w:t>
      </w:r>
      <w:r w:rsidRPr="003C161F">
        <w:rPr>
          <w:rStyle w:val="aa"/>
          <w:rFonts w:ascii="Times New Roman" w:hAnsi="Times New Roman" w:hint="eastAsia"/>
          <w:b w:val="0"/>
          <w:sz w:val="21"/>
          <w:szCs w:val="21"/>
        </w:rPr>
        <w:t>，</w:t>
      </w:r>
      <w:r w:rsidRPr="003C161F">
        <w:rPr>
          <w:rStyle w:val="aa"/>
          <w:rFonts w:ascii="Times New Roman" w:hAnsi="Times New Roman"/>
          <w:b w:val="0"/>
          <w:sz w:val="21"/>
          <w:szCs w:val="21"/>
        </w:rPr>
        <w:t>P2P</w:t>
      </w:r>
      <w:r w:rsidRPr="003C161F">
        <w:rPr>
          <w:rStyle w:val="aa"/>
          <w:rFonts w:ascii="Times New Roman" w:hAnsi="Times New Roman" w:hint="eastAsia"/>
          <w:b w:val="0"/>
          <w:sz w:val="21"/>
          <w:szCs w:val="21"/>
        </w:rPr>
        <w:t>就方便多了。</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t>XEP-0176 Jingle ICE</w:t>
      </w:r>
      <w:r w:rsidRPr="003C161F">
        <w:rPr>
          <w:rStyle w:val="aa"/>
          <w:rFonts w:ascii="Times New Roman" w:hAnsi="Times New Roman" w:hint="eastAsia"/>
          <w:sz w:val="21"/>
          <w:szCs w:val="21"/>
        </w:rPr>
        <w:t>（</w:t>
      </w:r>
      <w:r w:rsidRPr="003C161F">
        <w:rPr>
          <w:rStyle w:val="aa"/>
          <w:rFonts w:ascii="Times New Roman" w:hAnsi="Times New Roman" w:hint="eastAsia"/>
          <w:sz w:val="21"/>
          <w:szCs w:val="21"/>
        </w:rPr>
        <w:t>Interactive Connectivity Establishment</w:t>
      </w:r>
      <w:r w:rsidRPr="003C161F">
        <w:rPr>
          <w:rStyle w:val="aa"/>
          <w:rFonts w:ascii="Times New Roman" w:hAnsi="Times New Roman" w:hint="eastAsia"/>
          <w:sz w:val="21"/>
          <w:szCs w:val="21"/>
        </w:rPr>
        <w:t>）</w:t>
      </w:r>
      <w:r w:rsidRPr="003C161F">
        <w:rPr>
          <w:rStyle w:val="aa"/>
          <w:rFonts w:ascii="Times New Roman" w:hAnsi="Times New Roman" w:hint="eastAsia"/>
          <w:sz w:val="21"/>
          <w:szCs w:val="21"/>
        </w:rPr>
        <w:t>Transport</w:t>
      </w:r>
      <w:r w:rsidRPr="003C161F">
        <w:rPr>
          <w:rStyle w:val="aa"/>
          <w:rFonts w:ascii="Times New Roman" w:hAnsi="Times New Roman" w:hint="eastAsia"/>
          <w:b w:val="0"/>
          <w:sz w:val="21"/>
          <w:szCs w:val="21"/>
        </w:rPr>
        <w:t>。</w:t>
      </w:r>
      <w:r w:rsidRPr="003C161F">
        <w:rPr>
          <w:rFonts w:hint="eastAsia"/>
          <w:sz w:val="21"/>
          <w:szCs w:val="21"/>
        </w:rPr>
        <w:t>即</w:t>
      </w:r>
      <w:r w:rsidRPr="003C161F">
        <w:rPr>
          <w:sz w:val="21"/>
          <w:szCs w:val="21"/>
        </w:rPr>
        <w:t xml:space="preserve"> </w:t>
      </w:r>
      <w:r w:rsidRPr="003C161F">
        <w:rPr>
          <w:rFonts w:hint="eastAsia"/>
          <w:sz w:val="21"/>
          <w:szCs w:val="21"/>
        </w:rPr>
        <w:t>交互式连接建立，说白了，它就是利用</w:t>
      </w:r>
      <w:r w:rsidRPr="003C161F">
        <w:rPr>
          <w:sz w:val="21"/>
          <w:szCs w:val="21"/>
        </w:rPr>
        <w:t>STUN</w:t>
      </w:r>
      <w:r w:rsidRPr="003C161F">
        <w:rPr>
          <w:rFonts w:hint="eastAsia"/>
          <w:sz w:val="21"/>
          <w:szCs w:val="21"/>
        </w:rPr>
        <w:t>和</w:t>
      </w:r>
      <w:r w:rsidRPr="003C161F">
        <w:rPr>
          <w:sz w:val="21"/>
          <w:szCs w:val="21"/>
        </w:rPr>
        <w:t>TURN</w:t>
      </w:r>
      <w:r w:rsidRPr="003C161F">
        <w:rPr>
          <w:rFonts w:hint="eastAsia"/>
          <w:sz w:val="21"/>
          <w:szCs w:val="21"/>
        </w:rPr>
        <w:t>等协议找到最适合的连接。</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t>XEP-0177 Jingle Raw UDP Transport</w:t>
      </w:r>
      <w:r w:rsidRPr="003C161F">
        <w:rPr>
          <w:rStyle w:val="aa"/>
          <w:rFonts w:ascii="Times New Roman" w:hAnsi="Times New Roman" w:hint="eastAsia"/>
          <w:b w:val="0"/>
          <w:sz w:val="21"/>
          <w:szCs w:val="21"/>
        </w:rPr>
        <w:t>。纯</w:t>
      </w:r>
      <w:r w:rsidRPr="003C161F">
        <w:rPr>
          <w:rStyle w:val="aa"/>
          <w:rFonts w:ascii="Times New Roman" w:hAnsi="Times New Roman" w:hint="eastAsia"/>
          <w:b w:val="0"/>
          <w:sz w:val="21"/>
          <w:szCs w:val="21"/>
        </w:rPr>
        <w:t xml:space="preserve">UDP </w:t>
      </w:r>
      <w:r w:rsidRPr="003C161F">
        <w:rPr>
          <w:rStyle w:val="aa"/>
          <w:rFonts w:ascii="Times New Roman" w:hAnsi="Times New Roman" w:hint="eastAsia"/>
          <w:b w:val="0"/>
          <w:sz w:val="21"/>
          <w:szCs w:val="21"/>
        </w:rPr>
        <w:t>传输机制，文件讲述了如何在没有防火墙且在同一网络下建立连接的。</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lastRenderedPageBreak/>
        <w:t>XEP-0180 Jingle Video Content Description Format</w:t>
      </w:r>
      <w:r w:rsidRPr="003C161F">
        <w:rPr>
          <w:rStyle w:val="aa"/>
          <w:rFonts w:ascii="Times New Roman" w:hAnsi="Times New Roman" w:hint="eastAsia"/>
          <w:b w:val="0"/>
          <w:sz w:val="21"/>
          <w:szCs w:val="21"/>
        </w:rPr>
        <w:t>。定义了从一个</w:t>
      </w:r>
      <w:r w:rsidRPr="003C161F">
        <w:rPr>
          <w:rStyle w:val="aa"/>
          <w:rFonts w:ascii="Times New Roman" w:hAnsi="Times New Roman" w:hint="eastAsia"/>
          <w:b w:val="0"/>
          <w:sz w:val="21"/>
          <w:szCs w:val="21"/>
        </w:rPr>
        <w:t xml:space="preserve">XMPP </w:t>
      </w:r>
      <w:r w:rsidRPr="003C161F">
        <w:rPr>
          <w:rStyle w:val="aa"/>
          <w:rFonts w:ascii="Times New Roman" w:hAnsi="Times New Roman" w:hint="eastAsia"/>
          <w:b w:val="0"/>
          <w:sz w:val="21"/>
          <w:szCs w:val="21"/>
        </w:rPr>
        <w:t>实体到另一个的视频传输过程。</w:t>
      </w:r>
    </w:p>
    <w:p w:rsidR="00E02C4B" w:rsidRDefault="004436DF" w:rsidP="00A07CEA">
      <w:pPr>
        <w:pStyle w:val="ad"/>
        <w:ind w:firstLineChars="196" w:firstLine="413"/>
        <w:rPr>
          <w:rStyle w:val="aa"/>
          <w:rFonts w:ascii="Times New Roman" w:hAnsi="Times New Roman"/>
          <w:b w:val="0"/>
          <w:sz w:val="21"/>
          <w:szCs w:val="21"/>
        </w:rPr>
      </w:pPr>
      <w:r w:rsidRPr="003C161F">
        <w:rPr>
          <w:rStyle w:val="aa"/>
          <w:rFonts w:ascii="Times New Roman" w:hAnsi="Times New Roman" w:hint="eastAsia"/>
          <w:sz w:val="21"/>
          <w:szCs w:val="21"/>
        </w:rPr>
        <w:t>XEP-0181 Jingle DTMF</w:t>
      </w:r>
      <w:r w:rsidRPr="003C161F">
        <w:rPr>
          <w:rStyle w:val="aa"/>
          <w:rFonts w:ascii="Times New Roman" w:hAnsi="Times New Roman" w:hint="eastAsia"/>
          <w:sz w:val="21"/>
          <w:szCs w:val="21"/>
        </w:rPr>
        <w:t>（</w:t>
      </w:r>
      <w:r w:rsidRPr="003C161F">
        <w:rPr>
          <w:rStyle w:val="aa"/>
          <w:rFonts w:ascii="Times New Roman" w:hAnsi="Times New Roman" w:hint="eastAsia"/>
          <w:sz w:val="21"/>
          <w:szCs w:val="21"/>
        </w:rPr>
        <w:t>Dual Tone Multi-Frequency</w:t>
      </w:r>
      <w:r w:rsidRPr="003C161F">
        <w:rPr>
          <w:rStyle w:val="aa"/>
          <w:rFonts w:ascii="Times New Roman" w:hAnsi="Times New Roman" w:hint="eastAsia"/>
          <w:sz w:val="21"/>
          <w:szCs w:val="21"/>
        </w:rPr>
        <w:t>）</w:t>
      </w:r>
      <w:r w:rsidRPr="003C161F">
        <w:rPr>
          <w:rStyle w:val="aa"/>
          <w:rFonts w:ascii="Times New Roman" w:hAnsi="Times New Roman" w:hint="eastAsia"/>
          <w:b w:val="0"/>
          <w:sz w:val="21"/>
          <w:szCs w:val="21"/>
        </w:rPr>
        <w:t>。</w:t>
      </w:r>
    </w:p>
    <w:p w:rsidR="004436DF" w:rsidRPr="003C161F" w:rsidRDefault="004436DF" w:rsidP="00A07CEA">
      <w:pPr>
        <w:pStyle w:val="ad"/>
        <w:ind w:firstLineChars="196" w:firstLine="413"/>
        <w:rPr>
          <w:sz w:val="21"/>
          <w:szCs w:val="21"/>
        </w:rPr>
      </w:pPr>
      <w:r w:rsidRPr="003C161F">
        <w:rPr>
          <w:rStyle w:val="aa"/>
          <w:rFonts w:ascii="Times New Roman" w:hAnsi="Times New Roman" w:hint="eastAsia"/>
          <w:sz w:val="21"/>
          <w:szCs w:val="21"/>
        </w:rPr>
        <w:t>XEP-0183 Jingle Telepathy Transport Method</w:t>
      </w:r>
      <w:r w:rsidRPr="003C161F">
        <w:rPr>
          <w:rStyle w:val="aa"/>
          <w:rFonts w:ascii="Times New Roman" w:hAnsi="Times New Roman" w:hint="eastAsia"/>
          <w:b w:val="0"/>
          <w:sz w:val="21"/>
          <w:szCs w:val="21"/>
        </w:rPr>
        <w:t>。</w:t>
      </w:r>
      <w:bookmarkEnd w:id="161"/>
    </w:p>
    <w:p w:rsidR="004436DF" w:rsidRPr="003C161F" w:rsidRDefault="004436DF" w:rsidP="004436DF">
      <w:pPr>
        <w:pStyle w:val="ad"/>
        <w:rPr>
          <w:rStyle w:val="aa"/>
          <w:rFonts w:ascii="Times New Roman" w:hAnsi="Times New Roman" w:cs="Times New Roman"/>
          <w:b w:val="0"/>
          <w:sz w:val="21"/>
          <w:szCs w:val="21"/>
        </w:rPr>
      </w:pPr>
      <w:bookmarkStart w:id="163" w:name="_Toc247592420"/>
    </w:p>
    <w:p w:rsidR="004436DF" w:rsidRPr="007930BF" w:rsidRDefault="004436DF" w:rsidP="008A43FE">
      <w:pPr>
        <w:pStyle w:val="ab"/>
        <w:numPr>
          <w:ilvl w:val="2"/>
          <w:numId w:val="5"/>
        </w:numPr>
        <w:ind w:firstLineChars="0"/>
        <w:outlineLvl w:val="2"/>
        <w:rPr>
          <w:rFonts w:asciiTheme="minorEastAsia" w:eastAsiaTheme="minorEastAsia" w:hAnsiTheme="minorEastAsia"/>
          <w:sz w:val="21"/>
        </w:rPr>
      </w:pPr>
      <w:bookmarkStart w:id="164" w:name="_Toc381081871"/>
      <w:bookmarkStart w:id="165" w:name="_Toc381116528"/>
      <w:r w:rsidRPr="007930BF">
        <w:rPr>
          <w:rFonts w:asciiTheme="minorEastAsia" w:eastAsiaTheme="minorEastAsia" w:hAnsiTheme="minorEastAsia"/>
          <w:sz w:val="21"/>
        </w:rPr>
        <w:t>X</w:t>
      </w:r>
      <w:r w:rsidRPr="007930BF">
        <w:rPr>
          <w:rFonts w:asciiTheme="minorEastAsia" w:eastAsiaTheme="minorEastAsia" w:hAnsiTheme="minorEastAsia" w:hint="eastAsia"/>
          <w:sz w:val="21"/>
        </w:rPr>
        <w:t>mpp介绍</w:t>
      </w:r>
      <w:bookmarkEnd w:id="164"/>
      <w:bookmarkEnd w:id="165"/>
    </w:p>
    <w:p w:rsidR="004436DF" w:rsidRPr="003C161F" w:rsidRDefault="004436DF" w:rsidP="004436DF">
      <w:pPr>
        <w:pStyle w:val="ad"/>
        <w:rPr>
          <w:rStyle w:val="aa"/>
          <w:rFonts w:ascii="Times New Roman" w:hAnsi="Times New Roman"/>
          <w:b w:val="0"/>
          <w:sz w:val="21"/>
          <w:szCs w:val="21"/>
        </w:rPr>
      </w:pPr>
      <w:r w:rsidRPr="003C161F">
        <w:rPr>
          <w:rStyle w:val="aa"/>
          <w:rFonts w:ascii="Times New Roman" w:hAnsi="Times New Roman"/>
          <w:b w:val="0"/>
          <w:sz w:val="21"/>
          <w:szCs w:val="21"/>
        </w:rPr>
        <w:object w:dxaOrig="7198" w:dyaOrig="53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9.85pt" o:ole="">
            <v:imagedata r:id="rId68" o:title=""/>
          </v:shape>
          <o:OLEObject Type="Embed" ProgID="PowerPoint.Show.8" ShapeID="_x0000_i1025" DrawAspect="Content" ObjectID="_1454870026" r:id="rId69"/>
        </w:object>
      </w:r>
    </w:p>
    <w:p w:rsidR="004436DF" w:rsidRDefault="00C1325C" w:rsidP="008A43FE">
      <w:pPr>
        <w:pStyle w:val="ab"/>
        <w:numPr>
          <w:ilvl w:val="2"/>
          <w:numId w:val="5"/>
        </w:numPr>
        <w:ind w:firstLineChars="0"/>
        <w:outlineLvl w:val="2"/>
        <w:rPr>
          <w:rFonts w:asciiTheme="minorEastAsia" w:eastAsiaTheme="minorEastAsia" w:hAnsiTheme="minorEastAsia"/>
          <w:sz w:val="21"/>
        </w:rPr>
      </w:pPr>
      <w:bookmarkStart w:id="166" w:name="_Toc381081872"/>
      <w:bookmarkStart w:id="167" w:name="_Toc381116529"/>
      <w:r>
        <w:rPr>
          <w:rFonts w:asciiTheme="minorEastAsia" w:eastAsiaTheme="minorEastAsia" w:hAnsiTheme="minorEastAsia" w:hint="eastAsia"/>
          <w:sz w:val="21"/>
        </w:rPr>
        <w:t>协议</w:t>
      </w:r>
      <w:r w:rsidR="004436DF" w:rsidRPr="007930BF">
        <w:rPr>
          <w:rFonts w:asciiTheme="minorEastAsia" w:eastAsiaTheme="minorEastAsia" w:hAnsiTheme="minorEastAsia" w:hint="eastAsia"/>
          <w:sz w:val="21"/>
        </w:rPr>
        <w:t>内容</w:t>
      </w:r>
      <w:bookmarkEnd w:id="166"/>
      <w:bookmarkEnd w:id="167"/>
    </w:p>
    <w:p w:rsidR="00C1325C" w:rsidRPr="00C1325C" w:rsidRDefault="00C1325C" w:rsidP="00C1325C">
      <w:pPr>
        <w:rPr>
          <w:rFonts w:eastAsiaTheme="minorEastAsia" w:hint="eastAsia"/>
        </w:rPr>
      </w:pPr>
      <w:r>
        <w:rPr>
          <w:rFonts w:eastAsiaTheme="minorEastAsia" w:hint="eastAsia"/>
        </w:rPr>
        <w:t>中文版本：</w:t>
      </w:r>
    </w:p>
    <w:p w:rsidR="00C1325C" w:rsidRPr="003C161F" w:rsidRDefault="004436DF" w:rsidP="004436DF">
      <w:pPr>
        <w:pStyle w:val="ad"/>
        <w:rPr>
          <w:rStyle w:val="aa"/>
          <w:rFonts w:ascii="Times New Roman" w:hAnsi="Times New Roman"/>
          <w:b w:val="0"/>
          <w:sz w:val="21"/>
          <w:szCs w:val="21"/>
        </w:rPr>
      </w:pPr>
      <w:r w:rsidRPr="003C161F">
        <w:rPr>
          <w:rStyle w:val="aa"/>
          <w:rFonts w:ascii="Times New Roman" w:hAnsi="Times New Roman"/>
          <w:b w:val="0"/>
          <w:sz w:val="21"/>
          <w:szCs w:val="21"/>
        </w:rPr>
        <w:object w:dxaOrig="8306" w:dyaOrig="13958">
          <v:shape id="_x0000_i1026" type="#_x0000_t75" style="width:415.1pt;height:698.7pt" o:ole="">
            <v:imagedata r:id="rId70" o:title=""/>
          </v:shape>
          <o:OLEObject Type="Embed" ProgID="Word.Document.8" ShapeID="_x0000_i1026" DrawAspect="Content" ObjectID="_1454870027" r:id="rId71">
            <o:FieldCodes>\s</o:FieldCodes>
          </o:OLEObject>
        </w:object>
      </w:r>
    </w:p>
    <w:p w:rsidR="004436DF" w:rsidRDefault="004436DF" w:rsidP="004436DF">
      <w:pPr>
        <w:pStyle w:val="ad"/>
        <w:rPr>
          <w:rStyle w:val="aa"/>
          <w:rFonts w:ascii="Times New Roman" w:hAnsi="Times New Roman"/>
          <w:b w:val="0"/>
          <w:sz w:val="21"/>
          <w:szCs w:val="21"/>
        </w:rPr>
      </w:pPr>
    </w:p>
    <w:p w:rsidR="004436DF" w:rsidRPr="003C161F" w:rsidRDefault="004436DF" w:rsidP="004436DF">
      <w:pPr>
        <w:pStyle w:val="ad"/>
        <w:rPr>
          <w:rStyle w:val="aa"/>
          <w:rFonts w:ascii="Times New Roman" w:hAnsi="Times New Roman" w:cs="Times New Roman"/>
          <w:b w:val="0"/>
          <w:sz w:val="21"/>
          <w:szCs w:val="21"/>
        </w:rPr>
      </w:pPr>
      <w:r w:rsidRPr="003C161F">
        <w:rPr>
          <w:rStyle w:val="aa"/>
          <w:rFonts w:ascii="Times New Roman" w:hAnsi="Times New Roman" w:cs="Times New Roman"/>
          <w:b w:val="0"/>
          <w:sz w:val="21"/>
          <w:szCs w:val="21"/>
        </w:rPr>
        <w:object w:dxaOrig="8426" w:dyaOrig="9768">
          <v:shape id="_x0000_i1027" type="#_x0000_t75" style="width:421.35pt;height:488.35pt" o:ole="">
            <v:imagedata r:id="rId72" o:title=""/>
          </v:shape>
          <o:OLEObject Type="Embed" ProgID="Word.Document.8" ShapeID="_x0000_i1027" DrawAspect="Content" ObjectID="_1454870028" r:id="rId73">
            <o:FieldCodes>\s</o:FieldCodes>
          </o:OLEObject>
        </w:object>
      </w:r>
    </w:p>
    <w:p w:rsidR="004436DF" w:rsidRDefault="004436DF" w:rsidP="004436DF">
      <w:pPr>
        <w:pStyle w:val="ad"/>
        <w:rPr>
          <w:rStyle w:val="aa"/>
          <w:rFonts w:ascii="Times New Roman" w:hAnsi="Times New Roman" w:cs="Times New Roman"/>
          <w:b w:val="0"/>
          <w:sz w:val="21"/>
          <w:szCs w:val="21"/>
        </w:rPr>
      </w:pPr>
    </w:p>
    <w:p w:rsidR="00C1325C" w:rsidRPr="003C161F" w:rsidRDefault="00C1325C" w:rsidP="004436DF">
      <w:pPr>
        <w:pStyle w:val="ad"/>
        <w:rPr>
          <w:rStyle w:val="aa"/>
          <w:rFonts w:ascii="Times New Roman" w:hAnsi="Times New Roman" w:cs="Times New Roman"/>
          <w:b w:val="0"/>
          <w:sz w:val="21"/>
          <w:szCs w:val="21"/>
        </w:rPr>
      </w:pPr>
      <w:r>
        <w:rPr>
          <w:rStyle w:val="aa"/>
          <w:rFonts w:ascii="Times New Roman" w:hAnsi="Times New Roman" w:cs="Times New Roman" w:hint="eastAsia"/>
          <w:b w:val="0"/>
          <w:sz w:val="21"/>
          <w:szCs w:val="21"/>
        </w:rPr>
        <w:t>英文版本：</w:t>
      </w:r>
    </w:p>
    <w:p w:rsidR="004436DF" w:rsidRDefault="004436DF" w:rsidP="004436DF">
      <w:pPr>
        <w:pStyle w:val="ad"/>
        <w:rPr>
          <w:rStyle w:val="aa"/>
          <w:rFonts w:ascii="Times New Roman" w:hAnsi="Times New Roman" w:cs="Times New Roman"/>
          <w:b w:val="0"/>
          <w:sz w:val="21"/>
          <w:szCs w:val="21"/>
        </w:rPr>
      </w:pPr>
      <w:r w:rsidRPr="003C161F">
        <w:rPr>
          <w:rStyle w:val="aa"/>
          <w:rFonts w:ascii="Times New Roman" w:hAnsi="Times New Roman" w:cs="Times New Roman"/>
          <w:b w:val="0"/>
          <w:sz w:val="21"/>
          <w:szCs w:val="21"/>
        </w:rPr>
        <w:object w:dxaOrig="9180" w:dyaOrig="11880">
          <v:shape id="_x0000_i1028" type="#_x0000_t75" style="width:458.9pt;height:594.15pt" o:ole="">
            <v:imagedata r:id="rId74" o:title=""/>
          </v:shape>
          <o:OLEObject Type="Embed" ProgID="AcroExch.Document.7" ShapeID="_x0000_i1028" DrawAspect="Content" ObjectID="_1454870029" r:id="rId75"/>
        </w:object>
      </w:r>
    </w:p>
    <w:p w:rsidR="004436DF" w:rsidRPr="003C161F" w:rsidRDefault="004436DF" w:rsidP="008A43FE">
      <w:pPr>
        <w:pStyle w:val="ab"/>
        <w:numPr>
          <w:ilvl w:val="1"/>
          <w:numId w:val="5"/>
        </w:numPr>
        <w:ind w:firstLineChars="0"/>
        <w:outlineLvl w:val="1"/>
        <w:rPr>
          <w:rFonts w:asciiTheme="minorEastAsia" w:eastAsiaTheme="minorEastAsia" w:hAnsiTheme="minorEastAsia"/>
          <w:b/>
          <w:sz w:val="21"/>
        </w:rPr>
      </w:pPr>
      <w:bookmarkStart w:id="168" w:name="_Toc381081873"/>
      <w:bookmarkStart w:id="169" w:name="_Toc381116530"/>
      <w:bookmarkEnd w:id="163"/>
      <w:r w:rsidRPr="003C161F">
        <w:rPr>
          <w:rFonts w:asciiTheme="minorEastAsia" w:eastAsiaTheme="minorEastAsia" w:hAnsiTheme="minorEastAsia"/>
          <w:b/>
          <w:sz w:val="21"/>
        </w:rPr>
        <w:t>S</w:t>
      </w:r>
      <w:r w:rsidRPr="003C161F">
        <w:rPr>
          <w:rFonts w:asciiTheme="minorEastAsia" w:eastAsiaTheme="minorEastAsia" w:hAnsiTheme="minorEastAsia" w:hint="eastAsia"/>
          <w:b/>
          <w:sz w:val="21"/>
        </w:rPr>
        <w:t>tun协议:</w:t>
      </w:r>
      <w:bookmarkEnd w:id="168"/>
      <w:bookmarkEnd w:id="169"/>
    </w:p>
    <w:p w:rsidR="004436DF" w:rsidRPr="003C161F" w:rsidRDefault="004436DF" w:rsidP="003C161F">
      <w:pPr>
        <w:ind w:firstLineChars="196" w:firstLine="412"/>
        <w:rPr>
          <w:rFonts w:asciiTheme="minorEastAsia" w:eastAsiaTheme="minorEastAsia" w:hAnsiTheme="minorEastAsia"/>
          <w:sz w:val="21"/>
          <w:szCs w:val="21"/>
        </w:rPr>
      </w:pPr>
      <w:r w:rsidRPr="003C161F">
        <w:rPr>
          <w:rFonts w:asciiTheme="minorEastAsia" w:eastAsiaTheme="minorEastAsia" w:hAnsiTheme="minorEastAsia"/>
          <w:sz w:val="21"/>
          <w:szCs w:val="21"/>
        </w:rPr>
        <w:t>STUN（Session Traversal Utilities for NAT，NAT会话传输应用程序）是一种</w:t>
      </w:r>
      <w:hyperlink r:id="rId76">
        <w:r w:rsidRPr="003C161F">
          <w:rPr>
            <w:sz w:val="21"/>
            <w:szCs w:val="21"/>
          </w:rPr>
          <w:t>网络协议</w:t>
        </w:r>
      </w:hyperlink>
      <w:r w:rsidRPr="003C161F">
        <w:rPr>
          <w:rFonts w:asciiTheme="minorEastAsia" w:eastAsiaTheme="minorEastAsia" w:hAnsiTheme="minorEastAsia"/>
          <w:sz w:val="21"/>
          <w:szCs w:val="21"/>
        </w:rPr>
        <w:t>，它允许位于</w:t>
      </w:r>
      <w:hyperlink r:id="rId77">
        <w:r w:rsidRPr="003C161F">
          <w:rPr>
            <w:sz w:val="21"/>
            <w:szCs w:val="21"/>
          </w:rPr>
          <w:t>NAT</w:t>
        </w:r>
      </w:hyperlink>
      <w:r w:rsidRPr="003C161F">
        <w:rPr>
          <w:rFonts w:asciiTheme="minorEastAsia" w:eastAsiaTheme="minorEastAsia" w:hAnsiTheme="minorEastAsia"/>
          <w:sz w:val="21"/>
          <w:szCs w:val="21"/>
        </w:rPr>
        <w:t>（或多重NAT）后的客户端找出自己的公网地址，查出自己位于哪种类型的NAT之后以及NAT为某一个本地端口所绑定的Internet端端口。这些信息被用来在两个同时处于NAT 路由器之后的主机之间建立UDP通信。该协议由</w:t>
      </w:r>
      <w:hyperlink r:id="rId78">
        <w:r w:rsidRPr="003C161F">
          <w:rPr>
            <w:sz w:val="21"/>
            <w:szCs w:val="21"/>
          </w:rPr>
          <w:t>RFC 5389</w:t>
        </w:r>
      </w:hyperlink>
      <w:r w:rsidRPr="003C161F">
        <w:rPr>
          <w:rFonts w:asciiTheme="minorEastAsia" w:eastAsiaTheme="minorEastAsia" w:hAnsiTheme="minorEastAsia"/>
          <w:sz w:val="21"/>
          <w:szCs w:val="21"/>
        </w:rPr>
        <w:t>定义。</w:t>
      </w:r>
    </w:p>
    <w:p w:rsidR="004436DF" w:rsidRPr="003C161F" w:rsidRDefault="004436DF" w:rsidP="003C161F">
      <w:pPr>
        <w:ind w:firstLineChars="196" w:firstLine="412"/>
        <w:rPr>
          <w:rFonts w:asciiTheme="minorEastAsia" w:eastAsiaTheme="minorEastAsia" w:hAnsiTheme="minorEastAsia"/>
          <w:sz w:val="21"/>
          <w:szCs w:val="21"/>
        </w:rPr>
      </w:pPr>
      <w:r w:rsidRPr="003C161F">
        <w:rPr>
          <w:rFonts w:asciiTheme="minorEastAsia" w:eastAsiaTheme="minorEastAsia" w:hAnsiTheme="minorEastAsia"/>
          <w:sz w:val="21"/>
          <w:szCs w:val="21"/>
        </w:rPr>
        <w:t>一旦客户端得知了Internet端的UDP端口，通信就可以开始了。如果NAT是完全圆锥型的，那么双方中的任何一方都可以发起通信。如果NAT是受限圆锥型或端口受限圆锥型，双方必须一起开始传输。</w:t>
      </w:r>
    </w:p>
    <w:p w:rsidR="004436DF" w:rsidRPr="003C161F" w:rsidRDefault="004436DF" w:rsidP="003C161F">
      <w:pPr>
        <w:ind w:firstLineChars="196" w:firstLine="412"/>
        <w:rPr>
          <w:rFonts w:asciiTheme="minorEastAsia" w:eastAsiaTheme="minorEastAsia" w:hAnsiTheme="minorEastAsia"/>
          <w:sz w:val="21"/>
          <w:szCs w:val="21"/>
        </w:rPr>
      </w:pPr>
      <w:r w:rsidRPr="003C161F">
        <w:rPr>
          <w:rFonts w:asciiTheme="minorEastAsia" w:eastAsiaTheme="minorEastAsia" w:hAnsiTheme="minorEastAsia"/>
          <w:sz w:val="21"/>
          <w:szCs w:val="21"/>
        </w:rPr>
        <w:t>需要注意的是，要使用STUN RFC中描述的技术并不一定需要使用STUN协议——还可以另外设计一</w:t>
      </w:r>
      <w:r w:rsidRPr="003C161F">
        <w:rPr>
          <w:rFonts w:asciiTheme="minorEastAsia" w:eastAsiaTheme="minorEastAsia" w:hAnsiTheme="minorEastAsia"/>
          <w:sz w:val="21"/>
          <w:szCs w:val="21"/>
        </w:rPr>
        <w:lastRenderedPageBreak/>
        <w:t>个协议并把相同的功能集成到运行该协议的服务器上。</w:t>
      </w:r>
    </w:p>
    <w:p w:rsidR="004436DF" w:rsidRPr="003C161F" w:rsidRDefault="00BE5BA6" w:rsidP="00110FA9">
      <w:pPr>
        <w:ind w:firstLineChars="196" w:firstLine="470"/>
        <w:rPr>
          <w:rFonts w:asciiTheme="minorEastAsia" w:eastAsiaTheme="minorEastAsia" w:hAnsiTheme="minorEastAsia"/>
          <w:sz w:val="21"/>
          <w:szCs w:val="21"/>
        </w:rPr>
      </w:pPr>
      <w:hyperlink r:id="rId79">
        <w:r w:rsidR="004436DF" w:rsidRPr="003C161F">
          <w:rPr>
            <w:sz w:val="21"/>
            <w:szCs w:val="21"/>
          </w:rPr>
          <w:t>SIP</w:t>
        </w:r>
      </w:hyperlink>
      <w:r w:rsidR="004436DF" w:rsidRPr="003C161F">
        <w:rPr>
          <w:rFonts w:asciiTheme="minorEastAsia" w:eastAsiaTheme="minorEastAsia" w:hAnsiTheme="minorEastAsia"/>
          <w:sz w:val="21"/>
          <w:szCs w:val="21"/>
        </w:rPr>
        <w:t>之类的协议是使用UDP分组在Internet上传输音频和／或视频数据的。不幸的是，由于通信的两个末端往往位于NAT之后，因此用传统的方法是无法建立连接的。这也就是STUN发挥作用的地方。</w:t>
      </w:r>
    </w:p>
    <w:p w:rsidR="004436DF" w:rsidRPr="003C161F" w:rsidRDefault="004436DF" w:rsidP="003C161F">
      <w:pPr>
        <w:ind w:firstLineChars="196" w:firstLine="412"/>
        <w:rPr>
          <w:rFonts w:asciiTheme="minorEastAsia" w:eastAsiaTheme="minorEastAsia" w:hAnsiTheme="minorEastAsia"/>
          <w:sz w:val="21"/>
          <w:szCs w:val="21"/>
        </w:rPr>
      </w:pPr>
      <w:r w:rsidRPr="003C161F">
        <w:rPr>
          <w:rFonts w:asciiTheme="minorEastAsia" w:eastAsiaTheme="minorEastAsia" w:hAnsiTheme="minorEastAsia"/>
          <w:sz w:val="21"/>
          <w:szCs w:val="21"/>
        </w:rPr>
        <w:t>STUN是一个</w:t>
      </w:r>
      <w:hyperlink r:id="rId80">
        <w:r w:rsidRPr="003C161F">
          <w:rPr>
            <w:sz w:val="21"/>
            <w:szCs w:val="21"/>
          </w:rPr>
          <w:t>客户机－服务器</w:t>
        </w:r>
      </w:hyperlink>
      <w:r w:rsidRPr="003C161F">
        <w:rPr>
          <w:rFonts w:asciiTheme="minorEastAsia" w:eastAsiaTheme="minorEastAsia" w:hAnsiTheme="minorEastAsia"/>
          <w:sz w:val="21"/>
          <w:szCs w:val="21"/>
        </w:rPr>
        <w:t>协议。一个VoIP电话或软件包可能会包括一个STUN客户端。这个客户端会向STUN服务器发送请求，之后，服务器就会向STUN客户端报告NAT路由器的公网IP地址以及NAT为允许传入流量传回内网而开通的端口。</w:t>
      </w:r>
    </w:p>
    <w:p w:rsidR="004436DF" w:rsidRPr="003C161F" w:rsidRDefault="004436DF" w:rsidP="003C161F">
      <w:pPr>
        <w:ind w:firstLineChars="196" w:firstLine="412"/>
        <w:rPr>
          <w:rFonts w:asciiTheme="minorEastAsia" w:eastAsiaTheme="minorEastAsia" w:hAnsiTheme="minorEastAsia"/>
          <w:sz w:val="21"/>
          <w:szCs w:val="21"/>
        </w:rPr>
      </w:pPr>
      <w:r w:rsidRPr="003C161F">
        <w:rPr>
          <w:rFonts w:asciiTheme="minorEastAsia" w:eastAsiaTheme="minorEastAsia" w:hAnsiTheme="minorEastAsia"/>
          <w:sz w:val="21"/>
          <w:szCs w:val="21"/>
        </w:rPr>
        <w:t>以上的响应同时还使得STUN客户端能够确定正在使用的</w:t>
      </w:r>
      <w:hyperlink r:id="rId81">
        <w:r w:rsidRPr="003C161F">
          <w:rPr>
            <w:sz w:val="21"/>
            <w:szCs w:val="21"/>
          </w:rPr>
          <w:t>NAT</w:t>
        </w:r>
      </w:hyperlink>
      <w:r w:rsidRPr="003C161F">
        <w:rPr>
          <w:rFonts w:asciiTheme="minorEastAsia" w:eastAsiaTheme="minorEastAsia" w:hAnsiTheme="minorEastAsia"/>
          <w:sz w:val="21"/>
          <w:szCs w:val="21"/>
        </w:rPr>
        <w:t>类型——因为不同的NAT类型处理传入的UDP分组的方式是不同的。四种主要类型中有三种是可以使用的：</w:t>
      </w:r>
      <w:hyperlink r:id="rId82">
        <w:r w:rsidRPr="003C161F">
          <w:rPr>
            <w:sz w:val="21"/>
            <w:szCs w:val="21"/>
          </w:rPr>
          <w:t>完全圆锥型</w:t>
        </w:r>
        <w:r w:rsidRPr="003C161F">
          <w:rPr>
            <w:sz w:val="21"/>
            <w:szCs w:val="21"/>
          </w:rPr>
          <w:t>NAT</w:t>
        </w:r>
      </w:hyperlink>
      <w:r w:rsidRPr="003C161F">
        <w:rPr>
          <w:rFonts w:asciiTheme="minorEastAsia" w:eastAsiaTheme="minorEastAsia" w:hAnsiTheme="minorEastAsia"/>
          <w:sz w:val="21"/>
          <w:szCs w:val="21"/>
        </w:rPr>
        <w:t>、</w:t>
      </w:r>
      <w:hyperlink r:id="rId83">
        <w:r w:rsidRPr="003C161F">
          <w:rPr>
            <w:sz w:val="21"/>
            <w:szCs w:val="21"/>
          </w:rPr>
          <w:t>受限圆锥型</w:t>
        </w:r>
        <w:r w:rsidRPr="003C161F">
          <w:rPr>
            <w:sz w:val="21"/>
            <w:szCs w:val="21"/>
          </w:rPr>
          <w:t>NAT</w:t>
        </w:r>
      </w:hyperlink>
      <w:r w:rsidRPr="003C161F">
        <w:rPr>
          <w:rFonts w:asciiTheme="minorEastAsia" w:eastAsiaTheme="minorEastAsia" w:hAnsiTheme="minorEastAsia"/>
          <w:sz w:val="21"/>
          <w:szCs w:val="21"/>
        </w:rPr>
        <w:t>和</w:t>
      </w:r>
      <w:hyperlink r:id="rId84">
        <w:r w:rsidRPr="003C161F">
          <w:rPr>
            <w:sz w:val="21"/>
            <w:szCs w:val="21"/>
          </w:rPr>
          <w:t>端口受限圆锥型</w:t>
        </w:r>
        <w:r w:rsidRPr="003C161F">
          <w:rPr>
            <w:sz w:val="21"/>
            <w:szCs w:val="21"/>
          </w:rPr>
          <w:t>NAT</w:t>
        </w:r>
      </w:hyperlink>
      <w:r w:rsidRPr="003C161F">
        <w:rPr>
          <w:rFonts w:asciiTheme="minorEastAsia" w:eastAsiaTheme="minorEastAsia" w:hAnsiTheme="minorEastAsia"/>
          <w:sz w:val="21"/>
          <w:szCs w:val="21"/>
        </w:rPr>
        <w:t>——但大型公司网络中经常采用的对称型NAT（又称为双向NAT）则不能使用。</w:t>
      </w:r>
    </w:p>
    <w:p w:rsidR="004436DF" w:rsidRPr="003C161F" w:rsidRDefault="004436DF" w:rsidP="004436DF">
      <w:pPr>
        <w:rPr>
          <w:rFonts w:asciiTheme="minorEastAsia" w:eastAsiaTheme="minorEastAsia" w:hAnsiTheme="minorEastAsia"/>
          <w:sz w:val="21"/>
          <w:szCs w:val="21"/>
        </w:rPr>
      </w:pPr>
    </w:p>
    <w:p w:rsidR="004436DF" w:rsidRPr="003C161F" w:rsidRDefault="004436DF" w:rsidP="008A43FE">
      <w:pPr>
        <w:pStyle w:val="ab"/>
        <w:numPr>
          <w:ilvl w:val="2"/>
          <w:numId w:val="5"/>
        </w:numPr>
        <w:ind w:firstLineChars="0"/>
        <w:outlineLvl w:val="2"/>
        <w:rPr>
          <w:rFonts w:ascii="宋体" w:eastAsia="宋体" w:hAnsi="宋体" w:cs="宋体"/>
          <w:color w:val="auto"/>
          <w:kern w:val="0"/>
          <w:sz w:val="21"/>
          <w:lang w:bidi="ar-SA"/>
        </w:rPr>
      </w:pPr>
      <w:bookmarkStart w:id="170" w:name="_Toc381081874"/>
      <w:bookmarkStart w:id="171" w:name="_Toc381116531"/>
      <w:r w:rsidRPr="003C161F">
        <w:rPr>
          <w:rFonts w:ascii="宋体" w:eastAsia="宋体" w:hAnsi="宋体" w:cs="宋体"/>
          <w:color w:val="auto"/>
          <w:kern w:val="0"/>
          <w:sz w:val="21"/>
          <w:lang w:bidi="ar-SA"/>
        </w:rPr>
        <w:t>P2P实现的原理</w:t>
      </w:r>
      <w:bookmarkEnd w:id="170"/>
      <w:bookmarkEnd w:id="171"/>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首先</w:t>
      </w:r>
      <w:proofErr w:type="gramStart"/>
      <w:r w:rsidRPr="003C161F">
        <w:rPr>
          <w:rFonts w:ascii="宋体" w:eastAsia="宋体" w:hAnsi="宋体" w:cs="宋体"/>
          <w:color w:val="auto"/>
          <w:kern w:val="0"/>
          <w:sz w:val="21"/>
          <w:szCs w:val="21"/>
          <w:lang w:bidi="ar-SA"/>
        </w:rPr>
        <w:t>先</w:t>
      </w:r>
      <w:proofErr w:type="gramEnd"/>
      <w:r w:rsidRPr="003C161F">
        <w:rPr>
          <w:rFonts w:ascii="宋体" w:eastAsia="宋体" w:hAnsi="宋体" w:cs="宋体"/>
          <w:color w:val="auto"/>
          <w:kern w:val="0"/>
          <w:sz w:val="21"/>
          <w:szCs w:val="21"/>
          <w:lang w:bidi="ar-SA"/>
        </w:rPr>
        <w:t>介绍一些基本概念：</w:t>
      </w:r>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NAT(Network Address Translators)，网络地址转换：网络地址转换是在IP地址日益缺乏的情况下产生的，它的主要目的就是为了能够地址重用。NAT从历史发展上分为 两大类，基本的NAT和NAPT(Network Address/Port Translator)。</w:t>
      </w:r>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最先提出的是基本的 NAT(注：刚开始其实只是路由器上的一个功能模块)，它的产生基于如下事实：一个私有网络（域）中的节点中只有很少的节点需要与外网连 接（这是在上世纪90年代中期提出的）。那么这个子网中其实只有少数的节点需要全球唯一的IP地址，其他的节点的IP地址应该是可以重用的。因此，基本的NAT实现的功能很简单，在子网内使用一个保留的IP子网段，这些IP对外是不可见的。子网内只有少数一些IP地址可以对应到真正全球唯一的 IP地址。如果这些节点需要访问外部网络，那么基本NAT就负责将这个节点的子网内IP转化为一个全球唯一的IP然后发送出去。(基本的NAT会改变IP 包中的原IP地址，但是不会改变IP包中的端口)</w:t>
      </w:r>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关于基本的NAT可以参看RFC 1631</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另外一种NAT叫做NAPT，从名称上我们也可以看得出，NAPT不但会改变经过这个NAT设备的IP数据报的IP地址，还会改变IP数据报的TCP/UDP端口。基本NAT的设备可能我们见的不多（基本已经淘汰了），NAPT才是我们真正需要关注的。看下图：</w:t>
      </w:r>
      <w:r w:rsidRPr="003C161F">
        <w:rPr>
          <w:rFonts w:ascii="宋体" w:eastAsia="宋体" w:hAnsi="宋体" w:cs="宋体"/>
          <w:noProof/>
          <w:color w:val="auto"/>
          <w:kern w:val="0"/>
          <w:sz w:val="21"/>
          <w:szCs w:val="21"/>
          <w:lang w:bidi="ar-SA"/>
        </w:rPr>
        <w:drawing>
          <wp:inline distT="0" distB="0" distL="0" distR="0" wp14:anchorId="0E0F1C8F" wp14:editId="74C75CA2">
            <wp:extent cx="3000375" cy="2828925"/>
            <wp:effectExtent l="0" t="0" r="0" b="0"/>
            <wp:docPr id="15" name="图片 15" descr="http://www.cppblog.com/images/cppblog_com/peakflys/p2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ppblog.com/images/cppblog_com/peakflys/p2p.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00375" cy="2828925"/>
                    </a:xfrm>
                    <a:prstGeom prst="rect">
                      <a:avLst/>
                    </a:prstGeom>
                    <a:noFill/>
                    <a:ln>
                      <a:noFill/>
                    </a:ln>
                  </pic:spPr>
                </pic:pic>
              </a:graphicData>
            </a:graphic>
          </wp:inline>
        </w:drawing>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有一个私有网络10.*.*.*，Client A是其中的一台计算机，这个网络的网关（一个NAT设备）</w:t>
      </w:r>
      <w:proofErr w:type="gramStart"/>
      <w:r w:rsidRPr="003C161F">
        <w:rPr>
          <w:rFonts w:ascii="宋体" w:eastAsia="宋体" w:hAnsi="宋体" w:cs="宋体"/>
          <w:color w:val="auto"/>
          <w:kern w:val="0"/>
          <w:sz w:val="21"/>
          <w:szCs w:val="21"/>
          <w:lang w:bidi="ar-SA"/>
        </w:rPr>
        <w:t>的外网IP是155.99.25.11(</w:t>
      </w:r>
      <w:proofErr w:type="gramEnd"/>
      <w:r w:rsidRPr="003C161F">
        <w:rPr>
          <w:rFonts w:ascii="宋体" w:eastAsia="宋体" w:hAnsi="宋体" w:cs="宋体"/>
          <w:color w:val="auto"/>
          <w:kern w:val="0"/>
          <w:sz w:val="21"/>
          <w:szCs w:val="21"/>
          <w:lang w:bidi="ar-SA"/>
        </w:rPr>
        <w:t>应该还有一个内网的IP地址，比如 10.0.0.10)。如果Client A中的某个进程（这个进程创建了一个UDP Socket,这个Socket绑定1234端口）想访问外网主机18.181.0.31的1235端口，那么当数据包通过NAT时会发生什么事情呢？</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首先NAT会改变这个数据包的原IP地址，改为155.99.25.11。接着NAT会为这个传输创建一个Session（Session是一个抽象的概 念，如果是TCP，也许Session是由一个SYN包开始，以一个FIN包结束。而UDP呢，以这个IP的这个端口的第一个UDP开始，结束呢，呵呵， 也许是几分钟，也许是几小时，这要看具体的实现了）并且给这个Session分配一个端口，比如62000，然后改变这个数据包的源端口为62000。所以本来是（10.0.0.1:1234-&gt;18.181.0.31:1235）的数据包到了互联网上变为了（155.99.25.11:62000-&gt;18.181.0.31:1235）。</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lastRenderedPageBreak/>
        <w:t>一旦NAT创建了一个Session后，NAT会记住62000端口对应的是10.0.0.1的1234端口，以后从18.181.0.31发送到 62000端口的数据会被NAT自动的转发到10.0.0.1上。（注意：这里是说18.181.0.31发送到62000端口的数据会被转发，其他的 IP发送到这个端口的数据将被NAT抛弃）这样Client A就与Server S1建立以了一个连接。</w:t>
      </w:r>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上面的是一些基础知识，下面的才是关键的部分了。</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看看下面的情况：</w:t>
      </w:r>
      <w:r w:rsidRPr="003C161F">
        <w:rPr>
          <w:rFonts w:ascii="宋体" w:eastAsia="宋体" w:hAnsi="宋体" w:cs="宋体"/>
          <w:noProof/>
          <w:color w:val="auto"/>
          <w:kern w:val="0"/>
          <w:sz w:val="21"/>
          <w:szCs w:val="21"/>
          <w:lang w:bidi="ar-SA"/>
        </w:rPr>
        <w:drawing>
          <wp:inline distT="0" distB="0" distL="0" distR="0" wp14:anchorId="1F39A605" wp14:editId="01A2C857">
            <wp:extent cx="4981575" cy="3533775"/>
            <wp:effectExtent l="0" t="0" r="0" b="0"/>
            <wp:docPr id="12" name="图片 12" descr="http://www.cppblog.com/images/cppblog_com/peakflys/p2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ppblog.com/images/cppblog_com/peakflys/p2p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81575" cy="3533775"/>
                    </a:xfrm>
                    <a:prstGeom prst="rect">
                      <a:avLst/>
                    </a:prstGeom>
                    <a:noFill/>
                    <a:ln>
                      <a:noFill/>
                    </a:ln>
                  </pic:spPr>
                </pic:pic>
              </a:graphicData>
            </a:graphic>
          </wp:inline>
        </w:drawing>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接上面的例子，如果Client A的原来那个Socket(绑定了1234端口的那个UDP Socket)又接着向另外一个Server S2发送了一个UDP包，那么这个UDP包在通过NAT时会怎么样呢？</w:t>
      </w:r>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这时可能会有两种情况发生，一种是NAT再次创建一个Session，并且再次为这个Session分配一个端口号（比如：62001）。另外一种是NAT 再次创建一个Session，但是不会新分配一个端口号，而是用原来分配的端口号62000。前一种NAT叫做Symmetric NAT，后一种叫做Cone NAT。如果你的NAT刚好是第一种，那么很可能会有很多P2P软件失灵。（可以庆幸的是，现在绝大多数的NAT属于后者，即Cone NAT）</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注：Cone NAT具体又分为3种：</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(1)全克隆( Full Cone) : NAT把所有来自相同内部IP地址和端口的请求映射到相同的外部IP地址和端口。任何一个外部主机均可通过该映射发送IP包到该内部主机。</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(2)限制性克隆(Restricted Cone) : NAT把所有来自相同内部IP地址和端口的请求映射到相同的外部IP地址和端口。但是,只有当内部主机先给IP地址为X的外部主机发送IP包,该外部主机才能向该内部主机发送IP包。</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(3)端口限制性克隆( Port Restricted Cone) :端口限制性克隆与限制性克隆类似,只是多了端口号的限制,即只有内部主机先向IP地址为X,端口号为P的外部主机发送1个IP包,该外部主机才</w:t>
      </w:r>
      <w:proofErr w:type="gramStart"/>
      <w:r w:rsidRPr="003C161F">
        <w:rPr>
          <w:rFonts w:ascii="宋体" w:eastAsia="宋体" w:hAnsi="宋体" w:cs="宋体"/>
          <w:color w:val="auto"/>
          <w:kern w:val="0"/>
          <w:sz w:val="21"/>
          <w:szCs w:val="21"/>
          <w:lang w:bidi="ar-SA"/>
        </w:rPr>
        <w:t>能够把源端口</w:t>
      </w:r>
      <w:proofErr w:type="gramEnd"/>
      <w:r w:rsidRPr="003C161F">
        <w:rPr>
          <w:rFonts w:ascii="宋体" w:eastAsia="宋体" w:hAnsi="宋体" w:cs="宋体"/>
          <w:color w:val="auto"/>
          <w:kern w:val="0"/>
          <w:sz w:val="21"/>
          <w:szCs w:val="21"/>
          <w:lang w:bidi="ar-SA"/>
        </w:rPr>
        <w:t>号为P的IP包发送给该内部主机。</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好了，我们看到，通过NAT,子网内的计算机向外连结是很容易的（NAT相当于透明的，子网内的和外网的计算机不用知道NAT的情况）。但是如果外部的计算机想访问子网内的计算机就比较困难了（而这正是P2P所需要的）。那么我们如果想从外部发送一个数据报给内网的计算机有什么办法呢？</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首先，我们必须</w:t>
      </w:r>
      <w:proofErr w:type="gramStart"/>
      <w:r w:rsidRPr="003C161F">
        <w:rPr>
          <w:rFonts w:ascii="宋体" w:eastAsia="宋体" w:hAnsi="宋体" w:cs="宋体"/>
          <w:color w:val="auto"/>
          <w:kern w:val="0"/>
          <w:sz w:val="21"/>
          <w:szCs w:val="21"/>
          <w:lang w:bidi="ar-SA"/>
        </w:rPr>
        <w:t>在内网</w:t>
      </w:r>
      <w:proofErr w:type="gramEnd"/>
      <w:r w:rsidRPr="003C161F">
        <w:rPr>
          <w:rFonts w:ascii="宋体" w:eastAsia="宋体" w:hAnsi="宋体" w:cs="宋体"/>
          <w:color w:val="auto"/>
          <w:kern w:val="0"/>
          <w:sz w:val="21"/>
          <w:szCs w:val="21"/>
          <w:lang w:bidi="ar-SA"/>
        </w:rPr>
        <w:t>的NAT上打上一个“洞”（也就是前面我们说的在NAT上建立一个 Session），这个洞不能由外部来打，只能由内网内的主机来打。而且这个洞是有方向的，比如从内部某台主机（比如：192.168.0.10）向外部的某个IP(比如：219.237.60.1)发送一个UDP包，那么就在这个内网的NAT设备上打了一个方向为219.237.60.1的“洞”，（这就是称为UDP Hole Punching的技术）以后219.237.60.1就可以通过这个洞与内网的192.168.0.10联系了。（但是其他的IP不能利用这个洞）。</w:t>
      </w:r>
    </w:p>
    <w:p w:rsidR="00ED679E" w:rsidRPr="003C161F" w:rsidRDefault="00ED679E" w:rsidP="00ED679E">
      <w:pPr>
        <w:widowControl/>
        <w:suppressAutoHyphens w:val="0"/>
        <w:rPr>
          <w:rFonts w:ascii="宋体" w:eastAsia="宋体" w:hAnsi="宋体" w:cs="宋体"/>
          <w:color w:val="auto"/>
          <w:kern w:val="0"/>
          <w:sz w:val="21"/>
          <w:szCs w:val="21"/>
          <w:lang w:bidi="ar-SA"/>
        </w:rPr>
      </w:pPr>
      <w:r w:rsidRPr="003C161F">
        <w:rPr>
          <w:rFonts w:ascii="Calibri" w:eastAsia="宋体" w:hAnsi="Calibri" w:cs="Calibri"/>
          <w:color w:val="auto"/>
          <w:kern w:val="0"/>
          <w:sz w:val="21"/>
          <w:szCs w:val="21"/>
          <w:lang w:bidi="ar-SA"/>
        </w:rPr>
        <w:t>NAT</w:t>
      </w:r>
      <w:r w:rsidRPr="003C161F">
        <w:rPr>
          <w:rFonts w:ascii="宋体" w:eastAsia="宋体" w:hAnsi="宋体" w:cs="宋体" w:hint="eastAsia"/>
          <w:color w:val="auto"/>
          <w:kern w:val="0"/>
          <w:sz w:val="21"/>
          <w:szCs w:val="21"/>
          <w:lang w:bidi="ar-SA"/>
        </w:rPr>
        <w:t>的四种类型</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626"/>
        <w:gridCol w:w="6172"/>
      </w:tblGrid>
      <w:tr w:rsidR="00ED679E" w:rsidRPr="003C161F" w:rsidTr="00ED679E">
        <w:tc>
          <w:tcPr>
            <w:tcW w:w="42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D679E" w:rsidRPr="003C161F" w:rsidRDefault="00ED679E" w:rsidP="00ED679E">
            <w:pPr>
              <w:widowControl/>
              <w:suppressAutoHyphens w:val="0"/>
              <w:ind w:left="291"/>
              <w:rPr>
                <w:rFonts w:ascii="宋体" w:eastAsia="宋体" w:hAnsi="宋体" w:cs="宋体"/>
                <w:color w:val="000000"/>
                <w:kern w:val="0"/>
                <w:sz w:val="21"/>
                <w:szCs w:val="21"/>
                <w:lang w:bidi="ar-SA"/>
              </w:rPr>
            </w:pPr>
            <w:r w:rsidRPr="003C161F">
              <w:rPr>
                <w:rFonts w:ascii="Calibri" w:eastAsia="宋体" w:hAnsi="Calibri" w:cs="Calibri"/>
                <w:b/>
                <w:bCs/>
                <w:color w:val="000000"/>
                <w:kern w:val="0"/>
                <w:sz w:val="21"/>
                <w:szCs w:val="21"/>
                <w:shd w:val="clear" w:color="auto" w:fill="F9F9F9"/>
                <w:lang w:bidi="ar-SA"/>
              </w:rPr>
              <w:t>Full cone NAT</w:t>
            </w:r>
            <w:r w:rsidRPr="003C161F">
              <w:rPr>
                <w:rFonts w:ascii="宋体" w:eastAsia="宋体" w:hAnsi="宋体" w:cs="宋体" w:hint="eastAsia"/>
                <w:color w:val="000000"/>
                <w:kern w:val="0"/>
                <w:sz w:val="21"/>
                <w:szCs w:val="21"/>
                <w:shd w:val="clear" w:color="auto" w:fill="F9F9F9"/>
                <w:lang w:bidi="ar-SA"/>
              </w:rPr>
              <w:t>，亦即著名的</w:t>
            </w:r>
            <w:proofErr w:type="gramStart"/>
            <w:r w:rsidRPr="003C161F">
              <w:rPr>
                <w:rFonts w:ascii="宋体" w:eastAsia="宋体" w:hAnsi="宋体" w:cs="宋体" w:hint="eastAsia"/>
                <w:color w:val="000000"/>
                <w:kern w:val="0"/>
                <w:sz w:val="21"/>
                <w:szCs w:val="21"/>
                <w:shd w:val="clear" w:color="auto" w:fill="F9F9F9"/>
                <w:lang w:bidi="ar-SA"/>
              </w:rPr>
              <w:t>一對一</w:t>
            </w:r>
            <w:proofErr w:type="gramEnd"/>
            <w:r w:rsidRPr="003C161F">
              <w:rPr>
                <w:rFonts w:ascii="宋体" w:eastAsia="宋体" w:hAnsi="宋体" w:cs="宋体" w:hint="eastAsia"/>
                <w:color w:val="000000"/>
                <w:kern w:val="0"/>
                <w:sz w:val="21"/>
                <w:szCs w:val="21"/>
                <w:shd w:val="clear" w:color="auto" w:fill="F9F9F9"/>
                <w:lang w:bidi="ar-SA"/>
              </w:rPr>
              <w:lastRenderedPageBreak/>
              <w:t>（</w:t>
            </w:r>
            <w:r w:rsidRPr="003C161F">
              <w:rPr>
                <w:rFonts w:ascii="Calibri" w:eastAsia="宋体" w:hAnsi="Calibri" w:cs="Calibri"/>
                <w:color w:val="000000"/>
                <w:kern w:val="0"/>
                <w:sz w:val="21"/>
                <w:szCs w:val="21"/>
                <w:shd w:val="clear" w:color="auto" w:fill="F9F9F9"/>
                <w:lang w:bidi="ar-SA"/>
              </w:rPr>
              <w:t>one-to-one</w:t>
            </w:r>
            <w:r w:rsidRPr="003C161F">
              <w:rPr>
                <w:rFonts w:ascii="宋体" w:eastAsia="宋体" w:hAnsi="宋体" w:cs="宋体" w:hint="eastAsia"/>
                <w:color w:val="000000"/>
                <w:kern w:val="0"/>
                <w:sz w:val="21"/>
                <w:szCs w:val="21"/>
                <w:shd w:val="clear" w:color="auto" w:fill="F9F9F9"/>
                <w:lang w:bidi="ar-SA"/>
              </w:rPr>
              <w:t>）</w:t>
            </w:r>
            <w:r w:rsidRPr="003C161F">
              <w:rPr>
                <w:rFonts w:ascii="Calibri" w:eastAsia="宋体" w:hAnsi="Calibri" w:cs="Calibri"/>
                <w:color w:val="000000"/>
                <w:kern w:val="0"/>
                <w:sz w:val="21"/>
                <w:szCs w:val="21"/>
                <w:shd w:val="clear" w:color="auto" w:fill="F9F9F9"/>
                <w:lang w:bidi="ar-SA"/>
              </w:rPr>
              <w:br/>
              <w:t>NAT</w:t>
            </w:r>
          </w:p>
          <w:p w:rsidR="00ED679E" w:rsidRPr="003C161F" w:rsidRDefault="00ED679E" w:rsidP="00D43FA3">
            <w:pPr>
              <w:widowControl/>
              <w:numPr>
                <w:ilvl w:val="1"/>
                <w:numId w:val="45"/>
              </w:numPr>
              <w:suppressAutoHyphens w:val="0"/>
              <w:ind w:left="291"/>
              <w:textAlignment w:val="center"/>
              <w:rPr>
                <w:rFonts w:ascii="宋体" w:eastAsia="宋体" w:hAnsi="宋体" w:cs="宋体"/>
                <w:color w:val="000000"/>
                <w:kern w:val="0"/>
                <w:sz w:val="21"/>
                <w:szCs w:val="21"/>
                <w:lang w:bidi="ar-SA"/>
              </w:rPr>
            </w:pPr>
            <w:r w:rsidRPr="003C161F">
              <w:rPr>
                <w:rFonts w:ascii="Calibri" w:eastAsia="宋体" w:hAnsi="Calibri" w:cs="Calibri"/>
                <w:color w:val="000000"/>
                <w:kern w:val="0"/>
                <w:sz w:val="21"/>
                <w:szCs w:val="21"/>
                <w:shd w:val="clear" w:color="auto" w:fill="F9F9F9"/>
                <w:lang w:bidi="ar-SA"/>
              </w:rPr>
              <w:t>一旦一个内部地址</w:t>
            </w:r>
            <w:r w:rsidRPr="003C161F">
              <w:rPr>
                <w:rFonts w:ascii="Calibri" w:eastAsia="宋体" w:hAnsi="Calibri" w:cs="Calibri"/>
                <w:color w:val="000000"/>
                <w:kern w:val="0"/>
                <w:sz w:val="21"/>
                <w:szCs w:val="21"/>
                <w:shd w:val="clear" w:color="auto" w:fill="F9F9F9"/>
                <w:lang w:bidi="ar-SA"/>
              </w:rPr>
              <w:t>(iAddr:port1)</w:t>
            </w:r>
            <w:r w:rsidRPr="003C161F">
              <w:rPr>
                <w:rFonts w:ascii="Calibri" w:eastAsia="宋体" w:hAnsi="Calibri" w:cs="Calibri"/>
                <w:color w:val="000000"/>
                <w:kern w:val="0"/>
                <w:sz w:val="21"/>
                <w:szCs w:val="21"/>
                <w:shd w:val="clear" w:color="auto" w:fill="F9F9F9"/>
                <w:lang w:bidi="ar-SA"/>
              </w:rPr>
              <w:t>映射到外部地址</w:t>
            </w:r>
            <w:r w:rsidRPr="003C161F">
              <w:rPr>
                <w:rFonts w:ascii="Calibri" w:eastAsia="宋体" w:hAnsi="Calibri" w:cs="Calibri"/>
                <w:color w:val="000000"/>
                <w:kern w:val="0"/>
                <w:sz w:val="21"/>
                <w:szCs w:val="21"/>
                <w:shd w:val="clear" w:color="auto" w:fill="F9F9F9"/>
                <w:lang w:bidi="ar-SA"/>
              </w:rPr>
              <w:t>(eAddr:port2),</w:t>
            </w:r>
            <w:r w:rsidRPr="003C161F">
              <w:rPr>
                <w:rFonts w:ascii="Calibri" w:eastAsia="宋体" w:hAnsi="Calibri" w:cs="Calibri"/>
                <w:color w:val="000000"/>
                <w:kern w:val="0"/>
                <w:sz w:val="21"/>
                <w:szCs w:val="21"/>
                <w:shd w:val="clear" w:color="auto" w:fill="F9F9F9"/>
                <w:lang w:bidi="ar-SA"/>
              </w:rPr>
              <w:t>所有发自</w:t>
            </w:r>
            <w:r w:rsidRPr="003C161F">
              <w:rPr>
                <w:rFonts w:ascii="Calibri" w:eastAsia="宋体" w:hAnsi="Calibri" w:cs="Calibri"/>
                <w:color w:val="000000"/>
                <w:kern w:val="0"/>
                <w:sz w:val="21"/>
                <w:szCs w:val="21"/>
                <w:shd w:val="clear" w:color="auto" w:fill="F9F9F9"/>
                <w:lang w:bidi="ar-SA"/>
              </w:rPr>
              <w:t>iAddr:port1</w:t>
            </w:r>
            <w:r w:rsidRPr="003C161F">
              <w:rPr>
                <w:rFonts w:ascii="Calibri" w:eastAsia="宋体" w:hAnsi="Calibri" w:cs="Calibri"/>
                <w:color w:val="000000"/>
                <w:kern w:val="0"/>
                <w:sz w:val="21"/>
                <w:szCs w:val="21"/>
                <w:shd w:val="clear" w:color="auto" w:fill="F9F9F9"/>
                <w:lang w:bidi="ar-SA"/>
              </w:rPr>
              <w:t>的包都经由</w:t>
            </w:r>
            <w:r w:rsidRPr="003C161F">
              <w:rPr>
                <w:rFonts w:ascii="Calibri" w:eastAsia="宋体" w:hAnsi="Calibri" w:cs="Calibri"/>
                <w:color w:val="000000"/>
                <w:kern w:val="0"/>
                <w:sz w:val="21"/>
                <w:szCs w:val="21"/>
                <w:shd w:val="clear" w:color="auto" w:fill="F9F9F9"/>
                <w:lang w:bidi="ar-SA"/>
              </w:rPr>
              <w:t>eAddr:port2</w:t>
            </w:r>
            <w:r w:rsidRPr="003C161F">
              <w:rPr>
                <w:rFonts w:ascii="Calibri" w:eastAsia="宋体" w:hAnsi="Calibri" w:cs="Calibri"/>
                <w:color w:val="000000"/>
                <w:kern w:val="0"/>
                <w:sz w:val="21"/>
                <w:szCs w:val="21"/>
                <w:shd w:val="clear" w:color="auto" w:fill="F9F9F9"/>
                <w:lang w:bidi="ar-SA"/>
              </w:rPr>
              <w:t>向外发送</w:t>
            </w:r>
            <w:r w:rsidRPr="003C161F">
              <w:rPr>
                <w:rFonts w:ascii="Calibri" w:eastAsia="宋体" w:hAnsi="Calibri" w:cs="Calibri"/>
                <w:color w:val="000000"/>
                <w:kern w:val="0"/>
                <w:sz w:val="21"/>
                <w:szCs w:val="21"/>
                <w:shd w:val="clear" w:color="auto" w:fill="F9F9F9"/>
                <w:lang w:bidi="ar-SA"/>
              </w:rPr>
              <w:t>.</w:t>
            </w:r>
            <w:r w:rsidRPr="003C161F">
              <w:rPr>
                <w:rFonts w:ascii="Calibri" w:eastAsia="宋体" w:hAnsi="Calibri" w:cs="Calibri"/>
                <w:color w:val="000000"/>
                <w:kern w:val="0"/>
                <w:sz w:val="21"/>
                <w:szCs w:val="21"/>
                <w:shd w:val="clear" w:color="auto" w:fill="F9F9F9"/>
                <w:lang w:bidi="ar-SA"/>
              </w:rPr>
              <w:t>任意外部主机都能通过给</w:t>
            </w:r>
            <w:r w:rsidRPr="003C161F">
              <w:rPr>
                <w:rFonts w:ascii="Calibri" w:eastAsia="宋体" w:hAnsi="Calibri" w:cs="Calibri"/>
                <w:color w:val="000000"/>
                <w:kern w:val="0"/>
                <w:sz w:val="21"/>
                <w:szCs w:val="21"/>
                <w:shd w:val="clear" w:color="auto" w:fill="F9F9F9"/>
                <w:lang w:bidi="ar-SA"/>
              </w:rPr>
              <w:t>eAddr:port2</w:t>
            </w:r>
            <w:r w:rsidRPr="003C161F">
              <w:rPr>
                <w:rFonts w:ascii="Calibri" w:eastAsia="宋体" w:hAnsi="Calibri" w:cs="Calibri"/>
                <w:color w:val="000000"/>
                <w:kern w:val="0"/>
                <w:sz w:val="21"/>
                <w:szCs w:val="21"/>
                <w:shd w:val="clear" w:color="auto" w:fill="F9F9F9"/>
                <w:lang w:bidi="ar-SA"/>
              </w:rPr>
              <w:t>发包到达</w:t>
            </w:r>
            <w:r w:rsidRPr="003C161F">
              <w:rPr>
                <w:rFonts w:ascii="Calibri" w:eastAsia="宋体" w:hAnsi="Calibri" w:cs="Calibri"/>
                <w:color w:val="000000"/>
                <w:kern w:val="0"/>
                <w:sz w:val="21"/>
                <w:szCs w:val="21"/>
                <w:shd w:val="clear" w:color="auto" w:fill="F9F9F9"/>
                <w:lang w:bidi="ar-SA"/>
              </w:rPr>
              <w:t>iAddr:port1</w:t>
            </w:r>
          </w:p>
        </w:tc>
        <w:tc>
          <w:tcPr>
            <w:tcW w:w="6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D679E" w:rsidRPr="003C161F" w:rsidRDefault="00ED679E" w:rsidP="00ED679E">
            <w:pPr>
              <w:widowControl/>
              <w:suppressAutoHyphens w:val="0"/>
              <w:rPr>
                <w:rFonts w:ascii="Calibri" w:eastAsia="宋体" w:hAnsi="Calibri" w:cs="Calibri"/>
                <w:color w:val="auto"/>
                <w:kern w:val="0"/>
                <w:sz w:val="21"/>
                <w:szCs w:val="21"/>
                <w:lang w:bidi="ar-SA"/>
              </w:rPr>
            </w:pPr>
            <w:r w:rsidRPr="003C161F">
              <w:rPr>
                <w:rFonts w:ascii="Calibri" w:eastAsia="宋体" w:hAnsi="Calibri" w:cs="Calibri"/>
                <w:color w:val="auto"/>
                <w:kern w:val="0"/>
                <w:sz w:val="21"/>
                <w:szCs w:val="21"/>
                <w:lang w:bidi="ar-SA"/>
              </w:rPr>
              <w:lastRenderedPageBreak/>
              <w:t> </w:t>
            </w:r>
          </w:p>
          <w:p w:rsidR="00ED679E" w:rsidRPr="003C161F" w:rsidRDefault="00ED679E" w:rsidP="00ED679E">
            <w:pPr>
              <w:widowControl/>
              <w:suppressAutoHyphens w:val="0"/>
              <w:rPr>
                <w:rFonts w:ascii="宋体" w:eastAsia="宋体" w:hAnsi="宋体" w:cs="宋体"/>
                <w:color w:val="auto"/>
                <w:kern w:val="0"/>
                <w:sz w:val="21"/>
                <w:szCs w:val="21"/>
                <w:lang w:bidi="ar-SA"/>
              </w:rPr>
            </w:pPr>
            <w:r w:rsidRPr="003C161F">
              <w:rPr>
                <w:rFonts w:ascii="宋体" w:eastAsia="宋体" w:hAnsi="宋体" w:cs="宋体"/>
                <w:noProof/>
                <w:color w:val="auto"/>
                <w:kern w:val="0"/>
                <w:sz w:val="21"/>
                <w:szCs w:val="21"/>
                <w:lang w:bidi="ar-SA"/>
              </w:rPr>
              <w:lastRenderedPageBreak/>
              <w:drawing>
                <wp:inline distT="0" distB="0" distL="0" distR="0" wp14:anchorId="5CEC5FC3" wp14:editId="7322917B">
                  <wp:extent cx="3810000" cy="1714500"/>
                  <wp:effectExtent l="0" t="0" r="0" b="0"/>
                  <wp:docPr id="28" name="图片 28" descr="http://hi.csdn.net/attachment/201108/9/0_1312888105Pp9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i.csdn.net/attachment/201108/9/0_1312888105Pp9O.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tc>
      </w:tr>
      <w:tr w:rsidR="00ED679E" w:rsidRPr="003C161F" w:rsidTr="00ED679E">
        <w:tc>
          <w:tcPr>
            <w:tcW w:w="42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D679E" w:rsidRPr="003C161F" w:rsidRDefault="00ED679E" w:rsidP="00ED679E">
            <w:pPr>
              <w:widowControl/>
              <w:suppressAutoHyphens w:val="0"/>
              <w:ind w:left="291"/>
              <w:rPr>
                <w:rFonts w:ascii="Calibri" w:eastAsia="宋体" w:hAnsi="Calibri" w:cs="Calibri"/>
                <w:color w:val="000000"/>
                <w:kern w:val="0"/>
                <w:sz w:val="21"/>
                <w:szCs w:val="21"/>
                <w:lang w:bidi="ar-SA"/>
              </w:rPr>
            </w:pPr>
            <w:r w:rsidRPr="003C161F">
              <w:rPr>
                <w:rFonts w:ascii="Calibri" w:eastAsia="宋体" w:hAnsi="Calibri" w:cs="Calibri"/>
                <w:b/>
                <w:bCs/>
                <w:color w:val="000000"/>
                <w:kern w:val="0"/>
                <w:sz w:val="21"/>
                <w:szCs w:val="21"/>
                <w:shd w:val="clear" w:color="auto" w:fill="F9F9F9"/>
                <w:lang w:bidi="ar-SA"/>
              </w:rPr>
              <w:lastRenderedPageBreak/>
              <w:t>Address-Restricted cone NAT</w:t>
            </w:r>
          </w:p>
          <w:p w:rsidR="00ED679E" w:rsidRPr="003C161F" w:rsidRDefault="00ED679E" w:rsidP="00D43FA3">
            <w:pPr>
              <w:widowControl/>
              <w:numPr>
                <w:ilvl w:val="1"/>
                <w:numId w:val="46"/>
              </w:numPr>
              <w:suppressAutoHyphens w:val="0"/>
              <w:ind w:left="291"/>
              <w:textAlignment w:val="center"/>
              <w:rPr>
                <w:rFonts w:ascii="宋体" w:eastAsia="宋体" w:hAnsi="宋体" w:cs="宋体"/>
                <w:color w:val="000000"/>
                <w:kern w:val="0"/>
                <w:sz w:val="21"/>
                <w:szCs w:val="21"/>
                <w:lang w:bidi="ar-SA"/>
              </w:rPr>
            </w:pPr>
            <w:proofErr w:type="gramStart"/>
            <w:r w:rsidRPr="003C161F">
              <w:rPr>
                <w:rFonts w:ascii="Calibri" w:eastAsia="宋体" w:hAnsi="Calibri" w:cs="Calibri"/>
                <w:color w:val="000000"/>
                <w:kern w:val="0"/>
                <w:sz w:val="21"/>
                <w:szCs w:val="21"/>
                <w:shd w:val="clear" w:color="auto" w:fill="F9F9F9"/>
                <w:lang w:bidi="ar-SA"/>
              </w:rPr>
              <w:t>一</w:t>
            </w:r>
            <w:proofErr w:type="gramEnd"/>
            <w:r w:rsidRPr="003C161F">
              <w:rPr>
                <w:rFonts w:ascii="Calibri" w:eastAsia="宋体" w:hAnsi="Calibri" w:cs="Calibri"/>
                <w:color w:val="000000"/>
                <w:kern w:val="0"/>
                <w:sz w:val="21"/>
                <w:szCs w:val="21"/>
                <w:shd w:val="clear" w:color="auto" w:fill="F9F9F9"/>
                <w:lang w:bidi="ar-SA"/>
              </w:rPr>
              <w:t xml:space="preserve"> </w:t>
            </w:r>
            <w:proofErr w:type="gramStart"/>
            <w:r w:rsidRPr="003C161F">
              <w:rPr>
                <w:rFonts w:ascii="Calibri" w:eastAsia="宋体" w:hAnsi="Calibri" w:cs="Calibri"/>
                <w:color w:val="000000"/>
                <w:kern w:val="0"/>
                <w:sz w:val="21"/>
                <w:szCs w:val="21"/>
                <w:shd w:val="clear" w:color="auto" w:fill="F9F9F9"/>
                <w:lang w:bidi="ar-SA"/>
              </w:rPr>
              <w:t>旦</w:t>
            </w:r>
            <w:proofErr w:type="gramEnd"/>
            <w:r w:rsidRPr="003C161F">
              <w:rPr>
                <w:rFonts w:ascii="Calibri" w:eastAsia="宋体" w:hAnsi="Calibri" w:cs="Calibri"/>
                <w:color w:val="000000"/>
                <w:kern w:val="0"/>
                <w:sz w:val="21"/>
                <w:szCs w:val="21"/>
                <w:shd w:val="clear" w:color="auto" w:fill="F9F9F9"/>
                <w:lang w:bidi="ar-SA"/>
              </w:rPr>
              <w:t>一个内部地址</w:t>
            </w:r>
            <w:r w:rsidRPr="003C161F">
              <w:rPr>
                <w:rFonts w:ascii="Calibri" w:eastAsia="宋体" w:hAnsi="Calibri" w:cs="Calibri"/>
                <w:color w:val="000000"/>
                <w:kern w:val="0"/>
                <w:sz w:val="21"/>
                <w:szCs w:val="21"/>
                <w:shd w:val="clear" w:color="auto" w:fill="F9F9F9"/>
                <w:lang w:bidi="ar-SA"/>
              </w:rPr>
              <w:t>(iAddr:port1)</w:t>
            </w:r>
            <w:r w:rsidRPr="003C161F">
              <w:rPr>
                <w:rFonts w:ascii="Calibri" w:eastAsia="宋体" w:hAnsi="Calibri" w:cs="Calibri"/>
                <w:color w:val="000000"/>
                <w:kern w:val="0"/>
                <w:sz w:val="21"/>
                <w:szCs w:val="21"/>
                <w:shd w:val="clear" w:color="auto" w:fill="F9F9F9"/>
                <w:lang w:bidi="ar-SA"/>
              </w:rPr>
              <w:t>映射到外部地址</w:t>
            </w:r>
            <w:r w:rsidRPr="003C161F">
              <w:rPr>
                <w:rFonts w:ascii="Calibri" w:eastAsia="宋体" w:hAnsi="Calibri" w:cs="Calibri"/>
                <w:color w:val="000000"/>
                <w:kern w:val="0"/>
                <w:sz w:val="21"/>
                <w:szCs w:val="21"/>
                <w:shd w:val="clear" w:color="auto" w:fill="F9F9F9"/>
                <w:lang w:bidi="ar-SA"/>
              </w:rPr>
              <w:t>(eAddr:port2),</w:t>
            </w:r>
            <w:r w:rsidRPr="003C161F">
              <w:rPr>
                <w:rFonts w:ascii="Calibri" w:eastAsia="宋体" w:hAnsi="Calibri" w:cs="Calibri"/>
                <w:color w:val="000000"/>
                <w:kern w:val="0"/>
                <w:sz w:val="21"/>
                <w:szCs w:val="21"/>
                <w:shd w:val="clear" w:color="auto" w:fill="F9F9F9"/>
                <w:lang w:bidi="ar-SA"/>
              </w:rPr>
              <w:t>所有发自</w:t>
            </w:r>
            <w:r w:rsidRPr="003C161F">
              <w:rPr>
                <w:rFonts w:ascii="Calibri" w:eastAsia="宋体" w:hAnsi="Calibri" w:cs="Calibri"/>
                <w:color w:val="000000"/>
                <w:kern w:val="0"/>
                <w:sz w:val="21"/>
                <w:szCs w:val="21"/>
                <w:shd w:val="clear" w:color="auto" w:fill="F9F9F9"/>
                <w:lang w:bidi="ar-SA"/>
              </w:rPr>
              <w:t>iAddr:port1</w:t>
            </w:r>
            <w:r w:rsidRPr="003C161F">
              <w:rPr>
                <w:rFonts w:ascii="Calibri" w:eastAsia="宋体" w:hAnsi="Calibri" w:cs="Calibri"/>
                <w:color w:val="000000"/>
                <w:kern w:val="0"/>
                <w:sz w:val="21"/>
                <w:szCs w:val="21"/>
                <w:shd w:val="clear" w:color="auto" w:fill="F9F9F9"/>
                <w:lang w:bidi="ar-SA"/>
              </w:rPr>
              <w:t>的包都经由</w:t>
            </w:r>
            <w:r w:rsidRPr="003C161F">
              <w:rPr>
                <w:rFonts w:ascii="Calibri" w:eastAsia="宋体" w:hAnsi="Calibri" w:cs="Calibri"/>
                <w:color w:val="000000"/>
                <w:kern w:val="0"/>
                <w:sz w:val="21"/>
                <w:szCs w:val="21"/>
                <w:shd w:val="clear" w:color="auto" w:fill="F9F9F9"/>
                <w:lang w:bidi="ar-SA"/>
              </w:rPr>
              <w:t xml:space="preserve">eAddr:port2 </w:t>
            </w:r>
            <w:r w:rsidRPr="003C161F">
              <w:rPr>
                <w:rFonts w:ascii="Calibri" w:eastAsia="宋体" w:hAnsi="Calibri" w:cs="Calibri"/>
                <w:color w:val="000000"/>
                <w:kern w:val="0"/>
                <w:sz w:val="21"/>
                <w:szCs w:val="21"/>
                <w:shd w:val="clear" w:color="auto" w:fill="F9F9F9"/>
                <w:lang w:bidi="ar-SA"/>
              </w:rPr>
              <w:t>向外发送</w:t>
            </w:r>
            <w:r w:rsidRPr="003C161F">
              <w:rPr>
                <w:rFonts w:ascii="Calibri" w:eastAsia="宋体" w:hAnsi="Calibri" w:cs="Calibri"/>
                <w:color w:val="000000"/>
                <w:kern w:val="0"/>
                <w:sz w:val="21"/>
                <w:szCs w:val="21"/>
                <w:shd w:val="clear" w:color="auto" w:fill="F9F9F9"/>
                <w:lang w:bidi="ar-SA"/>
              </w:rPr>
              <w:t>.</w:t>
            </w:r>
            <w:r w:rsidRPr="003C161F">
              <w:rPr>
                <w:rFonts w:ascii="Calibri" w:eastAsia="宋体" w:hAnsi="Calibri" w:cs="Calibri"/>
                <w:color w:val="000000"/>
                <w:kern w:val="0"/>
                <w:sz w:val="21"/>
                <w:szCs w:val="21"/>
                <w:shd w:val="clear" w:color="auto" w:fill="F9F9F9"/>
                <w:lang w:bidi="ar-SA"/>
              </w:rPr>
              <w:t>任意外部主机</w:t>
            </w:r>
            <w:r w:rsidRPr="003C161F">
              <w:rPr>
                <w:rFonts w:ascii="Calibri" w:eastAsia="宋体" w:hAnsi="Calibri" w:cs="Calibri"/>
                <w:color w:val="000000"/>
                <w:kern w:val="0"/>
                <w:sz w:val="21"/>
                <w:szCs w:val="21"/>
                <w:shd w:val="clear" w:color="auto" w:fill="F9F9F9"/>
                <w:lang w:bidi="ar-SA"/>
              </w:rPr>
              <w:t>(hostAddr:any)</w:t>
            </w:r>
            <w:r w:rsidRPr="003C161F">
              <w:rPr>
                <w:rFonts w:ascii="Calibri" w:eastAsia="宋体" w:hAnsi="Calibri" w:cs="Calibri"/>
                <w:color w:val="000000"/>
                <w:kern w:val="0"/>
                <w:sz w:val="21"/>
                <w:szCs w:val="21"/>
                <w:shd w:val="clear" w:color="auto" w:fill="F9F9F9"/>
                <w:lang w:bidi="ar-SA"/>
              </w:rPr>
              <w:t>都能通过给</w:t>
            </w:r>
            <w:r w:rsidRPr="003C161F">
              <w:rPr>
                <w:rFonts w:ascii="Calibri" w:eastAsia="宋体" w:hAnsi="Calibri" w:cs="Calibri"/>
                <w:color w:val="000000"/>
                <w:kern w:val="0"/>
                <w:sz w:val="21"/>
                <w:szCs w:val="21"/>
                <w:shd w:val="clear" w:color="auto" w:fill="F9F9F9"/>
                <w:lang w:bidi="ar-SA"/>
              </w:rPr>
              <w:t>eAddr:port2</w:t>
            </w:r>
            <w:r w:rsidRPr="003C161F">
              <w:rPr>
                <w:rFonts w:ascii="Calibri" w:eastAsia="宋体" w:hAnsi="Calibri" w:cs="Calibri"/>
                <w:color w:val="000000"/>
                <w:kern w:val="0"/>
                <w:sz w:val="21"/>
                <w:szCs w:val="21"/>
                <w:shd w:val="clear" w:color="auto" w:fill="F9F9F9"/>
                <w:lang w:bidi="ar-SA"/>
              </w:rPr>
              <w:t>发包到达</w:t>
            </w:r>
            <w:r w:rsidRPr="003C161F">
              <w:rPr>
                <w:rFonts w:ascii="Calibri" w:eastAsia="宋体" w:hAnsi="Calibri" w:cs="Calibri"/>
                <w:color w:val="000000"/>
                <w:kern w:val="0"/>
                <w:sz w:val="21"/>
                <w:szCs w:val="21"/>
                <w:shd w:val="clear" w:color="auto" w:fill="F9F9F9"/>
                <w:lang w:bidi="ar-SA"/>
              </w:rPr>
              <w:t>iAddr:port1</w:t>
            </w:r>
            <w:r w:rsidRPr="003C161F">
              <w:rPr>
                <w:rFonts w:ascii="Calibri" w:eastAsia="宋体" w:hAnsi="Calibri" w:cs="Calibri"/>
                <w:color w:val="000000"/>
                <w:kern w:val="0"/>
                <w:sz w:val="21"/>
                <w:szCs w:val="21"/>
                <w:shd w:val="clear" w:color="auto" w:fill="F9F9F9"/>
                <w:lang w:bidi="ar-SA"/>
              </w:rPr>
              <w:t>的前提是：</w:t>
            </w:r>
            <w:r w:rsidRPr="003C161F">
              <w:rPr>
                <w:rFonts w:ascii="Calibri" w:eastAsia="宋体" w:hAnsi="Calibri" w:cs="Calibri"/>
                <w:color w:val="000000"/>
                <w:kern w:val="0"/>
                <w:sz w:val="21"/>
                <w:szCs w:val="21"/>
                <w:shd w:val="clear" w:color="auto" w:fill="F9F9F9"/>
                <w:lang w:bidi="ar-SA"/>
              </w:rPr>
              <w:t xml:space="preserve">iAddr:port1 </w:t>
            </w:r>
            <w:r w:rsidRPr="003C161F">
              <w:rPr>
                <w:rFonts w:ascii="Calibri" w:eastAsia="宋体" w:hAnsi="Calibri" w:cs="Calibri"/>
                <w:color w:val="000000"/>
                <w:kern w:val="0"/>
                <w:sz w:val="21"/>
                <w:szCs w:val="21"/>
                <w:shd w:val="clear" w:color="auto" w:fill="F9F9F9"/>
                <w:lang w:bidi="ar-SA"/>
              </w:rPr>
              <w:t>之前发送过包到</w:t>
            </w:r>
            <w:r w:rsidRPr="003C161F">
              <w:rPr>
                <w:rFonts w:ascii="Calibri" w:eastAsia="宋体" w:hAnsi="Calibri" w:cs="Calibri"/>
                <w:color w:val="000000"/>
                <w:kern w:val="0"/>
                <w:sz w:val="21"/>
                <w:szCs w:val="21"/>
                <w:shd w:val="clear" w:color="auto" w:fill="F9F9F9"/>
                <w:lang w:bidi="ar-SA"/>
              </w:rPr>
              <w:t>hostAddr:</w:t>
            </w:r>
            <w:proofErr w:type="gramStart"/>
            <w:r w:rsidRPr="003C161F">
              <w:rPr>
                <w:rFonts w:ascii="Calibri" w:eastAsia="宋体" w:hAnsi="Calibri" w:cs="Calibri"/>
                <w:color w:val="000000"/>
                <w:kern w:val="0"/>
                <w:sz w:val="21"/>
                <w:szCs w:val="21"/>
                <w:shd w:val="clear" w:color="auto" w:fill="F9F9F9"/>
                <w:lang w:bidi="ar-SA"/>
              </w:rPr>
              <w:t>any</w:t>
            </w:r>
            <w:proofErr w:type="gramEnd"/>
            <w:r w:rsidRPr="003C161F">
              <w:rPr>
                <w:rFonts w:ascii="Calibri" w:eastAsia="宋体" w:hAnsi="Calibri" w:cs="Calibri"/>
                <w:color w:val="000000"/>
                <w:kern w:val="0"/>
                <w:sz w:val="21"/>
                <w:szCs w:val="21"/>
                <w:shd w:val="clear" w:color="auto" w:fill="F9F9F9"/>
                <w:lang w:bidi="ar-SA"/>
              </w:rPr>
              <w:t>.</w:t>
            </w:r>
            <w:r w:rsidRPr="003C161F">
              <w:rPr>
                <w:rFonts w:ascii="Calibri" w:eastAsia="宋体" w:hAnsi="Calibri" w:cs="Calibri"/>
                <w:color w:val="000000"/>
                <w:kern w:val="0"/>
                <w:sz w:val="21"/>
                <w:szCs w:val="21"/>
                <w:shd w:val="clear" w:color="auto" w:fill="F9F9F9"/>
                <w:lang w:bidi="ar-SA"/>
              </w:rPr>
              <w:br/>
              <w:t>"any"</w:t>
            </w:r>
            <w:r w:rsidRPr="003C161F">
              <w:rPr>
                <w:rFonts w:ascii="Calibri" w:eastAsia="宋体" w:hAnsi="Calibri" w:cs="Calibri"/>
                <w:color w:val="000000"/>
                <w:kern w:val="0"/>
                <w:sz w:val="21"/>
                <w:szCs w:val="21"/>
                <w:shd w:val="clear" w:color="auto" w:fill="F9F9F9"/>
                <w:lang w:bidi="ar-SA"/>
              </w:rPr>
              <w:t>也就是说端口不受限制</w:t>
            </w:r>
            <w:r w:rsidRPr="003C161F">
              <w:rPr>
                <w:rFonts w:ascii="宋体" w:eastAsia="宋体" w:hAnsi="宋体" w:cs="宋体"/>
                <w:color w:val="000000"/>
                <w:kern w:val="0"/>
                <w:sz w:val="21"/>
                <w:szCs w:val="21"/>
                <w:lang w:bidi="ar-SA"/>
              </w:rPr>
              <w:t xml:space="preserve"> </w:t>
            </w:r>
          </w:p>
        </w:tc>
        <w:tc>
          <w:tcPr>
            <w:tcW w:w="6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D679E" w:rsidRPr="003C161F" w:rsidRDefault="00ED679E" w:rsidP="00ED679E">
            <w:pPr>
              <w:widowControl/>
              <w:suppressAutoHyphens w:val="0"/>
              <w:rPr>
                <w:rFonts w:ascii="宋体" w:eastAsia="宋体" w:hAnsi="宋体" w:cs="宋体"/>
                <w:color w:val="auto"/>
                <w:kern w:val="0"/>
                <w:sz w:val="21"/>
                <w:szCs w:val="21"/>
                <w:lang w:bidi="ar-SA"/>
              </w:rPr>
            </w:pPr>
            <w:r w:rsidRPr="003C161F">
              <w:rPr>
                <w:rFonts w:ascii="宋体" w:eastAsia="宋体" w:hAnsi="宋体" w:cs="宋体"/>
                <w:noProof/>
                <w:color w:val="auto"/>
                <w:kern w:val="0"/>
                <w:sz w:val="21"/>
                <w:szCs w:val="21"/>
                <w:lang w:bidi="ar-SA"/>
              </w:rPr>
              <w:drawing>
                <wp:inline distT="0" distB="0" distL="0" distR="0" wp14:anchorId="10341898" wp14:editId="39A02AE7">
                  <wp:extent cx="3810000" cy="1714500"/>
                  <wp:effectExtent l="0" t="0" r="0" b="0"/>
                  <wp:docPr id="27" name="图片 27" descr="http://hi.csdn.net/attachment/201108/9/0_13128881129uf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i.csdn.net/attachment/201108/9/0_13128881129ufL.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tc>
      </w:tr>
      <w:tr w:rsidR="00ED679E" w:rsidRPr="003C161F" w:rsidTr="00ED679E">
        <w:tc>
          <w:tcPr>
            <w:tcW w:w="42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D679E" w:rsidRPr="003C161F" w:rsidRDefault="00ED679E" w:rsidP="00ED679E">
            <w:pPr>
              <w:widowControl/>
              <w:suppressAutoHyphens w:val="0"/>
              <w:ind w:left="291"/>
              <w:rPr>
                <w:rFonts w:ascii="Calibri" w:eastAsia="宋体" w:hAnsi="Calibri" w:cs="Calibri"/>
                <w:color w:val="000000"/>
                <w:kern w:val="0"/>
                <w:sz w:val="21"/>
                <w:szCs w:val="21"/>
                <w:lang w:bidi="ar-SA"/>
              </w:rPr>
            </w:pPr>
            <w:r w:rsidRPr="003C161F">
              <w:rPr>
                <w:rFonts w:ascii="Calibri" w:eastAsia="宋体" w:hAnsi="Calibri" w:cs="Calibri"/>
                <w:b/>
                <w:bCs/>
                <w:color w:val="000000"/>
                <w:kern w:val="0"/>
                <w:sz w:val="21"/>
                <w:szCs w:val="21"/>
                <w:shd w:val="clear" w:color="auto" w:fill="F9F9F9"/>
                <w:lang w:bidi="ar-SA"/>
              </w:rPr>
              <w:t>Port-Restricted cone NAT</w:t>
            </w:r>
          </w:p>
          <w:p w:rsidR="00ED679E" w:rsidRPr="003C161F" w:rsidRDefault="00ED679E" w:rsidP="00ED679E">
            <w:pPr>
              <w:widowControl/>
              <w:suppressAutoHyphens w:val="0"/>
              <w:ind w:left="291"/>
              <w:rPr>
                <w:rFonts w:ascii="宋体" w:eastAsia="宋体" w:hAnsi="宋体" w:cs="宋体"/>
                <w:color w:val="000000"/>
                <w:kern w:val="0"/>
                <w:sz w:val="21"/>
                <w:szCs w:val="21"/>
                <w:lang w:bidi="ar-SA"/>
              </w:rPr>
            </w:pPr>
            <w:r w:rsidRPr="003C161F">
              <w:rPr>
                <w:rFonts w:ascii="Calibri" w:eastAsia="宋体" w:hAnsi="Calibri" w:cs="Calibri"/>
                <w:color w:val="000000"/>
                <w:kern w:val="0"/>
                <w:sz w:val="21"/>
                <w:szCs w:val="21"/>
                <w:shd w:val="clear" w:color="auto" w:fill="F9F9F9"/>
                <w:lang w:bidi="ar-SA"/>
              </w:rPr>
              <w:t>类似受限制錐形</w:t>
            </w:r>
            <w:r w:rsidRPr="003C161F">
              <w:rPr>
                <w:rFonts w:ascii="Calibri" w:eastAsia="宋体" w:hAnsi="Calibri" w:cs="Calibri"/>
                <w:color w:val="000000"/>
                <w:kern w:val="0"/>
                <w:sz w:val="21"/>
                <w:szCs w:val="21"/>
                <w:shd w:val="clear" w:color="auto" w:fill="F9F9F9"/>
                <w:lang w:bidi="ar-SA"/>
              </w:rPr>
              <w:t>NAT</w:t>
            </w:r>
            <w:r w:rsidRPr="003C161F">
              <w:rPr>
                <w:rFonts w:ascii="Calibri" w:eastAsia="宋体" w:hAnsi="Calibri" w:cs="Calibri"/>
                <w:color w:val="000000"/>
                <w:kern w:val="0"/>
                <w:sz w:val="21"/>
                <w:szCs w:val="21"/>
                <w:shd w:val="clear" w:color="auto" w:fill="F9F9F9"/>
                <w:lang w:bidi="ar-SA"/>
              </w:rPr>
              <w:t>（</w:t>
            </w:r>
            <w:r w:rsidRPr="003C161F">
              <w:rPr>
                <w:rFonts w:ascii="Calibri" w:eastAsia="宋体" w:hAnsi="Calibri" w:cs="Calibri"/>
                <w:b/>
                <w:bCs/>
                <w:color w:val="000000"/>
                <w:kern w:val="0"/>
                <w:sz w:val="21"/>
                <w:szCs w:val="21"/>
                <w:shd w:val="clear" w:color="auto" w:fill="F9F9F9"/>
                <w:lang w:bidi="ar-SA"/>
              </w:rPr>
              <w:t>Restricted cone NAT</w:t>
            </w:r>
            <w:r w:rsidRPr="003C161F">
              <w:rPr>
                <w:rFonts w:ascii="宋体" w:eastAsia="宋体" w:hAnsi="宋体" w:cs="宋体" w:hint="eastAsia"/>
                <w:color w:val="000000"/>
                <w:kern w:val="0"/>
                <w:sz w:val="21"/>
                <w:szCs w:val="21"/>
                <w:shd w:val="clear" w:color="auto" w:fill="F9F9F9"/>
                <w:lang w:bidi="ar-SA"/>
              </w:rPr>
              <w:t>），但是还有端口限制。</w:t>
            </w:r>
          </w:p>
          <w:p w:rsidR="00ED679E" w:rsidRPr="003C161F" w:rsidRDefault="00ED679E" w:rsidP="00D43FA3">
            <w:pPr>
              <w:widowControl/>
              <w:numPr>
                <w:ilvl w:val="1"/>
                <w:numId w:val="47"/>
              </w:numPr>
              <w:suppressAutoHyphens w:val="0"/>
              <w:ind w:left="291"/>
              <w:textAlignment w:val="center"/>
              <w:rPr>
                <w:rFonts w:ascii="宋体" w:eastAsia="宋体" w:hAnsi="宋体" w:cs="宋体"/>
                <w:color w:val="000000"/>
                <w:kern w:val="0"/>
                <w:sz w:val="21"/>
                <w:szCs w:val="21"/>
                <w:lang w:bidi="ar-SA"/>
              </w:rPr>
            </w:pPr>
            <w:proofErr w:type="gramStart"/>
            <w:r w:rsidRPr="003C161F">
              <w:rPr>
                <w:rFonts w:ascii="Calibri" w:eastAsia="宋体" w:hAnsi="Calibri" w:cs="Calibri"/>
                <w:color w:val="000000"/>
                <w:kern w:val="0"/>
                <w:sz w:val="21"/>
                <w:szCs w:val="21"/>
                <w:shd w:val="clear" w:color="auto" w:fill="F9F9F9"/>
                <w:lang w:bidi="ar-SA"/>
              </w:rPr>
              <w:t>一</w:t>
            </w:r>
            <w:proofErr w:type="gramEnd"/>
            <w:r w:rsidRPr="003C161F">
              <w:rPr>
                <w:rFonts w:ascii="Calibri" w:eastAsia="宋体" w:hAnsi="Calibri" w:cs="Calibri"/>
                <w:color w:val="000000"/>
                <w:kern w:val="0"/>
                <w:sz w:val="21"/>
                <w:szCs w:val="21"/>
                <w:shd w:val="clear" w:color="auto" w:fill="F9F9F9"/>
                <w:lang w:bidi="ar-SA"/>
              </w:rPr>
              <w:t xml:space="preserve"> </w:t>
            </w:r>
            <w:proofErr w:type="gramStart"/>
            <w:r w:rsidRPr="003C161F">
              <w:rPr>
                <w:rFonts w:ascii="Calibri" w:eastAsia="宋体" w:hAnsi="Calibri" w:cs="Calibri"/>
                <w:color w:val="000000"/>
                <w:kern w:val="0"/>
                <w:sz w:val="21"/>
                <w:szCs w:val="21"/>
                <w:shd w:val="clear" w:color="auto" w:fill="F9F9F9"/>
                <w:lang w:bidi="ar-SA"/>
              </w:rPr>
              <w:t>旦</w:t>
            </w:r>
            <w:proofErr w:type="gramEnd"/>
            <w:r w:rsidRPr="003C161F">
              <w:rPr>
                <w:rFonts w:ascii="Calibri" w:eastAsia="宋体" w:hAnsi="Calibri" w:cs="Calibri"/>
                <w:color w:val="000000"/>
                <w:kern w:val="0"/>
                <w:sz w:val="21"/>
                <w:szCs w:val="21"/>
                <w:shd w:val="clear" w:color="auto" w:fill="F9F9F9"/>
                <w:lang w:bidi="ar-SA"/>
              </w:rPr>
              <w:t>一个内部地址</w:t>
            </w:r>
            <w:r w:rsidRPr="003C161F">
              <w:rPr>
                <w:rFonts w:ascii="Calibri" w:eastAsia="宋体" w:hAnsi="Calibri" w:cs="Calibri"/>
                <w:color w:val="000000"/>
                <w:kern w:val="0"/>
                <w:sz w:val="21"/>
                <w:szCs w:val="21"/>
                <w:shd w:val="clear" w:color="auto" w:fill="F9F9F9"/>
                <w:lang w:bidi="ar-SA"/>
              </w:rPr>
              <w:t>(iAddr:port1)</w:t>
            </w:r>
            <w:r w:rsidRPr="003C161F">
              <w:rPr>
                <w:rFonts w:ascii="Calibri" w:eastAsia="宋体" w:hAnsi="Calibri" w:cs="Calibri"/>
                <w:color w:val="000000"/>
                <w:kern w:val="0"/>
                <w:sz w:val="21"/>
                <w:szCs w:val="21"/>
                <w:shd w:val="clear" w:color="auto" w:fill="F9F9F9"/>
                <w:lang w:bidi="ar-SA"/>
              </w:rPr>
              <w:t>映射到外部地址</w:t>
            </w:r>
            <w:r w:rsidRPr="003C161F">
              <w:rPr>
                <w:rFonts w:ascii="Calibri" w:eastAsia="宋体" w:hAnsi="Calibri" w:cs="Calibri"/>
                <w:color w:val="000000"/>
                <w:kern w:val="0"/>
                <w:sz w:val="21"/>
                <w:szCs w:val="21"/>
                <w:shd w:val="clear" w:color="auto" w:fill="F9F9F9"/>
                <w:lang w:bidi="ar-SA"/>
              </w:rPr>
              <w:t>(eAddr:port2),</w:t>
            </w:r>
            <w:r w:rsidRPr="003C161F">
              <w:rPr>
                <w:rFonts w:ascii="Calibri" w:eastAsia="宋体" w:hAnsi="Calibri" w:cs="Calibri"/>
                <w:color w:val="000000"/>
                <w:kern w:val="0"/>
                <w:sz w:val="21"/>
                <w:szCs w:val="21"/>
                <w:shd w:val="clear" w:color="auto" w:fill="F9F9F9"/>
                <w:lang w:bidi="ar-SA"/>
              </w:rPr>
              <w:t>所有发自</w:t>
            </w:r>
            <w:r w:rsidRPr="003C161F">
              <w:rPr>
                <w:rFonts w:ascii="Calibri" w:eastAsia="宋体" w:hAnsi="Calibri" w:cs="Calibri"/>
                <w:color w:val="000000"/>
                <w:kern w:val="0"/>
                <w:sz w:val="21"/>
                <w:szCs w:val="21"/>
                <w:shd w:val="clear" w:color="auto" w:fill="F9F9F9"/>
                <w:lang w:bidi="ar-SA"/>
              </w:rPr>
              <w:t>iAddr:port1</w:t>
            </w:r>
            <w:r w:rsidRPr="003C161F">
              <w:rPr>
                <w:rFonts w:ascii="Calibri" w:eastAsia="宋体" w:hAnsi="Calibri" w:cs="Calibri"/>
                <w:color w:val="000000"/>
                <w:kern w:val="0"/>
                <w:sz w:val="21"/>
                <w:szCs w:val="21"/>
                <w:shd w:val="clear" w:color="auto" w:fill="F9F9F9"/>
                <w:lang w:bidi="ar-SA"/>
              </w:rPr>
              <w:t>的包都经由</w:t>
            </w:r>
            <w:r w:rsidRPr="003C161F">
              <w:rPr>
                <w:rFonts w:ascii="Calibri" w:eastAsia="宋体" w:hAnsi="Calibri" w:cs="Calibri"/>
                <w:color w:val="000000"/>
                <w:kern w:val="0"/>
                <w:sz w:val="21"/>
                <w:szCs w:val="21"/>
                <w:shd w:val="clear" w:color="auto" w:fill="F9F9F9"/>
                <w:lang w:bidi="ar-SA"/>
              </w:rPr>
              <w:t xml:space="preserve">eAddr:port2 </w:t>
            </w:r>
            <w:r w:rsidRPr="003C161F">
              <w:rPr>
                <w:rFonts w:ascii="Calibri" w:eastAsia="宋体" w:hAnsi="Calibri" w:cs="Calibri"/>
                <w:color w:val="000000"/>
                <w:kern w:val="0"/>
                <w:sz w:val="21"/>
                <w:szCs w:val="21"/>
                <w:shd w:val="clear" w:color="auto" w:fill="F9F9F9"/>
                <w:lang w:bidi="ar-SA"/>
              </w:rPr>
              <w:t>向外发送</w:t>
            </w:r>
            <w:r w:rsidRPr="003C161F">
              <w:rPr>
                <w:rFonts w:ascii="Calibri" w:eastAsia="宋体" w:hAnsi="Calibri" w:cs="Calibri"/>
                <w:color w:val="000000"/>
                <w:kern w:val="0"/>
                <w:sz w:val="21"/>
                <w:szCs w:val="21"/>
                <w:shd w:val="clear" w:color="auto" w:fill="F9F9F9"/>
                <w:lang w:bidi="ar-SA"/>
              </w:rPr>
              <w:t>.</w:t>
            </w:r>
            <w:r w:rsidRPr="003C161F">
              <w:rPr>
                <w:rFonts w:ascii="Calibri" w:eastAsia="宋体" w:hAnsi="Calibri" w:cs="Calibri"/>
                <w:color w:val="000000"/>
                <w:kern w:val="0"/>
                <w:sz w:val="21"/>
                <w:szCs w:val="21"/>
                <w:shd w:val="clear" w:color="auto" w:fill="F9F9F9"/>
                <w:lang w:bidi="ar-SA"/>
              </w:rPr>
              <w:t>一个外部主机</w:t>
            </w:r>
            <w:r w:rsidRPr="003C161F">
              <w:rPr>
                <w:rFonts w:ascii="Calibri" w:eastAsia="宋体" w:hAnsi="Calibri" w:cs="Calibri"/>
                <w:color w:val="000000"/>
                <w:kern w:val="0"/>
                <w:sz w:val="21"/>
                <w:szCs w:val="21"/>
                <w:shd w:val="clear" w:color="auto" w:fill="F9F9F9"/>
                <w:lang w:bidi="ar-SA"/>
              </w:rPr>
              <w:t>(hostAddr:port3)</w:t>
            </w:r>
            <w:r w:rsidRPr="003C161F">
              <w:rPr>
                <w:rFonts w:ascii="Calibri" w:eastAsia="宋体" w:hAnsi="Calibri" w:cs="Calibri"/>
                <w:color w:val="000000"/>
                <w:kern w:val="0"/>
                <w:sz w:val="21"/>
                <w:szCs w:val="21"/>
                <w:shd w:val="clear" w:color="auto" w:fill="F9F9F9"/>
                <w:lang w:bidi="ar-SA"/>
              </w:rPr>
              <w:t>能够发包到达</w:t>
            </w:r>
            <w:r w:rsidRPr="003C161F">
              <w:rPr>
                <w:rFonts w:ascii="Calibri" w:eastAsia="宋体" w:hAnsi="Calibri" w:cs="Calibri"/>
                <w:color w:val="000000"/>
                <w:kern w:val="0"/>
                <w:sz w:val="21"/>
                <w:szCs w:val="21"/>
                <w:shd w:val="clear" w:color="auto" w:fill="F9F9F9"/>
                <w:lang w:bidi="ar-SA"/>
              </w:rPr>
              <w:t>iAddr:port1</w:t>
            </w:r>
            <w:r w:rsidRPr="003C161F">
              <w:rPr>
                <w:rFonts w:ascii="Calibri" w:eastAsia="宋体" w:hAnsi="Calibri" w:cs="Calibri"/>
                <w:color w:val="000000"/>
                <w:kern w:val="0"/>
                <w:sz w:val="21"/>
                <w:szCs w:val="21"/>
                <w:shd w:val="clear" w:color="auto" w:fill="F9F9F9"/>
                <w:lang w:bidi="ar-SA"/>
              </w:rPr>
              <w:t>的前提是：</w:t>
            </w:r>
            <w:r w:rsidRPr="003C161F">
              <w:rPr>
                <w:rFonts w:ascii="Calibri" w:eastAsia="宋体" w:hAnsi="Calibri" w:cs="Calibri"/>
                <w:color w:val="000000"/>
                <w:kern w:val="0"/>
                <w:sz w:val="21"/>
                <w:szCs w:val="21"/>
                <w:shd w:val="clear" w:color="auto" w:fill="F9F9F9"/>
                <w:lang w:bidi="ar-SA"/>
              </w:rPr>
              <w:t>iAddr:port1</w:t>
            </w:r>
            <w:r w:rsidRPr="003C161F">
              <w:rPr>
                <w:rFonts w:ascii="Calibri" w:eastAsia="宋体" w:hAnsi="Calibri" w:cs="Calibri"/>
                <w:color w:val="000000"/>
                <w:kern w:val="0"/>
                <w:sz w:val="21"/>
                <w:szCs w:val="21"/>
                <w:shd w:val="clear" w:color="auto" w:fill="F9F9F9"/>
                <w:lang w:bidi="ar-SA"/>
              </w:rPr>
              <w:t>之前发送过包到</w:t>
            </w:r>
            <w:r w:rsidRPr="003C161F">
              <w:rPr>
                <w:rFonts w:ascii="Calibri" w:eastAsia="宋体" w:hAnsi="Calibri" w:cs="Calibri"/>
                <w:color w:val="000000"/>
                <w:kern w:val="0"/>
                <w:sz w:val="21"/>
                <w:szCs w:val="21"/>
                <w:shd w:val="clear" w:color="auto" w:fill="F9F9F9"/>
                <w:lang w:bidi="ar-SA"/>
              </w:rPr>
              <w:t xml:space="preserve"> hostAddr:port3.</w:t>
            </w:r>
          </w:p>
        </w:tc>
        <w:tc>
          <w:tcPr>
            <w:tcW w:w="6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D679E" w:rsidRPr="003C161F" w:rsidRDefault="00ED679E" w:rsidP="00ED679E">
            <w:pPr>
              <w:widowControl/>
              <w:suppressAutoHyphens w:val="0"/>
              <w:rPr>
                <w:rFonts w:ascii="宋体" w:eastAsia="宋体" w:hAnsi="宋体" w:cs="宋体"/>
                <w:color w:val="auto"/>
                <w:kern w:val="0"/>
                <w:sz w:val="21"/>
                <w:szCs w:val="21"/>
                <w:lang w:bidi="ar-SA"/>
              </w:rPr>
            </w:pPr>
            <w:r w:rsidRPr="003C161F">
              <w:rPr>
                <w:rFonts w:ascii="宋体" w:eastAsia="宋体" w:hAnsi="宋体" w:cs="宋体"/>
                <w:noProof/>
                <w:color w:val="auto"/>
                <w:kern w:val="0"/>
                <w:sz w:val="21"/>
                <w:szCs w:val="21"/>
                <w:lang w:bidi="ar-SA"/>
              </w:rPr>
              <w:drawing>
                <wp:inline distT="0" distB="0" distL="0" distR="0" wp14:anchorId="509AB5C9" wp14:editId="5A3CC000">
                  <wp:extent cx="3810000" cy="1714500"/>
                  <wp:effectExtent l="0" t="0" r="0" b="0"/>
                  <wp:docPr id="26" name="图片 26" descr="http://hi.csdn.net/attachment/201108/9/0_1312888118IRN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i.csdn.net/attachment/201108/9/0_1312888118IRNQ.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tc>
      </w:tr>
      <w:tr w:rsidR="00ED679E" w:rsidRPr="003C161F" w:rsidTr="00ED679E">
        <w:tc>
          <w:tcPr>
            <w:tcW w:w="42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D679E" w:rsidRPr="003C161F" w:rsidRDefault="00ED679E" w:rsidP="00ED679E">
            <w:pPr>
              <w:widowControl/>
              <w:suppressAutoHyphens w:val="0"/>
              <w:ind w:left="291"/>
              <w:rPr>
                <w:rFonts w:ascii="宋体" w:eastAsia="宋体" w:hAnsi="宋体" w:cs="宋体"/>
                <w:color w:val="000000"/>
                <w:kern w:val="0"/>
                <w:sz w:val="21"/>
                <w:szCs w:val="21"/>
                <w:lang w:bidi="ar-SA"/>
              </w:rPr>
            </w:pPr>
            <w:r w:rsidRPr="003C161F">
              <w:rPr>
                <w:rFonts w:ascii="Calibri" w:eastAsia="宋体" w:hAnsi="Calibri" w:cs="Calibri"/>
                <w:b/>
                <w:bCs/>
                <w:color w:val="000000"/>
                <w:kern w:val="0"/>
                <w:sz w:val="21"/>
                <w:szCs w:val="21"/>
                <w:shd w:val="clear" w:color="auto" w:fill="F9F9F9"/>
                <w:lang w:bidi="ar-SA"/>
              </w:rPr>
              <w:t>Symmetric NAT</w:t>
            </w:r>
            <w:r w:rsidRPr="003C161F">
              <w:rPr>
                <w:rFonts w:ascii="Calibri" w:eastAsia="宋体" w:hAnsi="Calibri" w:cs="Calibri"/>
                <w:color w:val="000000"/>
                <w:kern w:val="0"/>
                <w:sz w:val="21"/>
                <w:szCs w:val="21"/>
                <w:shd w:val="clear" w:color="auto" w:fill="F9F9F9"/>
                <w:lang w:bidi="ar-SA"/>
              </w:rPr>
              <w:t>(</w:t>
            </w:r>
            <w:proofErr w:type="gramStart"/>
            <w:r w:rsidRPr="003C161F">
              <w:rPr>
                <w:rFonts w:ascii="宋体" w:eastAsia="宋体" w:hAnsi="宋体" w:cs="宋体" w:hint="eastAsia"/>
                <w:color w:val="000000"/>
                <w:kern w:val="0"/>
                <w:sz w:val="21"/>
                <w:szCs w:val="21"/>
                <w:shd w:val="clear" w:color="auto" w:fill="F9F9F9"/>
                <w:lang w:bidi="ar-SA"/>
              </w:rPr>
              <w:t>對</w:t>
            </w:r>
            <w:proofErr w:type="gramEnd"/>
            <w:r w:rsidRPr="003C161F">
              <w:rPr>
                <w:rFonts w:ascii="宋体" w:eastAsia="宋体" w:hAnsi="宋体" w:cs="宋体" w:hint="eastAsia"/>
                <w:color w:val="000000"/>
                <w:kern w:val="0"/>
                <w:sz w:val="21"/>
                <w:szCs w:val="21"/>
                <w:shd w:val="clear" w:color="auto" w:fill="F9F9F9"/>
                <w:lang w:bidi="ar-SA"/>
              </w:rPr>
              <w:t>稱</w:t>
            </w:r>
            <w:r w:rsidRPr="003C161F">
              <w:rPr>
                <w:rFonts w:ascii="Calibri" w:eastAsia="宋体" w:hAnsi="Calibri" w:cs="Calibri"/>
                <w:color w:val="000000"/>
                <w:kern w:val="0"/>
                <w:sz w:val="21"/>
                <w:szCs w:val="21"/>
                <w:shd w:val="clear" w:color="auto" w:fill="F9F9F9"/>
                <w:lang w:bidi="ar-SA"/>
              </w:rPr>
              <w:t>NAT)</w:t>
            </w:r>
          </w:p>
          <w:p w:rsidR="00ED679E" w:rsidRPr="003C161F" w:rsidRDefault="00ED679E" w:rsidP="00D43FA3">
            <w:pPr>
              <w:widowControl/>
              <w:numPr>
                <w:ilvl w:val="1"/>
                <w:numId w:val="48"/>
              </w:numPr>
              <w:suppressAutoHyphens w:val="0"/>
              <w:ind w:left="291"/>
              <w:textAlignment w:val="center"/>
              <w:rPr>
                <w:rFonts w:ascii="宋体" w:eastAsia="宋体" w:hAnsi="宋体" w:cs="宋体"/>
                <w:color w:val="000000"/>
                <w:kern w:val="0"/>
                <w:sz w:val="21"/>
                <w:szCs w:val="21"/>
                <w:lang w:bidi="ar-SA"/>
              </w:rPr>
            </w:pPr>
            <w:r w:rsidRPr="003C161F">
              <w:rPr>
                <w:rFonts w:ascii="Calibri" w:eastAsia="宋体" w:hAnsi="Calibri" w:cs="Calibri"/>
                <w:color w:val="000000"/>
                <w:kern w:val="0"/>
                <w:sz w:val="21"/>
                <w:szCs w:val="21"/>
                <w:shd w:val="clear" w:color="auto" w:fill="F9F9F9"/>
                <w:lang w:bidi="ar-SA"/>
              </w:rPr>
              <w:t>每一個</w:t>
            </w:r>
            <w:proofErr w:type="gramStart"/>
            <w:r w:rsidRPr="003C161F">
              <w:rPr>
                <w:rFonts w:ascii="Calibri" w:eastAsia="宋体" w:hAnsi="Calibri" w:cs="Calibri"/>
                <w:color w:val="000000"/>
                <w:kern w:val="0"/>
                <w:sz w:val="21"/>
                <w:szCs w:val="21"/>
                <w:shd w:val="clear" w:color="auto" w:fill="F9F9F9"/>
                <w:lang w:bidi="ar-SA"/>
              </w:rPr>
              <w:t>來</w:t>
            </w:r>
            <w:proofErr w:type="gramEnd"/>
            <w:r w:rsidRPr="003C161F">
              <w:rPr>
                <w:rFonts w:ascii="Calibri" w:eastAsia="宋体" w:hAnsi="Calibri" w:cs="Calibri"/>
                <w:color w:val="000000"/>
                <w:kern w:val="0"/>
                <w:sz w:val="21"/>
                <w:szCs w:val="21"/>
                <w:shd w:val="clear" w:color="auto" w:fill="F9F9F9"/>
                <w:lang w:bidi="ar-SA"/>
              </w:rPr>
              <w:t>自相同</w:t>
            </w:r>
            <w:proofErr w:type="gramStart"/>
            <w:r w:rsidRPr="003C161F">
              <w:rPr>
                <w:rFonts w:ascii="Calibri" w:eastAsia="宋体" w:hAnsi="Calibri" w:cs="Calibri"/>
                <w:color w:val="000000"/>
                <w:kern w:val="0"/>
                <w:sz w:val="21"/>
                <w:szCs w:val="21"/>
                <w:shd w:val="clear" w:color="auto" w:fill="F9F9F9"/>
                <w:lang w:bidi="ar-SA"/>
              </w:rPr>
              <w:t>內</w:t>
            </w:r>
            <w:proofErr w:type="gramEnd"/>
            <w:r w:rsidRPr="003C161F">
              <w:rPr>
                <w:rFonts w:ascii="Calibri" w:eastAsia="宋体" w:hAnsi="Calibri" w:cs="Calibri"/>
                <w:color w:val="000000"/>
                <w:kern w:val="0"/>
                <w:sz w:val="21"/>
                <w:szCs w:val="21"/>
                <w:shd w:val="clear" w:color="auto" w:fill="F9F9F9"/>
                <w:lang w:bidi="ar-SA"/>
              </w:rPr>
              <w:t>部</w:t>
            </w:r>
            <w:r w:rsidRPr="003C161F">
              <w:rPr>
                <w:rFonts w:ascii="Calibri" w:eastAsia="宋体" w:hAnsi="Calibri" w:cs="Calibri"/>
                <w:color w:val="000000"/>
                <w:kern w:val="0"/>
                <w:sz w:val="21"/>
                <w:szCs w:val="21"/>
                <w:shd w:val="clear" w:color="auto" w:fill="F9F9F9"/>
                <w:lang w:bidi="ar-SA"/>
              </w:rPr>
              <w:t>IP</w:t>
            </w:r>
            <w:r w:rsidRPr="003C161F">
              <w:rPr>
                <w:rFonts w:ascii="Calibri" w:eastAsia="宋体" w:hAnsi="Calibri" w:cs="Calibri"/>
                <w:color w:val="000000"/>
                <w:kern w:val="0"/>
                <w:sz w:val="21"/>
                <w:szCs w:val="21"/>
                <w:shd w:val="clear" w:color="auto" w:fill="F9F9F9"/>
                <w:lang w:bidi="ar-SA"/>
              </w:rPr>
              <w:t>與</w:t>
            </w:r>
            <w:r w:rsidRPr="003C161F">
              <w:rPr>
                <w:rFonts w:ascii="Calibri" w:eastAsia="宋体" w:hAnsi="Calibri" w:cs="Calibri"/>
                <w:color w:val="000000"/>
                <w:kern w:val="0"/>
                <w:sz w:val="21"/>
                <w:szCs w:val="21"/>
                <w:shd w:val="clear" w:color="auto" w:fill="F9F9F9"/>
                <w:lang w:bidi="ar-SA"/>
              </w:rPr>
              <w:t>port</w:t>
            </w:r>
            <w:r w:rsidRPr="003C161F">
              <w:rPr>
                <w:rFonts w:ascii="Calibri" w:eastAsia="宋体" w:hAnsi="Calibri" w:cs="Calibri"/>
                <w:color w:val="000000"/>
                <w:kern w:val="0"/>
                <w:sz w:val="21"/>
                <w:szCs w:val="21"/>
                <w:shd w:val="clear" w:color="auto" w:fill="F9F9F9"/>
                <w:lang w:bidi="ar-SA"/>
              </w:rPr>
              <w:t>的請求到</w:t>
            </w:r>
            <w:proofErr w:type="gramStart"/>
            <w:r w:rsidRPr="003C161F">
              <w:rPr>
                <w:rFonts w:ascii="Calibri" w:eastAsia="宋体" w:hAnsi="Calibri" w:cs="Calibri"/>
                <w:color w:val="000000"/>
                <w:kern w:val="0"/>
                <w:sz w:val="21"/>
                <w:szCs w:val="21"/>
                <w:shd w:val="clear" w:color="auto" w:fill="F9F9F9"/>
                <w:lang w:bidi="ar-SA"/>
              </w:rPr>
              <w:t>一</w:t>
            </w:r>
            <w:proofErr w:type="gramEnd"/>
            <w:r w:rsidRPr="003C161F">
              <w:rPr>
                <w:rFonts w:ascii="Calibri" w:eastAsia="宋体" w:hAnsi="Calibri" w:cs="Calibri"/>
                <w:color w:val="000000"/>
                <w:kern w:val="0"/>
                <w:sz w:val="21"/>
                <w:szCs w:val="21"/>
                <w:shd w:val="clear" w:color="auto" w:fill="F9F9F9"/>
                <w:lang w:bidi="ar-SA"/>
              </w:rPr>
              <w:t>個特定目的地的</w:t>
            </w:r>
            <w:r w:rsidRPr="003C161F">
              <w:rPr>
                <w:rFonts w:ascii="Calibri" w:eastAsia="宋体" w:hAnsi="Calibri" w:cs="Calibri"/>
                <w:color w:val="000000"/>
                <w:kern w:val="0"/>
                <w:sz w:val="21"/>
                <w:szCs w:val="21"/>
                <w:shd w:val="clear" w:color="auto" w:fill="F9F9F9"/>
                <w:lang w:bidi="ar-SA"/>
              </w:rPr>
              <w:t>IP</w:t>
            </w:r>
            <w:r w:rsidRPr="003C161F">
              <w:rPr>
                <w:rFonts w:ascii="Calibri" w:eastAsia="宋体" w:hAnsi="Calibri" w:cs="Calibri"/>
                <w:color w:val="000000"/>
                <w:kern w:val="0"/>
                <w:sz w:val="21"/>
                <w:szCs w:val="21"/>
                <w:shd w:val="clear" w:color="auto" w:fill="F9F9F9"/>
                <w:lang w:bidi="ar-SA"/>
              </w:rPr>
              <w:t>地址和端口，映射到</w:t>
            </w:r>
            <w:proofErr w:type="gramStart"/>
            <w:r w:rsidRPr="003C161F">
              <w:rPr>
                <w:rFonts w:ascii="Calibri" w:eastAsia="宋体" w:hAnsi="Calibri" w:cs="Calibri"/>
                <w:color w:val="000000"/>
                <w:kern w:val="0"/>
                <w:sz w:val="21"/>
                <w:szCs w:val="21"/>
                <w:shd w:val="clear" w:color="auto" w:fill="F9F9F9"/>
                <w:lang w:bidi="ar-SA"/>
              </w:rPr>
              <w:t>一</w:t>
            </w:r>
            <w:proofErr w:type="gramEnd"/>
            <w:r w:rsidRPr="003C161F">
              <w:rPr>
                <w:rFonts w:ascii="Calibri" w:eastAsia="宋体" w:hAnsi="Calibri" w:cs="Calibri"/>
                <w:color w:val="000000"/>
                <w:kern w:val="0"/>
                <w:sz w:val="21"/>
                <w:szCs w:val="21"/>
                <w:shd w:val="clear" w:color="auto" w:fill="F9F9F9"/>
                <w:lang w:bidi="ar-SA"/>
              </w:rPr>
              <w:t>個獨特的外部</w:t>
            </w:r>
            <w:proofErr w:type="gramStart"/>
            <w:r w:rsidRPr="003C161F">
              <w:rPr>
                <w:rFonts w:ascii="Calibri" w:eastAsia="宋体" w:hAnsi="Calibri" w:cs="Calibri"/>
                <w:color w:val="000000"/>
                <w:kern w:val="0"/>
                <w:sz w:val="21"/>
                <w:szCs w:val="21"/>
                <w:shd w:val="clear" w:color="auto" w:fill="F9F9F9"/>
                <w:lang w:bidi="ar-SA"/>
              </w:rPr>
              <w:t>來</w:t>
            </w:r>
            <w:proofErr w:type="gramEnd"/>
            <w:r w:rsidRPr="003C161F">
              <w:rPr>
                <w:rFonts w:ascii="Calibri" w:eastAsia="宋体" w:hAnsi="Calibri" w:cs="Calibri"/>
                <w:color w:val="000000"/>
                <w:kern w:val="0"/>
                <w:sz w:val="21"/>
                <w:szCs w:val="21"/>
                <w:shd w:val="clear" w:color="auto" w:fill="F9F9F9"/>
                <w:lang w:bidi="ar-SA"/>
              </w:rPr>
              <w:t>源的</w:t>
            </w:r>
            <w:r w:rsidRPr="003C161F">
              <w:rPr>
                <w:rFonts w:ascii="Calibri" w:eastAsia="宋体" w:hAnsi="Calibri" w:cs="Calibri"/>
                <w:color w:val="000000"/>
                <w:kern w:val="0"/>
                <w:sz w:val="21"/>
                <w:szCs w:val="21"/>
                <w:shd w:val="clear" w:color="auto" w:fill="F9F9F9"/>
                <w:lang w:bidi="ar-SA"/>
              </w:rPr>
              <w:t>IP</w:t>
            </w:r>
            <w:r w:rsidRPr="003C161F">
              <w:rPr>
                <w:rFonts w:ascii="Calibri" w:eastAsia="宋体" w:hAnsi="Calibri" w:cs="Calibri"/>
                <w:color w:val="000000"/>
                <w:kern w:val="0"/>
                <w:sz w:val="21"/>
                <w:szCs w:val="21"/>
                <w:shd w:val="clear" w:color="auto" w:fill="F9F9F9"/>
                <w:lang w:bidi="ar-SA"/>
              </w:rPr>
              <w:t>地址和端口。</w:t>
            </w:r>
            <w:r w:rsidRPr="003C161F">
              <w:rPr>
                <w:rFonts w:ascii="Calibri" w:eastAsia="宋体" w:hAnsi="Calibri" w:cs="Calibri"/>
                <w:color w:val="000000"/>
                <w:kern w:val="0"/>
                <w:sz w:val="21"/>
                <w:szCs w:val="21"/>
                <w:shd w:val="clear" w:color="auto" w:fill="F9F9F9"/>
                <w:lang w:bidi="ar-SA"/>
              </w:rPr>
              <w:br/>
            </w:r>
            <w:r w:rsidRPr="003C161F">
              <w:rPr>
                <w:rFonts w:ascii="Calibri" w:eastAsia="宋体" w:hAnsi="Calibri" w:cs="Calibri"/>
                <w:color w:val="000000"/>
                <w:kern w:val="0"/>
                <w:sz w:val="21"/>
                <w:szCs w:val="21"/>
                <w:shd w:val="clear" w:color="auto" w:fill="F9F9F9"/>
                <w:lang w:bidi="ar-SA"/>
              </w:rPr>
              <w:t>同一個</w:t>
            </w:r>
            <w:proofErr w:type="gramStart"/>
            <w:r w:rsidRPr="003C161F">
              <w:rPr>
                <w:rFonts w:ascii="Calibri" w:eastAsia="宋体" w:hAnsi="Calibri" w:cs="Calibri"/>
                <w:color w:val="000000"/>
                <w:kern w:val="0"/>
                <w:sz w:val="21"/>
                <w:szCs w:val="21"/>
                <w:shd w:val="clear" w:color="auto" w:fill="F9F9F9"/>
                <w:lang w:bidi="ar-SA"/>
              </w:rPr>
              <w:t>內</w:t>
            </w:r>
            <w:proofErr w:type="gramEnd"/>
            <w:r w:rsidRPr="003C161F">
              <w:rPr>
                <w:rFonts w:ascii="Calibri" w:eastAsia="宋体" w:hAnsi="Calibri" w:cs="Calibri"/>
                <w:color w:val="000000"/>
                <w:kern w:val="0"/>
                <w:sz w:val="21"/>
                <w:szCs w:val="21"/>
                <w:shd w:val="clear" w:color="auto" w:fill="F9F9F9"/>
                <w:lang w:bidi="ar-SA"/>
              </w:rPr>
              <w:t>部主機發出</w:t>
            </w:r>
            <w:proofErr w:type="gramStart"/>
            <w:r w:rsidRPr="003C161F">
              <w:rPr>
                <w:rFonts w:ascii="Calibri" w:eastAsia="宋体" w:hAnsi="Calibri" w:cs="Calibri"/>
                <w:color w:val="000000"/>
                <w:kern w:val="0"/>
                <w:sz w:val="21"/>
                <w:szCs w:val="21"/>
                <w:shd w:val="clear" w:color="auto" w:fill="F9F9F9"/>
                <w:lang w:bidi="ar-SA"/>
              </w:rPr>
              <w:t>一</w:t>
            </w:r>
            <w:proofErr w:type="gramEnd"/>
            <w:r w:rsidRPr="003C161F">
              <w:rPr>
                <w:rFonts w:ascii="Calibri" w:eastAsia="宋体" w:hAnsi="Calibri" w:cs="Calibri"/>
                <w:color w:val="000000"/>
                <w:kern w:val="0"/>
                <w:sz w:val="21"/>
                <w:szCs w:val="21"/>
                <w:shd w:val="clear" w:color="auto" w:fill="F9F9F9"/>
                <w:lang w:bidi="ar-SA"/>
              </w:rPr>
              <w:t>個信息包到不同的目的端，不同的映射使用</w:t>
            </w:r>
            <w:r w:rsidRPr="003C161F">
              <w:rPr>
                <w:rFonts w:ascii="宋体" w:eastAsia="宋体" w:hAnsi="宋体" w:cs="宋体"/>
                <w:color w:val="000000"/>
                <w:kern w:val="0"/>
                <w:sz w:val="21"/>
                <w:szCs w:val="21"/>
                <w:lang w:bidi="ar-SA"/>
              </w:rPr>
              <w:t xml:space="preserve"> </w:t>
            </w:r>
          </w:p>
          <w:p w:rsidR="00ED679E" w:rsidRPr="003C161F" w:rsidRDefault="00ED679E" w:rsidP="00D43FA3">
            <w:pPr>
              <w:widowControl/>
              <w:numPr>
                <w:ilvl w:val="1"/>
                <w:numId w:val="48"/>
              </w:numPr>
              <w:suppressAutoHyphens w:val="0"/>
              <w:ind w:left="291"/>
              <w:textAlignment w:val="center"/>
              <w:rPr>
                <w:rFonts w:ascii="宋体" w:eastAsia="宋体" w:hAnsi="宋体" w:cs="宋体"/>
                <w:color w:val="000000"/>
                <w:kern w:val="0"/>
                <w:sz w:val="21"/>
                <w:szCs w:val="21"/>
                <w:lang w:bidi="ar-SA"/>
              </w:rPr>
            </w:pPr>
            <w:r w:rsidRPr="003C161F">
              <w:rPr>
                <w:rFonts w:ascii="Calibri" w:eastAsia="宋体" w:hAnsi="Calibri" w:cs="Calibri"/>
                <w:color w:val="000000"/>
                <w:kern w:val="0"/>
                <w:sz w:val="21"/>
                <w:szCs w:val="21"/>
                <w:shd w:val="clear" w:color="auto" w:fill="F9F9F9"/>
                <w:lang w:bidi="ar-SA"/>
              </w:rPr>
              <w:t>只有曾经收到过内部主机封包的外部主机，才能够把封包发回来</w:t>
            </w:r>
          </w:p>
        </w:tc>
        <w:tc>
          <w:tcPr>
            <w:tcW w:w="6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D679E" w:rsidRPr="003C161F" w:rsidRDefault="00ED679E" w:rsidP="00ED679E">
            <w:pPr>
              <w:widowControl/>
              <w:suppressAutoHyphens w:val="0"/>
              <w:rPr>
                <w:rFonts w:ascii="宋体" w:eastAsia="宋体" w:hAnsi="宋体" w:cs="宋体"/>
                <w:color w:val="auto"/>
                <w:kern w:val="0"/>
                <w:sz w:val="21"/>
                <w:szCs w:val="21"/>
                <w:lang w:bidi="ar-SA"/>
              </w:rPr>
            </w:pPr>
            <w:r w:rsidRPr="003C161F">
              <w:rPr>
                <w:rFonts w:ascii="宋体" w:eastAsia="宋体" w:hAnsi="宋体" w:cs="宋体"/>
                <w:noProof/>
                <w:color w:val="auto"/>
                <w:kern w:val="0"/>
                <w:sz w:val="21"/>
                <w:szCs w:val="21"/>
                <w:lang w:bidi="ar-SA"/>
              </w:rPr>
              <w:drawing>
                <wp:inline distT="0" distB="0" distL="0" distR="0" wp14:anchorId="679EB3FD" wp14:editId="4E6BD1A4">
                  <wp:extent cx="3810000" cy="1714500"/>
                  <wp:effectExtent l="0" t="0" r="0" b="0"/>
                  <wp:docPr id="23" name="图片 23" descr="http://hi.csdn.net/attachment/201108/9/0_13128881240HK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hi.csdn.net/attachment/201108/9/0_13128881240HK7.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tc>
      </w:tr>
    </w:tbl>
    <w:p w:rsidR="004436DF" w:rsidRPr="003C161F" w:rsidRDefault="004436DF" w:rsidP="004436DF">
      <w:pPr>
        <w:widowControl/>
        <w:suppressAutoHyphens w:val="0"/>
        <w:rPr>
          <w:rFonts w:ascii="宋体" w:eastAsia="宋体" w:hAnsi="宋体" w:cs="宋体"/>
          <w:color w:val="auto"/>
          <w:kern w:val="0"/>
          <w:sz w:val="21"/>
          <w:szCs w:val="21"/>
          <w:lang w:bidi="ar-SA"/>
        </w:rPr>
      </w:pPr>
    </w:p>
    <w:p w:rsidR="004436DF" w:rsidRPr="003C161F" w:rsidRDefault="004436DF" w:rsidP="008A43FE">
      <w:pPr>
        <w:pStyle w:val="ab"/>
        <w:numPr>
          <w:ilvl w:val="2"/>
          <w:numId w:val="5"/>
        </w:numPr>
        <w:ind w:firstLineChars="0"/>
        <w:outlineLvl w:val="2"/>
        <w:rPr>
          <w:rFonts w:ascii="宋体" w:eastAsia="宋体" w:hAnsi="宋体" w:cs="宋体"/>
          <w:color w:val="auto"/>
          <w:kern w:val="0"/>
          <w:sz w:val="21"/>
          <w:lang w:bidi="ar-SA"/>
        </w:rPr>
      </w:pPr>
      <w:bookmarkStart w:id="172" w:name="_Toc381081875"/>
      <w:bookmarkStart w:id="173" w:name="_Toc381116532"/>
      <w:r w:rsidRPr="003C161F">
        <w:rPr>
          <w:rFonts w:ascii="宋体" w:eastAsia="宋体" w:hAnsi="宋体" w:cs="宋体"/>
          <w:color w:val="auto"/>
          <w:kern w:val="0"/>
          <w:sz w:val="21"/>
          <w:lang w:bidi="ar-SA"/>
        </w:rPr>
        <w:t>P2P的常用实现</w:t>
      </w:r>
      <w:bookmarkEnd w:id="172"/>
      <w:bookmarkEnd w:id="173"/>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一、普通的直连式P2P实现</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通过上面的理论，实现两个内网的主机通讯就差最后一步了：那就是鸡生蛋还是蛋生鸡的问题了，两边都无法主动发出连接请求，谁也不知道谁的公网地址，那我们如何来打这个洞呢？我们需要一个中间人来联系这两个内网主机。</w:t>
      </w:r>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现在我们来看看一个P2P软件的流程，以下图为例：</w:t>
      </w:r>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noProof/>
          <w:color w:val="auto"/>
          <w:kern w:val="0"/>
          <w:sz w:val="21"/>
          <w:szCs w:val="21"/>
          <w:lang w:bidi="ar-SA"/>
        </w:rPr>
        <w:lastRenderedPageBreak/>
        <w:drawing>
          <wp:inline distT="0" distB="0" distL="0" distR="0" wp14:anchorId="19566D87" wp14:editId="23B48B91">
            <wp:extent cx="5200650" cy="1952625"/>
            <wp:effectExtent l="0" t="0" r="0" b="0"/>
            <wp:docPr id="10" name="图片 10" descr="http://www.cppblog.com/images/cppblog_com/peakflys/P2P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ppblog.com/images/cppblog_com/peakflys/P2P_tes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首先，Client A登录服务器，NAT A为这次的Session分配了一个端口60000，那么Server S收到的Client A的地址是202.187.45.3:60000，这就是Client A的外网地址了。</w:t>
      </w:r>
      <w:r w:rsidRPr="003C161F">
        <w:rPr>
          <w:rFonts w:ascii="宋体" w:eastAsia="宋体" w:hAnsi="宋体" w:cs="宋体" w:hint="eastAsia"/>
          <w:color w:val="auto"/>
          <w:kern w:val="0"/>
          <w:sz w:val="21"/>
          <w:szCs w:val="21"/>
          <w:lang w:bidi="ar-SA"/>
        </w:rPr>
        <w:t xml:space="preserve">      </w:t>
      </w:r>
      <w:r w:rsidRPr="003C161F">
        <w:rPr>
          <w:rFonts w:ascii="宋体" w:eastAsia="宋体" w:hAnsi="宋体" w:cs="宋体"/>
          <w:color w:val="auto"/>
          <w:kern w:val="0"/>
          <w:sz w:val="21"/>
          <w:szCs w:val="21"/>
          <w:lang w:bidi="ar-SA"/>
        </w:rPr>
        <w:t>同样，Client B登录Server S，NAT B给此次Session分配的端口是40000，那么Server S收到的B的地址是187.34.1.56:40000。</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此时，Client A与Client B都可以与Server S通信了。如果Client A此时想直接发送信息给Client B，那么他可以从Server S那儿获得B的公网地址187.34.1.56:40000，是不是Client A向这个地址发送信息Client B就能收到了呢？答案是不行，因为如果这样发送信息，NAT B会将这个信息丢弃（因为这样的信息是不请自来的，为了安全，大多数NAT都会执行丢弃动作）。现在我们需要的是在NAT B上打一个方向为202.187.45.3（即Client A的外网地址）的洞，那么Client A发送到187.34.1.56:40000的信息,Client B就能收到了。这个打洞命令由谁来发呢？自然是Server S。</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总结一下这个过程：如果Client A想向Client B发送信息，那么Client A发送命令给Server S，请求Server S命令Client B向Client A方向打洞。然后Client A就可以通过Client B的外网地址与Client B通信了。</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注意：以上过程只适合于Cone NAT的情况，如果是Symmetric NAT，那么当Client B向Client A打洞的端口已经重新分配了，Client B将无法知道这个端口（如果Symmetric NAT的端口是顺序分配的，那么我们或许可以猜测这个端口号，可是由于可能导致失败的因素太多，这种情况下一般放弃P2P）。</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二、STUN方式的P2P实现</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STUN是RFC3489规定的一种NAT穿透方式，它采用辅助的方法探测NAT的IP和端口。毫无疑问的，它对穿越早期的NAT起了巨大的作用，并且还将继续在NAT穿透中占有一席之地。</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STUN 的探测过程需要有一个公网IP的STUN server，在NAT后面的UAC必须和此server配合，互相之间发送若干个UDP数据包。UDP包中包含有UAC需要了解的信息，比如NAT外网 IP，PORT等等。UAC通过是否得到这个UDP包和包中的数据判断自己的NAT类型。</w:t>
      </w:r>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假设有如下UAC（B），NAT（A），SERVER（C），UAC的IP为IPB，NAT的IP为 IPA ，SERVER的 IP为IPC1 、IPC2。请注意，服务器C有两个IP，后面你会理解为什么需要两个IP。</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(1)NAT的探测过程</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STEP1：B 向C的IPC1的port1端口发送一个UDP包。C收到这个包后，会把它收到包的源IP和port写到UDP包中，然后把此包通过IP1C和port1 发还给B。这个IP和port也就是NAT的外网IP和port，也就是说你在STEP1中就得到了NAT的外网IP。</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熟悉NAT工作原理的应该都知道，C返回给B的这个UDP包B一定收到。如果在你的应用中，向一个STUN服务器发送数据包后，你没有收到STUN的任何回应包，那只有两种可能：1、STUN服务器不存在，或者你弄错了port。2、你的NAT设备拒绝一切UDP包从</w:t>
      </w:r>
      <w:proofErr w:type="gramStart"/>
      <w:r w:rsidRPr="003C161F">
        <w:rPr>
          <w:rFonts w:ascii="宋体" w:eastAsia="宋体" w:hAnsi="宋体" w:cs="宋体"/>
          <w:color w:val="auto"/>
          <w:kern w:val="0"/>
          <w:sz w:val="21"/>
          <w:szCs w:val="21"/>
          <w:lang w:bidi="ar-SA"/>
        </w:rPr>
        <w:t>外部向</w:t>
      </w:r>
      <w:proofErr w:type="gramEnd"/>
      <w:r w:rsidRPr="003C161F">
        <w:rPr>
          <w:rFonts w:ascii="宋体" w:eastAsia="宋体" w:hAnsi="宋体" w:cs="宋体"/>
          <w:color w:val="auto"/>
          <w:kern w:val="0"/>
          <w:sz w:val="21"/>
          <w:szCs w:val="21"/>
          <w:lang w:bidi="ar-SA"/>
        </w:rPr>
        <w:t>内部通过，如果排除防火墙限制规则，那么这样的NAT设备如果存在，那肯定是坏了„„</w:t>
      </w:r>
    </w:p>
    <w:p w:rsidR="004436DF" w:rsidRPr="003C161F" w:rsidRDefault="004436DF" w:rsidP="004436DF">
      <w:pPr>
        <w:widowControl/>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当B收到此UDP后，把此UDP中的IP和自己的IP做比较，如果是一样的，就说明自己是在公网，下步NAT将去探测防火墙类型，就不多说了(下面有图)。如果不一样，说明有NAT的存在，系统进行STEP2的操作。</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STEP2：B向C的IPC1发送一个UDP包，请求C通过另外一个IPC2和PORT（不同与SETP1的IP1）向B返回一个UDP数据包（现在知道为什么C要有两个IP了吧，为了检测cone NAT的类型）。</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我们来分析一下，如果B收到了这个数据包，那说明什么？说明NAT来着不拒，不对数据包进行任何过滤，这也就是STUN标准中的full cone NAT。遗憾的是，full cone nat太少了，这也意味着你能收到这个数据包的可能性不大。如果没收到，那么系统进行STEP3的操作。</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lastRenderedPageBreak/>
        <w:t>STEP3：B向C的IPC2的port2发送一个数据包，C收到数据包后，把它收到包的源IP和port写到UDP包中，然后通过自己的IPC2和port2把此包发还给B。和step1一样，B肯定能收到这个回应UDP包。此包中的port是我们最关心的数据，下面我们来分析：</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如果这个port和step1中的port一样，那么可以肯定这个NAT是个CONE NAT，否则是对称NAT。道理很简单：根据对称NAT的规则，当目的地址的IP和port有任何一个改变，那么NAT都会重新分配一个port使用，而在step3中，和step1对应，我们改变了IP和port。因此，如果是对称NAT,那这两个port肯定是不同的。</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如果在你的应用中，到此步的时候PORT是不同的，那就只能放弃P2P了，原因同上面实现中的一样。如果不同，那么只剩下了restrict cone 和port restrict cone。系统用</w:t>
      </w:r>
      <w:r w:rsidRPr="003C161F">
        <w:rPr>
          <w:rFonts w:ascii="宋体" w:eastAsia="宋体" w:hAnsi="宋体" w:cs="宋体" w:hint="eastAsia"/>
          <w:color w:val="auto"/>
          <w:kern w:val="0"/>
          <w:sz w:val="21"/>
          <w:szCs w:val="21"/>
          <w:lang w:bidi="ar-SA"/>
        </w:rPr>
        <w:t xml:space="preserve">   </w:t>
      </w:r>
      <w:r w:rsidRPr="003C161F">
        <w:rPr>
          <w:rFonts w:ascii="宋体" w:eastAsia="宋体" w:hAnsi="宋体" w:cs="宋体"/>
          <w:color w:val="auto"/>
          <w:kern w:val="0"/>
          <w:sz w:val="21"/>
          <w:szCs w:val="21"/>
          <w:lang w:bidi="ar-SA"/>
        </w:rPr>
        <w:t>step4探测是是那一种。</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STEP4：B向C的IP2的一个端口PD发送一个数据请求包，要求C用IP2和不同于PD的port返回一个数据包给B。</w:t>
      </w:r>
    </w:p>
    <w:p w:rsidR="004436DF" w:rsidRPr="003C161F" w:rsidRDefault="004436DF" w:rsidP="003C161F">
      <w:pPr>
        <w:widowControl/>
        <w:suppressAutoHyphens w:val="0"/>
        <w:ind w:firstLineChars="200" w:firstLine="42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我们来分析结果：如果B收到了，那也就意味着只要IP相同，即使port不同，NAT也允许UDP包通过。显然这是restrict cone NAT。如果没收到，没别的好说，port restrict NAT.</w:t>
      </w:r>
    </w:p>
    <w:p w:rsidR="004436DF" w:rsidRPr="003C161F" w:rsidRDefault="004436DF" w:rsidP="004436DF">
      <w:pPr>
        <w:rPr>
          <w:rFonts w:asciiTheme="minorEastAsia" w:eastAsiaTheme="minorEastAsia" w:hAnsiTheme="minorEastAsia"/>
          <w:sz w:val="21"/>
          <w:szCs w:val="21"/>
        </w:rPr>
      </w:pPr>
    </w:p>
    <w:p w:rsidR="004436DF" w:rsidRPr="003C161F" w:rsidRDefault="004436DF" w:rsidP="003C161F">
      <w:pPr>
        <w:pStyle w:val="TextBody"/>
        <w:ind w:firstLineChars="200" w:firstLine="420"/>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STUN 使用下列的算法（取自 </w:t>
      </w:r>
      <w:hyperlink r:id="rId92">
        <w:r w:rsidRPr="003C161F">
          <w:rPr>
            <w:rStyle w:val="InternetLink"/>
            <w:rFonts w:asciiTheme="minorEastAsia" w:eastAsiaTheme="minorEastAsia" w:hAnsiTheme="minorEastAsia"/>
            <w:sz w:val="21"/>
            <w:szCs w:val="21"/>
          </w:rPr>
          <w:t>RFC 3489</w:t>
        </w:r>
      </w:hyperlink>
      <w:r w:rsidRPr="003C161F">
        <w:rPr>
          <w:rFonts w:asciiTheme="minorEastAsia" w:eastAsiaTheme="minorEastAsia" w:hAnsiTheme="minorEastAsia"/>
          <w:sz w:val="21"/>
          <w:szCs w:val="21"/>
        </w:rPr>
        <w:t>）来发现 NAT gateways 以及防火墙（firewalls）:</w:t>
      </w:r>
    </w:p>
    <w:p w:rsidR="004436DF" w:rsidRPr="003C161F" w:rsidRDefault="004436DF" w:rsidP="004436DF">
      <w:pPr>
        <w:pStyle w:val="TextBody"/>
        <w:rPr>
          <w:rFonts w:asciiTheme="minorEastAsia" w:eastAsiaTheme="minorEastAsia" w:hAnsiTheme="minorEastAsia"/>
          <w:sz w:val="21"/>
          <w:szCs w:val="21"/>
        </w:rPr>
      </w:pPr>
      <w:r w:rsidRPr="003C161F">
        <w:rPr>
          <w:rFonts w:asciiTheme="minorEastAsia" w:eastAsiaTheme="minorEastAsia" w:hAnsiTheme="minorEastAsia"/>
          <w:noProof/>
          <w:sz w:val="21"/>
          <w:szCs w:val="21"/>
          <w:lang w:bidi="ar-SA"/>
        </w:rPr>
        <w:drawing>
          <wp:inline distT="0" distB="0" distL="0" distR="0" wp14:anchorId="605B0401" wp14:editId="1EB57B66">
            <wp:extent cx="5867400" cy="631507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93"/>
                    <a:srcRect/>
                    <a:stretch>
                      <a:fillRect/>
                    </a:stretch>
                  </pic:blipFill>
                  <pic:spPr bwMode="auto">
                    <a:xfrm>
                      <a:off x="0" y="0"/>
                      <a:ext cx="5867400" cy="6315075"/>
                    </a:xfrm>
                    <a:prstGeom prst="rect">
                      <a:avLst/>
                    </a:prstGeom>
                    <a:noFill/>
                    <a:ln w="9525">
                      <a:noFill/>
                      <a:miter lim="800000"/>
                      <a:headEnd/>
                      <a:tailEnd/>
                    </a:ln>
                  </pic:spPr>
                </pic:pic>
              </a:graphicData>
            </a:graphic>
          </wp:inline>
        </w:drawing>
      </w:r>
    </w:p>
    <w:p w:rsidR="004436DF" w:rsidRPr="003C161F" w:rsidRDefault="004436DF" w:rsidP="003C161F">
      <w:pPr>
        <w:pStyle w:val="TextBody"/>
        <w:ind w:firstLineChars="200" w:firstLine="420"/>
        <w:rPr>
          <w:rFonts w:asciiTheme="minorEastAsia" w:eastAsiaTheme="minorEastAsia" w:hAnsiTheme="minorEastAsia"/>
          <w:sz w:val="21"/>
          <w:szCs w:val="21"/>
        </w:rPr>
      </w:pPr>
      <w:r w:rsidRPr="003C161F">
        <w:rPr>
          <w:rFonts w:asciiTheme="minorEastAsia" w:eastAsiaTheme="minorEastAsia" w:hAnsiTheme="minorEastAsia"/>
          <w:sz w:val="21"/>
          <w:szCs w:val="21"/>
        </w:rPr>
        <w:t>一旦路径通过红色箱子的终点时，UDP的连通是沒有可能性的。一旦通过黄色或是绿色的箱子，就有</w:t>
      </w:r>
      <w:r w:rsidRPr="003C161F">
        <w:rPr>
          <w:rFonts w:asciiTheme="minorEastAsia" w:eastAsiaTheme="minorEastAsia" w:hAnsiTheme="minorEastAsia"/>
          <w:sz w:val="21"/>
          <w:szCs w:val="21"/>
        </w:rPr>
        <w:lastRenderedPageBreak/>
        <w:t>连接的可能。</w:t>
      </w:r>
    </w:p>
    <w:p w:rsidR="00AD30FE" w:rsidRPr="003C161F" w:rsidRDefault="00AD30FE" w:rsidP="008A43FE">
      <w:pPr>
        <w:pStyle w:val="ab"/>
        <w:numPr>
          <w:ilvl w:val="2"/>
          <w:numId w:val="5"/>
        </w:numPr>
        <w:ind w:firstLineChars="0"/>
        <w:outlineLvl w:val="2"/>
        <w:rPr>
          <w:rFonts w:ascii="宋体" w:eastAsia="宋体" w:hAnsi="宋体" w:cs="宋体"/>
          <w:color w:val="auto"/>
          <w:kern w:val="0"/>
          <w:sz w:val="21"/>
          <w:lang w:bidi="ar-SA"/>
        </w:rPr>
      </w:pPr>
      <w:bookmarkStart w:id="174" w:name="_Toc381081876"/>
      <w:bookmarkStart w:id="175" w:name="_Toc381116533"/>
      <w:r w:rsidRPr="003C161F">
        <w:rPr>
          <w:rFonts w:ascii="宋体" w:eastAsia="宋体" w:hAnsi="宋体" w:cs="宋体"/>
          <w:color w:val="auto"/>
          <w:kern w:val="0"/>
          <w:sz w:val="21"/>
          <w:lang w:bidi="ar-SA"/>
        </w:rPr>
        <w:t>S</w:t>
      </w:r>
      <w:r w:rsidRPr="003C161F">
        <w:rPr>
          <w:rFonts w:ascii="宋体" w:eastAsia="宋体" w:hAnsi="宋体" w:cs="宋体" w:hint="eastAsia"/>
          <w:color w:val="auto"/>
          <w:kern w:val="0"/>
          <w:sz w:val="21"/>
          <w:lang w:bidi="ar-SA"/>
        </w:rPr>
        <w:t>tun uri</w:t>
      </w:r>
      <w:bookmarkEnd w:id="174"/>
      <w:bookmarkEnd w:id="175"/>
    </w:p>
    <w:p w:rsidR="00AD30FE" w:rsidRPr="003C161F" w:rsidRDefault="00AD30FE" w:rsidP="00AD30FE">
      <w:pPr>
        <w:rPr>
          <w:sz w:val="21"/>
          <w:szCs w:val="21"/>
        </w:rPr>
      </w:pPr>
    </w:p>
    <w:p w:rsidR="00AD30FE" w:rsidRPr="003C161F" w:rsidRDefault="00AD30FE" w:rsidP="00AD30FE">
      <w:pPr>
        <w:rPr>
          <w:sz w:val="21"/>
          <w:szCs w:val="21"/>
        </w:rPr>
      </w:pPr>
      <w:r w:rsidRPr="003C161F">
        <w:rPr>
          <w:sz w:val="21"/>
          <w:szCs w:val="21"/>
        </w:rPr>
        <w:t xml:space="preserve">   </w:t>
      </w:r>
      <w:proofErr w:type="gramStart"/>
      <w:r w:rsidRPr="003C161F">
        <w:rPr>
          <w:sz w:val="21"/>
          <w:szCs w:val="21"/>
        </w:rPr>
        <w:t>stunURI</w:t>
      </w:r>
      <w:proofErr w:type="gramEnd"/>
      <w:r w:rsidRPr="003C161F">
        <w:rPr>
          <w:sz w:val="21"/>
          <w:szCs w:val="21"/>
        </w:rPr>
        <w:t xml:space="preserve">       = scheme ":" host [ ":" port ]</w:t>
      </w:r>
    </w:p>
    <w:p w:rsidR="00AD30FE" w:rsidRPr="003C161F" w:rsidRDefault="00AD30FE" w:rsidP="00AD30FE">
      <w:pPr>
        <w:rPr>
          <w:rFonts w:eastAsiaTheme="minorEastAsia" w:hint="eastAsia"/>
          <w:sz w:val="21"/>
          <w:szCs w:val="21"/>
        </w:rPr>
      </w:pPr>
      <w:r w:rsidRPr="003C161F">
        <w:rPr>
          <w:sz w:val="21"/>
          <w:szCs w:val="21"/>
        </w:rPr>
        <w:t xml:space="preserve">   </w:t>
      </w:r>
      <w:proofErr w:type="gramStart"/>
      <w:r w:rsidRPr="003C161F">
        <w:rPr>
          <w:sz w:val="21"/>
          <w:szCs w:val="21"/>
        </w:rPr>
        <w:t>scheme</w:t>
      </w:r>
      <w:proofErr w:type="gramEnd"/>
      <w:r w:rsidRPr="003C161F">
        <w:rPr>
          <w:sz w:val="21"/>
          <w:szCs w:val="21"/>
        </w:rPr>
        <w:t xml:space="preserve">        = "stun" / "stuns"</w:t>
      </w:r>
    </w:p>
    <w:p w:rsidR="00AD30FE" w:rsidRPr="003C161F" w:rsidRDefault="00AD30FE" w:rsidP="00AD30FE">
      <w:pPr>
        <w:rPr>
          <w:rFonts w:eastAsiaTheme="minorEastAsia" w:hint="eastAsia"/>
          <w:sz w:val="21"/>
          <w:szCs w:val="21"/>
        </w:rPr>
      </w:pPr>
    </w:p>
    <w:p w:rsidR="00AD30FE" w:rsidRPr="003C161F" w:rsidRDefault="00AD30FE" w:rsidP="00AD30FE">
      <w:pPr>
        <w:rPr>
          <w:rFonts w:eastAsiaTheme="minorEastAsia" w:hint="eastAsia"/>
          <w:sz w:val="21"/>
          <w:szCs w:val="21"/>
        </w:rPr>
      </w:pPr>
    </w:p>
    <w:p w:rsidR="004436DF" w:rsidRPr="003C161F" w:rsidRDefault="004436DF" w:rsidP="008A43FE">
      <w:pPr>
        <w:pStyle w:val="ab"/>
        <w:numPr>
          <w:ilvl w:val="2"/>
          <w:numId w:val="5"/>
        </w:numPr>
        <w:ind w:firstLineChars="0"/>
        <w:outlineLvl w:val="2"/>
        <w:rPr>
          <w:rFonts w:ascii="宋体" w:eastAsia="宋体" w:hAnsi="宋体" w:cs="宋体"/>
          <w:color w:val="auto"/>
          <w:kern w:val="0"/>
          <w:sz w:val="21"/>
          <w:lang w:bidi="ar-SA"/>
        </w:rPr>
      </w:pPr>
      <w:bookmarkStart w:id="176" w:name="_Toc381081877"/>
      <w:bookmarkStart w:id="177" w:name="_Toc381116534"/>
      <w:r w:rsidRPr="003C161F">
        <w:rPr>
          <w:rFonts w:ascii="宋体" w:eastAsia="宋体" w:hAnsi="宋体" w:cs="宋体" w:hint="eastAsia"/>
          <w:color w:val="auto"/>
          <w:kern w:val="0"/>
          <w:sz w:val="21"/>
          <w:lang w:bidi="ar-SA"/>
        </w:rPr>
        <w:t>内容</w:t>
      </w:r>
      <w:bookmarkEnd w:id="176"/>
      <w:bookmarkEnd w:id="177"/>
    </w:p>
    <w:p w:rsidR="004436DF" w:rsidRPr="003C161F" w:rsidRDefault="004436DF" w:rsidP="004436DF">
      <w:pPr>
        <w:pStyle w:val="TextBody"/>
        <w:rPr>
          <w:rFonts w:eastAsiaTheme="minorEastAsia" w:hint="eastAsia"/>
          <w:sz w:val="21"/>
          <w:szCs w:val="21"/>
        </w:rPr>
      </w:pPr>
      <w:r w:rsidRPr="003C161F">
        <w:rPr>
          <w:sz w:val="21"/>
          <w:szCs w:val="21"/>
        </w:rPr>
        <w:object w:dxaOrig="8925" w:dyaOrig="12631">
          <v:shape id="_x0000_i1029" type="#_x0000_t75" style="width:446.4pt;height:631.7pt" o:ole="">
            <v:imagedata r:id="rId94" o:title=""/>
          </v:shape>
          <o:OLEObject Type="Embed" ProgID="AcroExch.Document.7" ShapeID="_x0000_i1029" DrawAspect="Content" ObjectID="_1454870030" r:id="rId95"/>
        </w:object>
      </w:r>
    </w:p>
    <w:p w:rsidR="004436DF" w:rsidRDefault="004436DF" w:rsidP="008A43FE">
      <w:pPr>
        <w:pStyle w:val="ab"/>
        <w:numPr>
          <w:ilvl w:val="2"/>
          <w:numId w:val="5"/>
        </w:numPr>
        <w:ind w:firstLineChars="0"/>
        <w:outlineLvl w:val="2"/>
        <w:rPr>
          <w:rFonts w:eastAsiaTheme="minorEastAsia" w:hint="eastAsia"/>
          <w:sz w:val="21"/>
        </w:rPr>
      </w:pPr>
      <w:bookmarkStart w:id="178" w:name="_Toc381081878"/>
      <w:bookmarkStart w:id="179" w:name="_Toc381116535"/>
      <w:r w:rsidRPr="003C161F">
        <w:rPr>
          <w:rFonts w:eastAsiaTheme="minorEastAsia" w:hint="eastAsia"/>
          <w:sz w:val="21"/>
        </w:rPr>
        <w:t>中文内容</w:t>
      </w:r>
      <w:bookmarkEnd w:id="178"/>
      <w:bookmarkEnd w:id="179"/>
    </w:p>
    <w:p w:rsidR="004F60B9" w:rsidRDefault="004F60B9" w:rsidP="004F60B9">
      <w:pPr>
        <w:rPr>
          <w:rFonts w:eastAsiaTheme="minorEastAsia" w:hint="eastAsia"/>
        </w:rPr>
      </w:pPr>
    </w:p>
    <w:p w:rsidR="004F60B9" w:rsidRDefault="00F57D25" w:rsidP="004F60B9">
      <w:pPr>
        <w:rPr>
          <w:rFonts w:eastAsiaTheme="minorEastAsia" w:hint="eastAsia"/>
        </w:rPr>
      </w:pPr>
      <w:r>
        <w:rPr>
          <w:rFonts w:eastAsiaTheme="minorEastAsia" w:hint="eastAsia"/>
        </w:rPr>
        <w:t>RFC 3489</w:t>
      </w:r>
      <w:r>
        <w:rPr>
          <w:rFonts w:eastAsiaTheme="minorEastAsia" w:hint="eastAsia"/>
        </w:rPr>
        <w:t>：</w:t>
      </w:r>
    </w:p>
    <w:p w:rsidR="004F60B9" w:rsidRDefault="004F60B9" w:rsidP="004F60B9">
      <w:pPr>
        <w:rPr>
          <w:rFonts w:eastAsiaTheme="minorEastAsia" w:hint="eastAsia"/>
        </w:rPr>
      </w:pPr>
    </w:p>
    <w:p w:rsidR="004F60B9" w:rsidRDefault="00F07421" w:rsidP="004F60B9">
      <w:pPr>
        <w:rPr>
          <w:rFonts w:eastAsiaTheme="minorEastAsia" w:hint="eastAsia"/>
        </w:rPr>
      </w:pPr>
      <w:r>
        <w:rPr>
          <w:rFonts w:eastAsiaTheme="minorEastAsia" w:hint="eastAsia"/>
        </w:rPr>
        <w:object w:dxaOrig="1551" w:dyaOrig="973">
          <v:shape id="_x0000_i1030" type="#_x0000_t75" style="width:78.25pt;height:48.85pt" o:ole="">
            <v:imagedata r:id="rId96" o:title=""/>
          </v:shape>
          <o:OLEObject Type="Embed" ProgID="AcroExch.Document.7" ShapeID="_x0000_i1030" DrawAspect="Icon" ObjectID="_1454870031" r:id="rId97"/>
        </w:object>
      </w:r>
    </w:p>
    <w:p w:rsidR="00F57D25" w:rsidRPr="004F60B9" w:rsidRDefault="00F57D25" w:rsidP="004F60B9">
      <w:pPr>
        <w:rPr>
          <w:rFonts w:eastAsiaTheme="minorEastAsia" w:hint="eastAsia"/>
        </w:rPr>
      </w:pPr>
      <w:r>
        <w:rPr>
          <w:rFonts w:eastAsiaTheme="minorEastAsia" w:hint="eastAsia"/>
        </w:rPr>
        <w:t>RFC 5389</w:t>
      </w:r>
      <w:r>
        <w:rPr>
          <w:rFonts w:eastAsiaTheme="minorEastAsia" w:hint="eastAsia"/>
        </w:rPr>
        <w:t>：</w:t>
      </w:r>
    </w:p>
    <w:p w:rsidR="004436DF" w:rsidRPr="003C161F" w:rsidRDefault="004436DF" w:rsidP="004436DF">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object w:dxaOrig="8940" w:dyaOrig="12631">
          <v:shape id="_x0000_i1031" type="#_x0000_t75" style="width:447.05pt;height:631.7pt" o:ole="">
            <v:imagedata r:id="rId98" o:title=""/>
          </v:shape>
          <o:OLEObject Type="Embed" ProgID="AcroExch.Document.7" ShapeID="_x0000_i1031" DrawAspect="Content" ObjectID="_1454870032" r:id="rId99"/>
        </w:object>
      </w:r>
    </w:p>
    <w:p w:rsidR="004436DF" w:rsidRPr="003C161F" w:rsidRDefault="004436DF" w:rsidP="004436DF">
      <w:pPr>
        <w:pStyle w:val="TextBody"/>
        <w:rPr>
          <w:rFonts w:asciiTheme="minorEastAsia" w:eastAsiaTheme="minorEastAsia" w:hAnsiTheme="minorEastAsia"/>
          <w:sz w:val="21"/>
          <w:szCs w:val="21"/>
        </w:rPr>
      </w:pPr>
    </w:p>
    <w:p w:rsidR="00E8296E" w:rsidRPr="003C161F" w:rsidRDefault="00E8296E" w:rsidP="008A43FE">
      <w:pPr>
        <w:pStyle w:val="ab"/>
        <w:numPr>
          <w:ilvl w:val="2"/>
          <w:numId w:val="5"/>
        </w:numPr>
        <w:ind w:firstLineChars="0"/>
        <w:outlineLvl w:val="2"/>
        <w:rPr>
          <w:rFonts w:eastAsiaTheme="minorEastAsia" w:hint="eastAsia"/>
          <w:sz w:val="21"/>
        </w:rPr>
      </w:pPr>
      <w:bookmarkStart w:id="180" w:name="_Toc381081879"/>
      <w:bookmarkStart w:id="181" w:name="_Toc381116536"/>
      <w:r w:rsidRPr="003C161F">
        <w:rPr>
          <w:rFonts w:eastAsiaTheme="minorEastAsia" w:hint="eastAsia"/>
          <w:sz w:val="21"/>
        </w:rPr>
        <w:lastRenderedPageBreak/>
        <w:t>开源服务器</w:t>
      </w:r>
      <w:bookmarkEnd w:id="180"/>
      <w:bookmarkEnd w:id="181"/>
    </w:p>
    <w:p w:rsidR="00E8296E" w:rsidRPr="003C161F" w:rsidRDefault="00E8296E" w:rsidP="004436DF">
      <w:pPr>
        <w:pStyle w:val="TextBody"/>
        <w:rPr>
          <w:rFonts w:asciiTheme="minorEastAsia" w:eastAsiaTheme="minorEastAsia" w:hAnsiTheme="minorEastAsia"/>
          <w:sz w:val="21"/>
          <w:szCs w:val="21"/>
        </w:rPr>
      </w:pPr>
      <w:r w:rsidRPr="003C161F">
        <w:rPr>
          <w:sz w:val="21"/>
          <w:szCs w:val="21"/>
        </w:rPr>
        <w:t>STUNTMAN</w:t>
      </w:r>
      <w:r w:rsidRPr="003C161F">
        <w:rPr>
          <w:rFonts w:eastAsiaTheme="minorEastAsia" w:hint="eastAsia"/>
          <w:sz w:val="21"/>
          <w:szCs w:val="21"/>
        </w:rPr>
        <w:t>：</w:t>
      </w:r>
      <w:hyperlink r:id="rId100" w:history="1">
        <w:r w:rsidR="009405F3" w:rsidRPr="003C161F">
          <w:rPr>
            <w:rStyle w:val="a7"/>
            <w:rFonts w:asciiTheme="minorEastAsia" w:eastAsiaTheme="minorEastAsia" w:hAnsiTheme="minorEastAsia"/>
            <w:sz w:val="21"/>
            <w:szCs w:val="21"/>
          </w:rPr>
          <w:t>http://www.stunprotocol.org/</w:t>
        </w:r>
      </w:hyperlink>
    </w:p>
    <w:p w:rsidR="00E8296E" w:rsidRPr="003C161F" w:rsidRDefault="00BE5BA6" w:rsidP="004436DF">
      <w:pPr>
        <w:pStyle w:val="TextBody"/>
        <w:rPr>
          <w:rFonts w:asciiTheme="minorEastAsia" w:eastAsiaTheme="minorEastAsia" w:hAnsiTheme="minorEastAsia"/>
          <w:sz w:val="21"/>
          <w:szCs w:val="21"/>
        </w:rPr>
      </w:pPr>
      <w:hyperlink r:id="rId101" w:history="1">
        <w:r w:rsidR="009405F3" w:rsidRPr="003C161F">
          <w:rPr>
            <w:rStyle w:val="a7"/>
            <w:rFonts w:asciiTheme="minorEastAsia" w:eastAsiaTheme="minorEastAsia" w:hAnsiTheme="minorEastAsia"/>
            <w:sz w:val="21"/>
            <w:szCs w:val="21"/>
          </w:rPr>
          <w:t>https://github.com/jselbie/stunserver</w:t>
        </w:r>
      </w:hyperlink>
    </w:p>
    <w:p w:rsidR="009405F3" w:rsidRPr="003C161F" w:rsidRDefault="00BE5BA6" w:rsidP="004436DF">
      <w:pPr>
        <w:pStyle w:val="TextBody"/>
        <w:rPr>
          <w:rFonts w:eastAsiaTheme="minorEastAsia" w:hint="eastAsia"/>
          <w:sz w:val="21"/>
          <w:szCs w:val="21"/>
        </w:rPr>
      </w:pPr>
      <w:hyperlink r:id="rId102" w:history="1">
        <w:proofErr w:type="gramStart"/>
        <w:r w:rsidR="009405F3" w:rsidRPr="003C161F">
          <w:rPr>
            <w:rStyle w:val="a7"/>
            <w:sz w:val="21"/>
            <w:szCs w:val="21"/>
          </w:rPr>
          <w:t>rfc5766-turn-server</w:t>
        </w:r>
        <w:proofErr w:type="gramEnd"/>
      </w:hyperlink>
    </w:p>
    <w:p w:rsidR="007734D3" w:rsidRPr="003C161F" w:rsidRDefault="007734D3" w:rsidP="004436DF">
      <w:pPr>
        <w:pStyle w:val="TextBody"/>
        <w:rPr>
          <w:rFonts w:eastAsiaTheme="minorEastAsia" w:hint="eastAsia"/>
          <w:sz w:val="21"/>
          <w:szCs w:val="21"/>
        </w:rPr>
      </w:pPr>
    </w:p>
    <w:p w:rsidR="007734D3" w:rsidRPr="003C161F" w:rsidRDefault="00BE5BA6" w:rsidP="004436DF">
      <w:pPr>
        <w:pStyle w:val="TextBody"/>
        <w:rPr>
          <w:rFonts w:eastAsiaTheme="minorEastAsia" w:hint="eastAsia"/>
          <w:sz w:val="21"/>
          <w:szCs w:val="21"/>
        </w:rPr>
      </w:pPr>
      <w:hyperlink r:id="rId103" w:history="1">
        <w:r w:rsidR="007734D3" w:rsidRPr="003C161F">
          <w:rPr>
            <w:rStyle w:val="a7"/>
            <w:rFonts w:eastAsiaTheme="minorEastAsia"/>
            <w:sz w:val="21"/>
            <w:szCs w:val="21"/>
          </w:rPr>
          <w:t>http://sourceforge.net/projects/stun/</w:t>
        </w:r>
      </w:hyperlink>
    </w:p>
    <w:p w:rsidR="007734D3" w:rsidRPr="003C161F" w:rsidRDefault="007734D3" w:rsidP="004436DF">
      <w:pPr>
        <w:pStyle w:val="TextBody"/>
        <w:rPr>
          <w:rFonts w:eastAsiaTheme="minorEastAsia" w:hint="eastAsia"/>
          <w:sz w:val="21"/>
          <w:szCs w:val="21"/>
        </w:rPr>
      </w:pPr>
    </w:p>
    <w:p w:rsidR="00A50F77" w:rsidRPr="003C161F" w:rsidRDefault="00BE5BA6" w:rsidP="00A50F77">
      <w:pPr>
        <w:pStyle w:val="TextBody"/>
        <w:rPr>
          <w:rFonts w:eastAsiaTheme="minorEastAsia" w:hint="eastAsia"/>
          <w:sz w:val="21"/>
          <w:szCs w:val="21"/>
        </w:rPr>
      </w:pPr>
      <w:hyperlink r:id="rId104" w:history="1">
        <w:r w:rsidR="00A50F77" w:rsidRPr="003C161F">
          <w:rPr>
            <w:rStyle w:val="a7"/>
            <w:rFonts w:eastAsiaTheme="minorEastAsia"/>
            <w:sz w:val="21"/>
            <w:szCs w:val="21"/>
          </w:rPr>
          <w:t>Stuntman - STUN server and client</w:t>
        </w:r>
      </w:hyperlink>
    </w:p>
    <w:p w:rsidR="00A50F77" w:rsidRPr="003C161F" w:rsidRDefault="00A50F77" w:rsidP="00A50F77">
      <w:pPr>
        <w:pStyle w:val="TextBody"/>
        <w:rPr>
          <w:rFonts w:eastAsiaTheme="minorEastAsia" w:hint="eastAsia"/>
          <w:sz w:val="21"/>
          <w:szCs w:val="21"/>
        </w:rPr>
      </w:pPr>
      <w:r w:rsidRPr="003C161F">
        <w:rPr>
          <w:rFonts w:eastAsiaTheme="minorEastAsia"/>
          <w:sz w:val="21"/>
          <w:szCs w:val="21"/>
        </w:rPr>
        <w:t>High performance, production quality STUN server and client library</w:t>
      </w:r>
    </w:p>
    <w:p w:rsidR="00235227" w:rsidRPr="003C161F" w:rsidRDefault="00235227" w:rsidP="00A50F77">
      <w:pPr>
        <w:pStyle w:val="TextBody"/>
        <w:rPr>
          <w:rFonts w:eastAsiaTheme="minorEastAsia" w:hint="eastAsia"/>
          <w:sz w:val="21"/>
          <w:szCs w:val="21"/>
        </w:rPr>
      </w:pPr>
    </w:p>
    <w:p w:rsidR="00A50F77" w:rsidRPr="003C161F" w:rsidRDefault="00BE5BA6" w:rsidP="00A50F77">
      <w:pPr>
        <w:pStyle w:val="TextBody"/>
        <w:rPr>
          <w:rFonts w:eastAsiaTheme="minorEastAsia" w:hint="eastAsia"/>
          <w:sz w:val="21"/>
          <w:szCs w:val="21"/>
        </w:rPr>
      </w:pPr>
      <w:hyperlink r:id="rId105" w:history="1">
        <w:r w:rsidR="00235227" w:rsidRPr="003C161F">
          <w:rPr>
            <w:rStyle w:val="a7"/>
            <w:rFonts w:eastAsiaTheme="minorEastAsia"/>
            <w:sz w:val="21"/>
            <w:szCs w:val="21"/>
          </w:rPr>
          <w:t>Vovida.org STUN server</w:t>
        </w:r>
      </w:hyperlink>
    </w:p>
    <w:p w:rsidR="00500CDB" w:rsidRPr="003C161F" w:rsidRDefault="00500CDB" w:rsidP="00D43FA3">
      <w:pPr>
        <w:widowControl/>
        <w:numPr>
          <w:ilvl w:val="0"/>
          <w:numId w:val="44"/>
        </w:numPr>
        <w:suppressAutoHyphens w:val="0"/>
        <w:spacing w:before="100" w:beforeAutospacing="1" w:after="100" w:afterAutospacing="1"/>
        <w:rPr>
          <w:sz w:val="21"/>
          <w:szCs w:val="21"/>
        </w:rPr>
      </w:pPr>
      <w:proofErr w:type="gramStart"/>
      <w:r w:rsidRPr="003C161F">
        <w:rPr>
          <w:rStyle w:val="aa"/>
          <w:sz w:val="21"/>
          <w:szCs w:val="21"/>
        </w:rPr>
        <w:t>mystun</w:t>
      </w:r>
      <w:proofErr w:type="gramEnd"/>
      <w:r w:rsidRPr="003C161F">
        <w:rPr>
          <w:sz w:val="21"/>
          <w:szCs w:val="21"/>
        </w:rPr>
        <w:t>: STUN server and client library from the iptel.org guys. Old but mature. License: GPL, Homepage</w:t>
      </w:r>
      <w:proofErr w:type="gramStart"/>
      <w:r w:rsidRPr="003C161F">
        <w:rPr>
          <w:sz w:val="21"/>
          <w:szCs w:val="21"/>
        </w:rPr>
        <w:t>:</w:t>
      </w:r>
      <w:proofErr w:type="gramEnd"/>
      <w:r w:rsidR="00BE5BA6">
        <w:fldChar w:fldCharType="begin"/>
      </w:r>
      <w:r w:rsidR="00BE5BA6">
        <w:instrText xml:space="preserve"> HYPERLINK "http://developer.berlios.de/projects/mystun/" </w:instrText>
      </w:r>
      <w:r w:rsidR="00BE5BA6">
        <w:fldChar w:fldCharType="separate"/>
      </w:r>
      <w:r w:rsidRPr="003C161F">
        <w:rPr>
          <w:rStyle w:val="a7"/>
          <w:sz w:val="21"/>
          <w:szCs w:val="21"/>
        </w:rPr>
        <w:t>http://developer.berlios.de/projects/mystun/</w:t>
      </w:r>
      <w:r w:rsidR="00BE5BA6">
        <w:rPr>
          <w:rStyle w:val="a7"/>
          <w:sz w:val="21"/>
          <w:szCs w:val="21"/>
        </w:rPr>
        <w:fldChar w:fldCharType="end"/>
      </w:r>
      <w:r w:rsidRPr="003C161F">
        <w:rPr>
          <w:sz w:val="21"/>
          <w:szCs w:val="21"/>
        </w:rPr>
        <w:t>. You have to download the file via </w:t>
      </w:r>
      <w:hyperlink r:id="rId106" w:history="1">
        <w:r w:rsidRPr="003C161F">
          <w:rPr>
            <w:rStyle w:val="a7"/>
            <w:sz w:val="21"/>
            <w:szCs w:val="21"/>
          </w:rPr>
          <w:t>CVS</w:t>
        </w:r>
      </w:hyperlink>
      <w:r w:rsidRPr="003C161F">
        <w:rPr>
          <w:sz w:val="21"/>
          <w:szCs w:val="21"/>
        </w:rPr>
        <w:t>.</w:t>
      </w:r>
    </w:p>
    <w:p w:rsidR="00500CDB" w:rsidRPr="003C161F" w:rsidRDefault="00500CDB" w:rsidP="00D43FA3">
      <w:pPr>
        <w:widowControl/>
        <w:numPr>
          <w:ilvl w:val="0"/>
          <w:numId w:val="44"/>
        </w:numPr>
        <w:suppressAutoHyphens w:val="0"/>
        <w:spacing w:before="100" w:beforeAutospacing="1" w:after="100" w:afterAutospacing="1"/>
        <w:rPr>
          <w:sz w:val="21"/>
          <w:szCs w:val="21"/>
        </w:rPr>
      </w:pPr>
      <w:r w:rsidRPr="003C161F">
        <w:rPr>
          <w:rStyle w:val="aa"/>
          <w:sz w:val="21"/>
          <w:szCs w:val="21"/>
        </w:rPr>
        <w:t>Vovida STUN server (stund)</w:t>
      </w:r>
      <w:r w:rsidRPr="003C161F">
        <w:rPr>
          <w:sz w:val="21"/>
          <w:szCs w:val="21"/>
        </w:rPr>
        <w:t>: STUN server and client library/application for Linux and Windows from the Vovida guys. Old but mature. License: Vovida Software License 1.0, Homepage</w:t>
      </w:r>
      <w:proofErr w:type="gramStart"/>
      <w:r w:rsidRPr="003C161F">
        <w:rPr>
          <w:sz w:val="21"/>
          <w:szCs w:val="21"/>
        </w:rPr>
        <w:t>:</w:t>
      </w:r>
      <w:proofErr w:type="gramEnd"/>
      <w:r w:rsidR="00BE5BA6">
        <w:fldChar w:fldCharType="begin"/>
      </w:r>
      <w:r w:rsidR="00BE5BA6">
        <w:instrText xml:space="preserve"> HYPERLINK "http://sourceforge.net/projects/stun/" </w:instrText>
      </w:r>
      <w:r w:rsidR="00BE5BA6">
        <w:fldChar w:fldCharType="separate"/>
      </w:r>
      <w:r w:rsidRPr="003C161F">
        <w:rPr>
          <w:rStyle w:val="a7"/>
          <w:sz w:val="21"/>
          <w:szCs w:val="21"/>
        </w:rPr>
        <w:t>http://sourceforge.net/projects/stun/</w:t>
      </w:r>
      <w:r w:rsidR="00BE5BA6">
        <w:rPr>
          <w:rStyle w:val="a7"/>
          <w:sz w:val="21"/>
          <w:szCs w:val="21"/>
        </w:rPr>
        <w:fldChar w:fldCharType="end"/>
      </w:r>
      <w:r w:rsidRPr="003C161F">
        <w:rPr>
          <w:sz w:val="21"/>
          <w:szCs w:val="21"/>
        </w:rPr>
        <w:t>.</w:t>
      </w:r>
    </w:p>
    <w:p w:rsidR="00500CDB" w:rsidRPr="003C161F" w:rsidRDefault="00500CDB" w:rsidP="00D43FA3">
      <w:pPr>
        <w:widowControl/>
        <w:numPr>
          <w:ilvl w:val="0"/>
          <w:numId w:val="44"/>
        </w:numPr>
        <w:suppressAutoHyphens w:val="0"/>
        <w:spacing w:before="100" w:beforeAutospacing="1" w:after="100" w:afterAutospacing="1"/>
        <w:rPr>
          <w:sz w:val="21"/>
          <w:szCs w:val="21"/>
        </w:rPr>
      </w:pPr>
      <w:r w:rsidRPr="003C161F">
        <w:rPr>
          <w:rStyle w:val="aa"/>
          <w:sz w:val="21"/>
          <w:szCs w:val="21"/>
        </w:rPr>
        <w:t>WinSTUN</w:t>
      </w:r>
      <w:r w:rsidRPr="003C161F">
        <w:rPr>
          <w:sz w:val="21"/>
          <w:szCs w:val="21"/>
        </w:rPr>
        <w:t>: A Windows STUN client, part of the Vovida STUN server (see above). A nice application to test your NAT box. Homepage: </w:t>
      </w:r>
      <w:hyperlink r:id="rId107" w:history="1">
        <w:r w:rsidRPr="003C161F">
          <w:rPr>
            <w:rStyle w:val="a7"/>
            <w:sz w:val="21"/>
            <w:szCs w:val="21"/>
          </w:rPr>
          <w:t>http://sourceforge.net/projects/stun/files/WinStun/</w:t>
        </w:r>
      </w:hyperlink>
      <w:r w:rsidRPr="003C161F">
        <w:rPr>
          <w:sz w:val="21"/>
          <w:szCs w:val="21"/>
        </w:rPr>
        <w:t>.</w:t>
      </w:r>
    </w:p>
    <w:p w:rsidR="00500CDB" w:rsidRPr="003C161F" w:rsidRDefault="00500CDB" w:rsidP="00D43FA3">
      <w:pPr>
        <w:widowControl/>
        <w:numPr>
          <w:ilvl w:val="0"/>
          <w:numId w:val="44"/>
        </w:numPr>
        <w:suppressAutoHyphens w:val="0"/>
        <w:spacing w:before="100" w:beforeAutospacing="1" w:after="100" w:afterAutospacing="1"/>
        <w:rPr>
          <w:sz w:val="21"/>
          <w:szCs w:val="21"/>
        </w:rPr>
      </w:pPr>
      <w:proofErr w:type="gramStart"/>
      <w:r w:rsidRPr="003C161F">
        <w:rPr>
          <w:rStyle w:val="aa"/>
          <w:sz w:val="21"/>
          <w:szCs w:val="21"/>
        </w:rPr>
        <w:t>reTurn</w:t>
      </w:r>
      <w:proofErr w:type="gramEnd"/>
      <w:r w:rsidRPr="003C161F">
        <w:rPr>
          <w:sz w:val="21"/>
          <w:szCs w:val="21"/>
        </w:rPr>
        <w:t>: STUN/TURN server and client library, part of the resiprocate project. Server application is provided as well, but it seems incomplete (authentication). License: 3-clause BSD license. Homepage</w:t>
      </w:r>
      <w:proofErr w:type="gramStart"/>
      <w:r w:rsidRPr="003C161F">
        <w:rPr>
          <w:sz w:val="21"/>
          <w:szCs w:val="21"/>
        </w:rPr>
        <w:t>:</w:t>
      </w:r>
      <w:proofErr w:type="gramEnd"/>
      <w:r w:rsidR="00BE5BA6">
        <w:fldChar w:fldCharType="begin"/>
      </w:r>
      <w:r w:rsidR="00BE5BA6">
        <w:instrText xml:space="preserve"> HYPERLINK "http://www.resiprocate.org/ReTurn_Overview" </w:instrText>
      </w:r>
      <w:r w:rsidR="00BE5BA6">
        <w:fldChar w:fldCharType="separate"/>
      </w:r>
      <w:r w:rsidRPr="003C161F">
        <w:rPr>
          <w:rStyle w:val="a7"/>
          <w:sz w:val="21"/>
          <w:szCs w:val="21"/>
        </w:rPr>
        <w:t>http://www.resiprocate.org/ReTurn_Overview</w:t>
      </w:r>
      <w:r w:rsidR="00BE5BA6">
        <w:rPr>
          <w:rStyle w:val="a7"/>
          <w:sz w:val="21"/>
          <w:szCs w:val="21"/>
        </w:rPr>
        <w:fldChar w:fldCharType="end"/>
      </w:r>
      <w:r w:rsidRPr="003C161F">
        <w:rPr>
          <w:sz w:val="21"/>
          <w:szCs w:val="21"/>
        </w:rPr>
        <w:t>.</w:t>
      </w:r>
    </w:p>
    <w:p w:rsidR="00500CDB" w:rsidRPr="003C161F" w:rsidRDefault="00500CDB" w:rsidP="00D43FA3">
      <w:pPr>
        <w:widowControl/>
        <w:numPr>
          <w:ilvl w:val="0"/>
          <w:numId w:val="44"/>
        </w:numPr>
        <w:suppressAutoHyphens w:val="0"/>
        <w:spacing w:before="100" w:beforeAutospacing="1" w:after="100" w:afterAutospacing="1"/>
        <w:rPr>
          <w:sz w:val="21"/>
          <w:szCs w:val="21"/>
        </w:rPr>
      </w:pPr>
      <w:proofErr w:type="gramStart"/>
      <w:r w:rsidRPr="003C161F">
        <w:rPr>
          <w:rStyle w:val="aa"/>
          <w:sz w:val="21"/>
          <w:szCs w:val="21"/>
        </w:rPr>
        <w:t>restund</w:t>
      </w:r>
      <w:proofErr w:type="gramEnd"/>
      <w:r w:rsidRPr="003C161F">
        <w:rPr>
          <w:sz w:val="21"/>
          <w:szCs w:val="21"/>
        </w:rPr>
        <w:t>: STUN/TURN server, supports authentication against a mysql DB. License: 3-clause BSD license. Homepage: </w:t>
      </w:r>
      <w:hyperlink r:id="rId108" w:history="1">
        <w:r w:rsidRPr="003C161F">
          <w:rPr>
            <w:rStyle w:val="a7"/>
            <w:sz w:val="21"/>
            <w:szCs w:val="21"/>
          </w:rPr>
          <w:t>http://www.creytiv.com/restund.html</w:t>
        </w:r>
      </w:hyperlink>
      <w:r w:rsidRPr="003C161F">
        <w:rPr>
          <w:sz w:val="21"/>
          <w:szCs w:val="21"/>
        </w:rPr>
        <w:t>.</w:t>
      </w:r>
    </w:p>
    <w:p w:rsidR="00500CDB" w:rsidRPr="003C161F" w:rsidRDefault="00500CDB" w:rsidP="00D43FA3">
      <w:pPr>
        <w:widowControl/>
        <w:numPr>
          <w:ilvl w:val="0"/>
          <w:numId w:val="44"/>
        </w:numPr>
        <w:suppressAutoHyphens w:val="0"/>
        <w:spacing w:before="100" w:beforeAutospacing="1" w:after="100" w:afterAutospacing="1"/>
        <w:rPr>
          <w:sz w:val="21"/>
          <w:szCs w:val="21"/>
        </w:rPr>
      </w:pPr>
      <w:r w:rsidRPr="003C161F">
        <w:rPr>
          <w:rStyle w:val="aa"/>
          <w:sz w:val="21"/>
          <w:szCs w:val="21"/>
        </w:rPr>
        <w:t>TurnServer</w:t>
      </w:r>
      <w:r w:rsidRPr="003C161F">
        <w:rPr>
          <w:sz w:val="21"/>
          <w:szCs w:val="21"/>
        </w:rPr>
        <w:t>: STUN/TURN server. License: GPL3. Homepage: </w:t>
      </w:r>
      <w:hyperlink r:id="rId109" w:history="1">
        <w:r w:rsidRPr="003C161F">
          <w:rPr>
            <w:rStyle w:val="a7"/>
            <w:sz w:val="21"/>
            <w:szCs w:val="21"/>
          </w:rPr>
          <w:t>http://turnserver.sourceforge.net/</w:t>
        </w:r>
      </w:hyperlink>
      <w:r w:rsidRPr="003C161F">
        <w:rPr>
          <w:sz w:val="21"/>
          <w:szCs w:val="21"/>
        </w:rPr>
        <w:t>.</w:t>
      </w:r>
    </w:p>
    <w:p w:rsidR="00500CDB" w:rsidRPr="003C161F" w:rsidRDefault="00500CDB" w:rsidP="00D43FA3">
      <w:pPr>
        <w:widowControl/>
        <w:numPr>
          <w:ilvl w:val="0"/>
          <w:numId w:val="44"/>
        </w:numPr>
        <w:suppressAutoHyphens w:val="0"/>
        <w:spacing w:before="100" w:beforeAutospacing="1" w:after="100" w:afterAutospacing="1"/>
        <w:rPr>
          <w:sz w:val="21"/>
          <w:szCs w:val="21"/>
        </w:rPr>
      </w:pPr>
      <w:r w:rsidRPr="003C161F">
        <w:rPr>
          <w:sz w:val="21"/>
          <w:szCs w:val="21"/>
        </w:rPr>
        <w:t>PJNATH : </w:t>
      </w:r>
      <w:r w:rsidRPr="003C161F">
        <w:rPr>
          <w:rFonts w:ascii="Book Antiqua" w:hAnsi="Book Antiqua"/>
          <w:sz w:val="21"/>
          <w:szCs w:val="21"/>
        </w:rPr>
        <w:t>Open Source ICE, STUN, and TURN Library,</w:t>
      </w:r>
      <w:hyperlink r:id="rId110" w:history="1">
        <w:r w:rsidRPr="003C161F">
          <w:rPr>
            <w:rStyle w:val="a7"/>
            <w:rFonts w:ascii="Book Antiqua" w:hAnsi="Book Antiqua"/>
            <w:sz w:val="21"/>
            <w:szCs w:val="21"/>
          </w:rPr>
          <w:t>http://www.pjsip.org/pjnath/docs/html/</w:t>
        </w:r>
      </w:hyperlink>
    </w:p>
    <w:p w:rsidR="00500CDB" w:rsidRPr="003C161F" w:rsidRDefault="00500CDB" w:rsidP="00D43FA3">
      <w:pPr>
        <w:widowControl/>
        <w:numPr>
          <w:ilvl w:val="0"/>
          <w:numId w:val="44"/>
        </w:numPr>
        <w:suppressAutoHyphens w:val="0"/>
        <w:spacing w:before="100" w:beforeAutospacing="1" w:after="100" w:afterAutospacing="1"/>
        <w:rPr>
          <w:sz w:val="21"/>
          <w:szCs w:val="21"/>
        </w:rPr>
      </w:pPr>
      <w:r w:rsidRPr="003C161F">
        <w:rPr>
          <w:rFonts w:ascii="Book Antiqua" w:hAnsi="Book Antiqua"/>
          <w:sz w:val="21"/>
          <w:szCs w:val="21"/>
        </w:rPr>
        <w:t>Numd:</w:t>
      </w:r>
      <w:r w:rsidRPr="003C161F">
        <w:rPr>
          <w:rFonts w:ascii="Arial" w:hAnsi="Arial" w:cs="Arial"/>
          <w:sz w:val="21"/>
          <w:szCs w:val="21"/>
        </w:rPr>
        <w:t>a free STUN/TURN serve,  </w:t>
      </w:r>
      <w:hyperlink r:id="rId111" w:history="1">
        <w:r w:rsidRPr="003C161F">
          <w:rPr>
            <w:rStyle w:val="a7"/>
            <w:rFonts w:ascii="Arial" w:hAnsi="Arial" w:cs="Arial"/>
            <w:sz w:val="21"/>
            <w:szCs w:val="21"/>
          </w:rPr>
          <w:t>http://numb.viagenie.ca/</w:t>
        </w:r>
      </w:hyperlink>
    </w:p>
    <w:p w:rsidR="00500CDB" w:rsidRPr="003C161F" w:rsidRDefault="00500CDB" w:rsidP="00A50F77">
      <w:pPr>
        <w:pStyle w:val="TextBody"/>
        <w:rPr>
          <w:rFonts w:eastAsiaTheme="minorEastAsia" w:hint="eastAsia"/>
          <w:sz w:val="21"/>
          <w:szCs w:val="21"/>
        </w:rPr>
      </w:pPr>
    </w:p>
    <w:p w:rsidR="009405F3" w:rsidRPr="003C161F" w:rsidRDefault="00411C7E" w:rsidP="008A43FE">
      <w:pPr>
        <w:pStyle w:val="ab"/>
        <w:numPr>
          <w:ilvl w:val="2"/>
          <w:numId w:val="5"/>
        </w:numPr>
        <w:ind w:firstLineChars="0"/>
        <w:outlineLvl w:val="2"/>
        <w:rPr>
          <w:rFonts w:eastAsiaTheme="minorEastAsia" w:hint="eastAsia"/>
          <w:sz w:val="21"/>
        </w:rPr>
      </w:pPr>
      <w:bookmarkStart w:id="182" w:name="_Toc381081880"/>
      <w:bookmarkStart w:id="183" w:name="_Toc381116537"/>
      <w:r w:rsidRPr="003C161F">
        <w:rPr>
          <w:rFonts w:eastAsiaTheme="minorEastAsia"/>
          <w:b/>
          <w:bCs/>
          <w:sz w:val="21"/>
        </w:rPr>
        <w:t>公开的免费</w:t>
      </w:r>
      <w:r w:rsidRPr="003C161F">
        <w:rPr>
          <w:rFonts w:eastAsiaTheme="minorEastAsia"/>
          <w:b/>
          <w:bCs/>
          <w:sz w:val="21"/>
        </w:rPr>
        <w:t>STUN</w:t>
      </w:r>
      <w:r w:rsidRPr="003C161F">
        <w:rPr>
          <w:rFonts w:eastAsiaTheme="minorEastAsia"/>
          <w:b/>
          <w:bCs/>
          <w:sz w:val="21"/>
        </w:rPr>
        <w:t>服务器</w:t>
      </w:r>
      <w:bookmarkEnd w:id="182"/>
      <w:bookmarkEnd w:id="183"/>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//from origin post</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stunserver.org </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stun.xten.com </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stun.fwdnet.net </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stun.fwdnet.net:3478</w:t>
      </w:r>
    </w:p>
    <w:p w:rsidR="00411C7E" w:rsidRPr="003C161F" w:rsidRDefault="00411C7E" w:rsidP="00411C7E">
      <w:pPr>
        <w:pStyle w:val="TextBody"/>
        <w:rPr>
          <w:rFonts w:asciiTheme="minorEastAsia" w:eastAsiaTheme="minorEastAsia" w:hAnsiTheme="minorEastAsia"/>
          <w:sz w:val="21"/>
          <w:szCs w:val="21"/>
        </w:rPr>
      </w:pP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stun.wirlab.net</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stun01.sipphone.com</w:t>
      </w:r>
    </w:p>
    <w:p w:rsidR="00411C7E" w:rsidRPr="003C161F" w:rsidRDefault="00411C7E" w:rsidP="00411C7E">
      <w:pPr>
        <w:pStyle w:val="TextBody"/>
        <w:rPr>
          <w:rFonts w:asciiTheme="minorEastAsia" w:eastAsiaTheme="minorEastAsia" w:hAnsiTheme="minorEastAsia"/>
          <w:sz w:val="21"/>
          <w:szCs w:val="21"/>
        </w:rPr>
      </w:pP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stun.iptel.org</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stun.ekiga.net</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stun.fwdnet.net </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stun01.sipphone.com (no DNS SRV record) </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stun.softjoys.com (no DNS SRV record) </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lastRenderedPageBreak/>
        <w:t xml:space="preserve">stun.voipbuster.com (no DNS SRV record) </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stun.voxgratia.org (no DNS SRV record)</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stun.xten.com</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stunserver.org</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stun.sipgate.net:10000</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stun.softjoys.com:3478</w:t>
      </w:r>
    </w:p>
    <w:p w:rsidR="00411C7E" w:rsidRPr="003C161F" w:rsidRDefault="00411C7E" w:rsidP="00411C7E">
      <w:pPr>
        <w:pStyle w:val="TextBody"/>
        <w:rPr>
          <w:rFonts w:asciiTheme="minorEastAsia" w:eastAsiaTheme="minorEastAsia" w:hAnsiTheme="minorEastAsia"/>
          <w:sz w:val="21"/>
          <w:szCs w:val="21"/>
        </w:rPr>
      </w:pP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//from https://gist.github.com/zziuni/3741933</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source :</w:t>
      </w:r>
      <w:proofErr w:type="gramEnd"/>
      <w:r w:rsidRPr="003C161F">
        <w:rPr>
          <w:rFonts w:asciiTheme="minorEastAsia" w:eastAsiaTheme="minorEastAsia" w:hAnsiTheme="minorEastAsia"/>
          <w:sz w:val="21"/>
          <w:szCs w:val="21"/>
        </w:rPr>
        <w:t xml:space="preserve"> http://code.google.com/p/natvpn/source/browse/trunk/stun_server_list</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roofErr w:type="gramStart"/>
      <w:r w:rsidRPr="003C161F">
        <w:rPr>
          <w:rFonts w:asciiTheme="minorEastAsia" w:eastAsiaTheme="minorEastAsia" w:hAnsiTheme="minorEastAsia"/>
          <w:sz w:val="21"/>
          <w:szCs w:val="21"/>
        </w:rPr>
        <w:t>A</w:t>
      </w:r>
      <w:proofErr w:type="gramEnd"/>
      <w:r w:rsidRPr="003C161F">
        <w:rPr>
          <w:rFonts w:asciiTheme="minorEastAsia" w:eastAsiaTheme="minorEastAsia" w:hAnsiTheme="minorEastAsia"/>
          <w:sz w:val="21"/>
          <w:szCs w:val="21"/>
        </w:rPr>
        <w:t xml:space="preserve"> list of available STUN server.</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 </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stun.l.google.com:19302</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stun1.l.google.com:19302</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stun2.l.google.com:19302</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stun3.l.google.com:19302</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stun4.l.google.com:19302</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stun01.sipphone.com</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stun.ekiga.net</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stun.fwdnet.net</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stun.ideasip.com</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stun.iptel.org</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stun.rixtelecom.se</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stun.schlund.de</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stunserver.org</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stun.softjoys.com</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stun.voiparound.com</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stun.voipbuster.com</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stun.voipstunt.com</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stun.voxgratia.org</w:t>
      </w:r>
    </w:p>
    <w:p w:rsidR="00411C7E" w:rsidRPr="003C161F" w:rsidRDefault="00411C7E" w:rsidP="00411C7E">
      <w:pPr>
        <w:pStyle w:val="TextBody"/>
        <w:rPr>
          <w:rFonts w:asciiTheme="minorEastAsia" w:eastAsiaTheme="minorEastAsia" w:hAnsiTheme="minorEastAsia"/>
          <w:sz w:val="21"/>
          <w:szCs w:val="21"/>
        </w:rPr>
      </w:pPr>
      <w:r w:rsidRPr="003C161F">
        <w:rPr>
          <w:rFonts w:asciiTheme="minorEastAsia" w:eastAsiaTheme="minorEastAsia" w:hAnsiTheme="minorEastAsia"/>
          <w:sz w:val="21"/>
          <w:szCs w:val="21"/>
        </w:rPr>
        <w:t>stun.xten.com</w:t>
      </w:r>
    </w:p>
    <w:p w:rsidR="00411C7E" w:rsidRPr="003C161F" w:rsidRDefault="00411C7E" w:rsidP="00411C7E">
      <w:pPr>
        <w:pStyle w:val="TextBody"/>
        <w:rPr>
          <w:rFonts w:asciiTheme="minorEastAsia" w:eastAsiaTheme="minorEastAsia" w:hAnsiTheme="minorEastAsia"/>
          <w:sz w:val="21"/>
          <w:szCs w:val="21"/>
        </w:rPr>
      </w:pPr>
    </w:p>
    <w:p w:rsidR="00F325DA" w:rsidRPr="007930BF" w:rsidRDefault="00F325DA" w:rsidP="008A43FE">
      <w:pPr>
        <w:pStyle w:val="ab"/>
        <w:numPr>
          <w:ilvl w:val="1"/>
          <w:numId w:val="5"/>
        </w:numPr>
        <w:ind w:firstLineChars="0"/>
        <w:outlineLvl w:val="1"/>
        <w:rPr>
          <w:rFonts w:asciiTheme="minorEastAsia" w:eastAsiaTheme="minorEastAsia" w:hAnsiTheme="minorEastAsia"/>
          <w:b/>
          <w:sz w:val="21"/>
        </w:rPr>
      </w:pPr>
      <w:bookmarkStart w:id="184" w:name="_Toc381081881"/>
      <w:bookmarkStart w:id="185" w:name="_Toc381116538"/>
      <w:r w:rsidRPr="007930BF">
        <w:rPr>
          <w:rFonts w:asciiTheme="minorEastAsia" w:eastAsiaTheme="minorEastAsia" w:hAnsiTheme="minorEastAsia"/>
          <w:b/>
          <w:sz w:val="21"/>
        </w:rPr>
        <w:t>T</w:t>
      </w:r>
      <w:r w:rsidRPr="007930BF">
        <w:rPr>
          <w:rFonts w:asciiTheme="minorEastAsia" w:eastAsiaTheme="minorEastAsia" w:hAnsiTheme="minorEastAsia" w:hint="eastAsia"/>
          <w:b/>
          <w:sz w:val="21"/>
        </w:rPr>
        <w:t>urn协议</w:t>
      </w:r>
      <w:bookmarkEnd w:id="184"/>
      <w:bookmarkEnd w:id="185"/>
    </w:p>
    <w:p w:rsidR="00782326" w:rsidRDefault="00E14910" w:rsidP="008A43FE">
      <w:pPr>
        <w:pStyle w:val="ab"/>
        <w:numPr>
          <w:ilvl w:val="2"/>
          <w:numId w:val="5"/>
        </w:numPr>
        <w:ind w:firstLineChars="0"/>
        <w:outlineLvl w:val="2"/>
        <w:rPr>
          <w:rFonts w:eastAsiaTheme="minorEastAsia" w:hint="eastAsia"/>
          <w:sz w:val="21"/>
        </w:rPr>
      </w:pPr>
      <w:bookmarkStart w:id="186" w:name="_Toc381081882"/>
      <w:bookmarkStart w:id="187" w:name="_Toc381116539"/>
      <w:r>
        <w:rPr>
          <w:rFonts w:eastAsiaTheme="minorEastAsia" w:hint="eastAsia"/>
          <w:sz w:val="21"/>
        </w:rPr>
        <w:t>概念</w:t>
      </w:r>
      <w:bookmarkEnd w:id="186"/>
      <w:bookmarkEnd w:id="187"/>
    </w:p>
    <w:p w:rsidR="00E14910" w:rsidRPr="00E14910" w:rsidRDefault="00E14910" w:rsidP="00E14910">
      <w:pPr>
        <w:ind w:firstLineChars="200" w:firstLine="420"/>
        <w:rPr>
          <w:sz w:val="21"/>
          <w:szCs w:val="21"/>
        </w:rPr>
      </w:pPr>
      <w:r w:rsidRPr="00E14910">
        <w:rPr>
          <w:sz w:val="21"/>
          <w:szCs w:val="21"/>
        </w:rPr>
        <w:t>TURN</w:t>
      </w:r>
      <w:r w:rsidRPr="00E14910">
        <w:rPr>
          <w:rFonts w:ascii="宋体" w:eastAsia="宋体" w:hAnsi="宋体" w:cs="宋体" w:hint="eastAsia"/>
          <w:sz w:val="21"/>
          <w:szCs w:val="21"/>
        </w:rPr>
        <w:t>（全名</w:t>
      </w:r>
      <w:r w:rsidRPr="00E14910">
        <w:rPr>
          <w:sz w:val="21"/>
          <w:szCs w:val="21"/>
        </w:rPr>
        <w:t xml:space="preserve"> Traversal Using Relay NAT</w:t>
      </w:r>
      <w:r w:rsidRPr="00E14910">
        <w:rPr>
          <w:rFonts w:ascii="宋体" w:eastAsia="宋体" w:hAnsi="宋体" w:cs="宋体" w:hint="eastAsia"/>
          <w:sz w:val="21"/>
          <w:szCs w:val="21"/>
        </w:rPr>
        <w:t>），是一种资料传输协议（</w:t>
      </w:r>
      <w:r w:rsidRPr="00E14910">
        <w:rPr>
          <w:sz w:val="21"/>
          <w:szCs w:val="21"/>
        </w:rPr>
        <w:t>data-transfer protocol</w:t>
      </w:r>
      <w:r w:rsidRPr="00E14910">
        <w:rPr>
          <w:rFonts w:ascii="宋体" w:eastAsia="宋体" w:hAnsi="宋体" w:cs="宋体" w:hint="eastAsia"/>
          <w:sz w:val="21"/>
          <w:szCs w:val="21"/>
        </w:rPr>
        <w:t>）。允许在</w:t>
      </w:r>
      <w:r w:rsidRPr="00E14910">
        <w:rPr>
          <w:sz w:val="21"/>
          <w:szCs w:val="21"/>
        </w:rPr>
        <w:t>TCP</w:t>
      </w:r>
      <w:r w:rsidRPr="00E14910">
        <w:rPr>
          <w:rFonts w:ascii="宋体" w:eastAsia="宋体" w:hAnsi="宋体" w:cs="宋体" w:hint="eastAsia"/>
          <w:sz w:val="21"/>
          <w:szCs w:val="21"/>
        </w:rPr>
        <w:t>或</w:t>
      </w:r>
      <w:r w:rsidRPr="00E14910">
        <w:rPr>
          <w:sz w:val="21"/>
          <w:szCs w:val="21"/>
        </w:rPr>
        <w:t>UDP</w:t>
      </w:r>
      <w:r w:rsidRPr="00E14910">
        <w:rPr>
          <w:rFonts w:ascii="宋体" w:eastAsia="宋体" w:hAnsi="宋体" w:cs="宋体" w:hint="eastAsia"/>
          <w:sz w:val="21"/>
          <w:szCs w:val="21"/>
        </w:rPr>
        <w:t>的连线上跨越</w:t>
      </w:r>
      <w:r w:rsidRPr="00E14910">
        <w:rPr>
          <w:sz w:val="21"/>
          <w:szCs w:val="21"/>
        </w:rPr>
        <w:t xml:space="preserve"> NAT </w:t>
      </w:r>
      <w:r w:rsidRPr="00E14910">
        <w:rPr>
          <w:rFonts w:ascii="宋体" w:eastAsia="宋体" w:hAnsi="宋体" w:cs="宋体" w:hint="eastAsia"/>
          <w:sz w:val="21"/>
          <w:szCs w:val="21"/>
        </w:rPr>
        <w:t>或防火墙。</w:t>
      </w:r>
    </w:p>
    <w:p w:rsidR="00E14910" w:rsidRPr="00E14910" w:rsidRDefault="00E14910" w:rsidP="00E14910">
      <w:pPr>
        <w:rPr>
          <w:sz w:val="21"/>
          <w:szCs w:val="21"/>
        </w:rPr>
      </w:pPr>
    </w:p>
    <w:p w:rsidR="00E14910" w:rsidRDefault="00E14910" w:rsidP="00E14910">
      <w:pPr>
        <w:ind w:firstLineChars="200" w:firstLine="420"/>
        <w:rPr>
          <w:rFonts w:ascii="宋体" w:eastAsia="宋体" w:hAnsi="宋体" w:cs="宋体"/>
          <w:sz w:val="21"/>
          <w:szCs w:val="21"/>
        </w:rPr>
      </w:pPr>
      <w:r w:rsidRPr="00E14910">
        <w:rPr>
          <w:sz w:val="21"/>
          <w:szCs w:val="21"/>
        </w:rPr>
        <w:t>TURN</w:t>
      </w:r>
      <w:r w:rsidRPr="00E14910">
        <w:rPr>
          <w:rFonts w:ascii="宋体" w:eastAsia="宋体" w:hAnsi="宋体" w:cs="宋体" w:hint="eastAsia"/>
          <w:sz w:val="21"/>
          <w:szCs w:val="21"/>
        </w:rPr>
        <w:t>是一个</w:t>
      </w:r>
      <w:r w:rsidRPr="00E14910">
        <w:rPr>
          <w:sz w:val="21"/>
          <w:szCs w:val="21"/>
        </w:rPr>
        <w:t>client-server</w:t>
      </w:r>
      <w:r w:rsidRPr="00E14910">
        <w:rPr>
          <w:rFonts w:ascii="宋体" w:eastAsia="宋体" w:hAnsi="宋体" w:cs="宋体" w:hint="eastAsia"/>
          <w:sz w:val="21"/>
          <w:szCs w:val="21"/>
        </w:rPr>
        <w:t>协议。</w:t>
      </w:r>
      <w:r w:rsidRPr="00E14910">
        <w:rPr>
          <w:sz w:val="21"/>
          <w:szCs w:val="21"/>
        </w:rPr>
        <w:t>TURN</w:t>
      </w:r>
      <w:r w:rsidRPr="00E14910">
        <w:rPr>
          <w:rFonts w:ascii="宋体" w:eastAsia="宋体" w:hAnsi="宋体" w:cs="宋体" w:hint="eastAsia"/>
          <w:sz w:val="21"/>
          <w:szCs w:val="21"/>
        </w:rPr>
        <w:t>的</w:t>
      </w:r>
      <w:r w:rsidRPr="00E14910">
        <w:rPr>
          <w:sz w:val="21"/>
          <w:szCs w:val="21"/>
        </w:rPr>
        <w:t>NAT</w:t>
      </w:r>
      <w:r w:rsidRPr="00E14910">
        <w:rPr>
          <w:rFonts w:ascii="宋体" w:eastAsia="宋体" w:hAnsi="宋体" w:cs="宋体" w:hint="eastAsia"/>
          <w:sz w:val="21"/>
          <w:szCs w:val="21"/>
        </w:rPr>
        <w:t>穿透方法与</w:t>
      </w:r>
      <w:r w:rsidRPr="00E14910">
        <w:rPr>
          <w:sz w:val="21"/>
          <w:szCs w:val="21"/>
        </w:rPr>
        <w:t>STUN</w:t>
      </w:r>
      <w:r w:rsidRPr="00E14910">
        <w:rPr>
          <w:rFonts w:ascii="宋体" w:eastAsia="宋体" w:hAnsi="宋体" w:cs="宋体" w:hint="eastAsia"/>
          <w:sz w:val="21"/>
          <w:szCs w:val="21"/>
        </w:rPr>
        <w:t>类似，都是通过取得应用层中的公有地址达到</w:t>
      </w:r>
      <w:r w:rsidRPr="00E14910">
        <w:rPr>
          <w:sz w:val="21"/>
          <w:szCs w:val="21"/>
        </w:rPr>
        <w:t>NAT</w:t>
      </w:r>
      <w:r w:rsidRPr="00E14910">
        <w:rPr>
          <w:rFonts w:ascii="宋体" w:eastAsia="宋体" w:hAnsi="宋体" w:cs="宋体" w:hint="eastAsia"/>
          <w:sz w:val="21"/>
          <w:szCs w:val="21"/>
        </w:rPr>
        <w:t>穿透。但实现</w:t>
      </w:r>
      <w:r w:rsidRPr="00E14910">
        <w:rPr>
          <w:sz w:val="21"/>
          <w:szCs w:val="21"/>
        </w:rPr>
        <w:t>TURN client</w:t>
      </w:r>
      <w:r w:rsidRPr="00E14910">
        <w:rPr>
          <w:rFonts w:ascii="宋体" w:eastAsia="宋体" w:hAnsi="宋体" w:cs="宋体" w:hint="eastAsia"/>
          <w:sz w:val="21"/>
          <w:szCs w:val="21"/>
        </w:rPr>
        <w:t>的终端必须在通讯开始前与</w:t>
      </w:r>
      <w:r w:rsidRPr="00E14910">
        <w:rPr>
          <w:sz w:val="21"/>
          <w:szCs w:val="21"/>
        </w:rPr>
        <w:t>TURN server</w:t>
      </w:r>
      <w:r w:rsidRPr="00E14910">
        <w:rPr>
          <w:rFonts w:ascii="宋体" w:eastAsia="宋体" w:hAnsi="宋体" w:cs="宋体" w:hint="eastAsia"/>
          <w:sz w:val="21"/>
          <w:szCs w:val="21"/>
        </w:rPr>
        <w:t>进行交互，并要求</w:t>
      </w:r>
      <w:r w:rsidRPr="00E14910">
        <w:rPr>
          <w:sz w:val="21"/>
          <w:szCs w:val="21"/>
        </w:rPr>
        <w:t>TURN server</w:t>
      </w:r>
      <w:r w:rsidRPr="00E14910">
        <w:rPr>
          <w:rFonts w:ascii="宋体" w:eastAsia="宋体" w:hAnsi="宋体" w:cs="宋体" w:hint="eastAsia"/>
          <w:sz w:val="21"/>
          <w:szCs w:val="21"/>
        </w:rPr>
        <w:t>产生</w:t>
      </w:r>
      <w:r w:rsidRPr="00E14910">
        <w:rPr>
          <w:sz w:val="21"/>
          <w:szCs w:val="21"/>
        </w:rPr>
        <w:t xml:space="preserve">"relay port", </w:t>
      </w:r>
      <w:r w:rsidRPr="00E14910">
        <w:rPr>
          <w:rFonts w:ascii="宋体" w:eastAsia="宋体" w:hAnsi="宋体" w:cs="宋体" w:hint="eastAsia"/>
          <w:sz w:val="21"/>
          <w:szCs w:val="21"/>
        </w:rPr>
        <w:t>也就是</w:t>
      </w:r>
      <w:r w:rsidRPr="00E14910">
        <w:rPr>
          <w:sz w:val="21"/>
          <w:szCs w:val="21"/>
        </w:rPr>
        <w:t>relayed-transport-address</w:t>
      </w:r>
      <w:r w:rsidRPr="00E14910">
        <w:rPr>
          <w:rFonts w:ascii="宋体" w:eastAsia="宋体" w:hAnsi="宋体" w:cs="宋体" w:hint="eastAsia"/>
          <w:sz w:val="21"/>
          <w:szCs w:val="21"/>
        </w:rPr>
        <w:t>。这时</w:t>
      </w:r>
      <w:r w:rsidRPr="00E14910">
        <w:rPr>
          <w:sz w:val="21"/>
          <w:szCs w:val="21"/>
        </w:rPr>
        <w:t xml:space="preserve"> TURN server</w:t>
      </w:r>
      <w:r w:rsidRPr="00E14910">
        <w:rPr>
          <w:rFonts w:ascii="宋体" w:eastAsia="宋体" w:hAnsi="宋体" w:cs="宋体" w:hint="eastAsia"/>
          <w:sz w:val="21"/>
          <w:szCs w:val="21"/>
        </w:rPr>
        <w:t>会建立</w:t>
      </w:r>
      <w:r w:rsidRPr="00E14910">
        <w:rPr>
          <w:sz w:val="21"/>
          <w:szCs w:val="21"/>
        </w:rPr>
        <w:t xml:space="preserve">peer, </w:t>
      </w:r>
      <w:r w:rsidRPr="00E14910">
        <w:rPr>
          <w:rFonts w:ascii="宋体" w:eastAsia="宋体" w:hAnsi="宋体" w:cs="宋体" w:hint="eastAsia"/>
          <w:sz w:val="21"/>
          <w:szCs w:val="21"/>
        </w:rPr>
        <w:t>即远端端点</w:t>
      </w:r>
      <w:r w:rsidRPr="00E14910">
        <w:rPr>
          <w:rFonts w:ascii="宋体" w:eastAsia="宋体" w:hAnsi="宋体" w:cs="宋体" w:hint="eastAsia"/>
          <w:sz w:val="21"/>
          <w:szCs w:val="21"/>
        </w:rPr>
        <w:lastRenderedPageBreak/>
        <w:t>（</w:t>
      </w:r>
      <w:r w:rsidRPr="00E14910">
        <w:rPr>
          <w:sz w:val="21"/>
          <w:szCs w:val="21"/>
        </w:rPr>
        <w:t>remote endpoints</w:t>
      </w:r>
      <w:r w:rsidRPr="00E14910">
        <w:rPr>
          <w:rFonts w:ascii="宋体" w:eastAsia="宋体" w:hAnsi="宋体" w:cs="宋体" w:hint="eastAsia"/>
          <w:sz w:val="21"/>
          <w:szCs w:val="21"/>
        </w:rPr>
        <w:t>）</w:t>
      </w:r>
      <w:r w:rsidRPr="00E14910">
        <w:rPr>
          <w:sz w:val="21"/>
          <w:szCs w:val="21"/>
        </w:rPr>
        <w:t xml:space="preserve">, </w:t>
      </w:r>
      <w:r w:rsidRPr="00E14910">
        <w:rPr>
          <w:rFonts w:ascii="宋体" w:eastAsia="宋体" w:hAnsi="宋体" w:cs="宋体" w:hint="eastAsia"/>
          <w:sz w:val="21"/>
          <w:szCs w:val="21"/>
        </w:rPr>
        <w:t>开始进行中继（</w:t>
      </w:r>
      <w:r w:rsidRPr="00E14910">
        <w:rPr>
          <w:sz w:val="21"/>
          <w:szCs w:val="21"/>
        </w:rPr>
        <w:t>relay</w:t>
      </w:r>
      <w:r w:rsidRPr="00E14910">
        <w:rPr>
          <w:rFonts w:ascii="宋体" w:eastAsia="宋体" w:hAnsi="宋体" w:cs="宋体" w:hint="eastAsia"/>
          <w:sz w:val="21"/>
          <w:szCs w:val="21"/>
        </w:rPr>
        <w:t>）的动作，</w:t>
      </w:r>
      <w:r w:rsidRPr="00E14910">
        <w:rPr>
          <w:sz w:val="21"/>
          <w:szCs w:val="21"/>
        </w:rPr>
        <w:t>TURN client</w:t>
      </w:r>
      <w:r w:rsidRPr="00E14910">
        <w:rPr>
          <w:rFonts w:ascii="宋体" w:eastAsia="宋体" w:hAnsi="宋体" w:cs="宋体" w:hint="eastAsia"/>
          <w:sz w:val="21"/>
          <w:szCs w:val="21"/>
        </w:rPr>
        <w:t>利用</w:t>
      </w:r>
      <w:r w:rsidRPr="00E14910">
        <w:rPr>
          <w:sz w:val="21"/>
          <w:szCs w:val="21"/>
        </w:rPr>
        <w:t>relay port</w:t>
      </w:r>
      <w:r w:rsidRPr="00E14910">
        <w:rPr>
          <w:rFonts w:ascii="宋体" w:eastAsia="宋体" w:hAnsi="宋体" w:cs="宋体" w:hint="eastAsia"/>
          <w:sz w:val="21"/>
          <w:szCs w:val="21"/>
        </w:rPr>
        <w:t>将资料传送至</w:t>
      </w:r>
      <w:r w:rsidRPr="00E14910">
        <w:rPr>
          <w:sz w:val="21"/>
          <w:szCs w:val="21"/>
        </w:rPr>
        <w:t xml:space="preserve">peer, </w:t>
      </w:r>
      <w:r w:rsidRPr="00E14910">
        <w:rPr>
          <w:rFonts w:ascii="宋体" w:eastAsia="宋体" w:hAnsi="宋体" w:cs="宋体" w:hint="eastAsia"/>
          <w:sz w:val="21"/>
          <w:szCs w:val="21"/>
        </w:rPr>
        <w:t>再由</w:t>
      </w:r>
      <w:r w:rsidRPr="00E14910">
        <w:rPr>
          <w:sz w:val="21"/>
          <w:szCs w:val="21"/>
        </w:rPr>
        <w:t>peer</w:t>
      </w:r>
      <w:r w:rsidRPr="00E14910">
        <w:rPr>
          <w:rFonts w:ascii="宋体" w:eastAsia="宋体" w:hAnsi="宋体" w:cs="宋体" w:hint="eastAsia"/>
          <w:sz w:val="21"/>
          <w:szCs w:val="21"/>
        </w:rPr>
        <w:t>转传到另一方的</w:t>
      </w:r>
      <w:r w:rsidRPr="00E14910">
        <w:rPr>
          <w:sz w:val="21"/>
          <w:szCs w:val="21"/>
        </w:rPr>
        <w:t>TURN client</w:t>
      </w:r>
      <w:r w:rsidRPr="00E14910">
        <w:rPr>
          <w:rFonts w:ascii="宋体" w:eastAsia="宋体" w:hAnsi="宋体" w:cs="宋体" w:hint="eastAsia"/>
          <w:sz w:val="21"/>
          <w:szCs w:val="21"/>
        </w:rPr>
        <w:t>。</w:t>
      </w:r>
    </w:p>
    <w:p w:rsidR="00C7795B" w:rsidRPr="00E14910" w:rsidRDefault="00C7795B" w:rsidP="00E14910">
      <w:pPr>
        <w:ind w:firstLineChars="200" w:firstLine="420"/>
        <w:rPr>
          <w:sz w:val="21"/>
          <w:szCs w:val="21"/>
        </w:rPr>
      </w:pPr>
    </w:p>
    <w:p w:rsidR="00F325DA" w:rsidRPr="003C161F" w:rsidRDefault="00F325DA" w:rsidP="008A43FE">
      <w:pPr>
        <w:pStyle w:val="ab"/>
        <w:numPr>
          <w:ilvl w:val="2"/>
          <w:numId w:val="5"/>
        </w:numPr>
        <w:ind w:firstLineChars="0"/>
        <w:outlineLvl w:val="2"/>
        <w:rPr>
          <w:rFonts w:eastAsiaTheme="minorEastAsia" w:hint="eastAsia"/>
          <w:sz w:val="21"/>
        </w:rPr>
      </w:pPr>
      <w:bookmarkStart w:id="188" w:name="_Toc381081883"/>
      <w:bookmarkStart w:id="189" w:name="_Toc381116540"/>
      <w:r w:rsidRPr="003C161F">
        <w:rPr>
          <w:rFonts w:eastAsiaTheme="minorEastAsia" w:hint="eastAsia"/>
          <w:sz w:val="21"/>
        </w:rPr>
        <w:t>Turn uri</w:t>
      </w:r>
      <w:bookmarkEnd w:id="188"/>
      <w:bookmarkEnd w:id="189"/>
    </w:p>
    <w:p w:rsidR="00F325DA" w:rsidRPr="003C161F" w:rsidRDefault="00F325DA" w:rsidP="003C161F">
      <w:pPr>
        <w:ind w:firstLineChars="50" w:firstLine="105"/>
        <w:rPr>
          <w:rFonts w:eastAsiaTheme="minorEastAsia" w:hint="eastAsia"/>
          <w:sz w:val="21"/>
          <w:szCs w:val="21"/>
        </w:rPr>
      </w:pPr>
      <w:proofErr w:type="gramStart"/>
      <w:r w:rsidRPr="003C161F">
        <w:rPr>
          <w:rFonts w:eastAsiaTheme="minorEastAsia"/>
          <w:sz w:val="21"/>
          <w:szCs w:val="21"/>
        </w:rPr>
        <w:t>turnURI</w:t>
      </w:r>
      <w:proofErr w:type="gramEnd"/>
      <w:r w:rsidRPr="003C161F">
        <w:rPr>
          <w:rFonts w:eastAsiaTheme="minorEastAsia"/>
          <w:sz w:val="21"/>
          <w:szCs w:val="21"/>
        </w:rPr>
        <w:t xml:space="preserve">       = scheme ":" host [ ":" port ]</w:t>
      </w:r>
    </w:p>
    <w:p w:rsidR="00F325DA" w:rsidRPr="003C161F" w:rsidRDefault="00F325DA" w:rsidP="00F325DA">
      <w:pPr>
        <w:rPr>
          <w:rFonts w:eastAsiaTheme="minorEastAsia" w:hint="eastAsia"/>
          <w:sz w:val="21"/>
          <w:szCs w:val="21"/>
        </w:rPr>
      </w:pPr>
      <w:r w:rsidRPr="003C161F">
        <w:rPr>
          <w:rFonts w:eastAsiaTheme="minorEastAsia"/>
          <w:sz w:val="21"/>
          <w:szCs w:val="21"/>
        </w:rPr>
        <w:t xml:space="preserve">                   </w:t>
      </w:r>
      <w:proofErr w:type="gramStart"/>
      <w:r w:rsidRPr="003C161F">
        <w:rPr>
          <w:rFonts w:eastAsiaTheme="minorEastAsia"/>
          <w:sz w:val="21"/>
          <w:szCs w:val="21"/>
        </w:rPr>
        <w:t>[ "</w:t>
      </w:r>
      <w:proofErr w:type="gramEnd"/>
      <w:r w:rsidRPr="003C161F">
        <w:rPr>
          <w:rFonts w:eastAsiaTheme="minorEastAsia"/>
          <w:sz w:val="21"/>
          <w:szCs w:val="21"/>
        </w:rPr>
        <w:t>?transport=" transport ]</w:t>
      </w:r>
    </w:p>
    <w:p w:rsidR="00F325DA" w:rsidRPr="003C161F" w:rsidRDefault="00F325DA" w:rsidP="00F325DA">
      <w:pPr>
        <w:rPr>
          <w:rFonts w:eastAsiaTheme="minorEastAsia" w:hint="eastAsia"/>
          <w:sz w:val="21"/>
          <w:szCs w:val="21"/>
        </w:rPr>
      </w:pPr>
      <w:r w:rsidRPr="003C161F">
        <w:rPr>
          <w:rFonts w:eastAsiaTheme="minorEastAsia"/>
          <w:sz w:val="21"/>
          <w:szCs w:val="21"/>
        </w:rPr>
        <w:t xml:space="preserve">   </w:t>
      </w:r>
      <w:proofErr w:type="gramStart"/>
      <w:r w:rsidRPr="003C161F">
        <w:rPr>
          <w:rFonts w:eastAsiaTheme="minorEastAsia"/>
          <w:sz w:val="21"/>
          <w:szCs w:val="21"/>
        </w:rPr>
        <w:t>scheme</w:t>
      </w:r>
      <w:proofErr w:type="gramEnd"/>
      <w:r w:rsidRPr="003C161F">
        <w:rPr>
          <w:rFonts w:eastAsiaTheme="minorEastAsia"/>
          <w:sz w:val="21"/>
          <w:szCs w:val="21"/>
        </w:rPr>
        <w:t xml:space="preserve">        = "turn" / "turns"</w:t>
      </w:r>
    </w:p>
    <w:p w:rsidR="00F325DA" w:rsidRPr="003C161F" w:rsidRDefault="00F325DA" w:rsidP="00F325DA">
      <w:pPr>
        <w:rPr>
          <w:rFonts w:eastAsiaTheme="minorEastAsia" w:hint="eastAsia"/>
          <w:sz w:val="21"/>
          <w:szCs w:val="21"/>
        </w:rPr>
      </w:pPr>
      <w:r w:rsidRPr="003C161F">
        <w:rPr>
          <w:rFonts w:eastAsiaTheme="minorEastAsia"/>
          <w:sz w:val="21"/>
          <w:szCs w:val="21"/>
        </w:rPr>
        <w:t xml:space="preserve">   </w:t>
      </w:r>
      <w:proofErr w:type="gramStart"/>
      <w:r w:rsidRPr="003C161F">
        <w:rPr>
          <w:rFonts w:eastAsiaTheme="minorEastAsia"/>
          <w:sz w:val="21"/>
          <w:szCs w:val="21"/>
        </w:rPr>
        <w:t>transport</w:t>
      </w:r>
      <w:proofErr w:type="gramEnd"/>
      <w:r w:rsidRPr="003C161F">
        <w:rPr>
          <w:rFonts w:eastAsiaTheme="minorEastAsia"/>
          <w:sz w:val="21"/>
          <w:szCs w:val="21"/>
        </w:rPr>
        <w:t xml:space="preserve">     = "udp" / "tcp" / transport-ext</w:t>
      </w:r>
    </w:p>
    <w:p w:rsidR="00F325DA" w:rsidRPr="003C161F" w:rsidRDefault="00F325DA" w:rsidP="00F325DA">
      <w:pPr>
        <w:rPr>
          <w:rFonts w:eastAsiaTheme="minorEastAsia" w:hint="eastAsia"/>
          <w:sz w:val="21"/>
          <w:szCs w:val="21"/>
        </w:rPr>
      </w:pPr>
      <w:r w:rsidRPr="003C161F">
        <w:rPr>
          <w:rFonts w:eastAsiaTheme="minorEastAsia"/>
          <w:sz w:val="21"/>
          <w:szCs w:val="21"/>
        </w:rPr>
        <w:t xml:space="preserve">   </w:t>
      </w:r>
      <w:proofErr w:type="gramStart"/>
      <w:r w:rsidRPr="003C161F">
        <w:rPr>
          <w:rFonts w:eastAsiaTheme="minorEastAsia"/>
          <w:sz w:val="21"/>
          <w:szCs w:val="21"/>
        </w:rPr>
        <w:t>transport-ext</w:t>
      </w:r>
      <w:proofErr w:type="gramEnd"/>
      <w:r w:rsidRPr="003C161F">
        <w:rPr>
          <w:rFonts w:eastAsiaTheme="minorEastAsia"/>
          <w:sz w:val="21"/>
          <w:szCs w:val="21"/>
        </w:rPr>
        <w:t xml:space="preserve"> = 1*unreserved</w:t>
      </w:r>
    </w:p>
    <w:p w:rsidR="00F325DA" w:rsidRPr="003C161F" w:rsidRDefault="00F325DA" w:rsidP="00F325DA">
      <w:pPr>
        <w:rPr>
          <w:rFonts w:eastAsiaTheme="minorEastAsia" w:hint="eastAsia"/>
          <w:sz w:val="21"/>
          <w:szCs w:val="21"/>
        </w:rPr>
      </w:pP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Table 1 shows how the &lt;secure&gt;, &lt;port&gt; and &lt;transport&gt; components are</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w:t>
      </w:r>
      <w:proofErr w:type="gramStart"/>
      <w:r w:rsidRPr="003C161F">
        <w:rPr>
          <w:rFonts w:ascii="宋体" w:eastAsia="宋体" w:hAnsi="宋体" w:cs="宋体"/>
          <w:color w:val="auto"/>
          <w:kern w:val="0"/>
          <w:sz w:val="21"/>
          <w:szCs w:val="21"/>
          <w:lang w:bidi="ar-SA"/>
        </w:rPr>
        <w:t>populated</w:t>
      </w:r>
      <w:proofErr w:type="gramEnd"/>
      <w:r w:rsidRPr="003C161F">
        <w:rPr>
          <w:rFonts w:ascii="宋体" w:eastAsia="宋体" w:hAnsi="宋体" w:cs="宋体"/>
          <w:color w:val="auto"/>
          <w:kern w:val="0"/>
          <w:sz w:val="21"/>
          <w:szCs w:val="21"/>
          <w:lang w:bidi="ar-SA"/>
        </w:rPr>
        <w:t xml:space="preserve"> from various URIs.  For all these examples, the &lt;host&gt;</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w:t>
      </w:r>
      <w:proofErr w:type="gramStart"/>
      <w:r w:rsidRPr="003C161F">
        <w:rPr>
          <w:rFonts w:ascii="宋体" w:eastAsia="宋体" w:hAnsi="宋体" w:cs="宋体"/>
          <w:color w:val="auto"/>
          <w:kern w:val="0"/>
          <w:sz w:val="21"/>
          <w:szCs w:val="21"/>
          <w:lang w:bidi="ar-SA"/>
        </w:rPr>
        <w:t>component</w:t>
      </w:r>
      <w:proofErr w:type="gramEnd"/>
      <w:r w:rsidRPr="003C161F">
        <w:rPr>
          <w:rFonts w:ascii="宋体" w:eastAsia="宋体" w:hAnsi="宋体" w:cs="宋体"/>
          <w:color w:val="auto"/>
          <w:kern w:val="0"/>
          <w:sz w:val="21"/>
          <w:szCs w:val="21"/>
          <w:lang w:bidi="ar-SA"/>
        </w:rPr>
        <w:t xml:space="preserve"> is populated with "example.org".</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 URI                             | &lt;secure&gt; | &lt;port&gt; | &lt;transport&gt; |</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 turn</w:t>
      </w:r>
      <w:proofErr w:type="gramStart"/>
      <w:r w:rsidRPr="003C161F">
        <w:rPr>
          <w:rFonts w:ascii="宋体" w:eastAsia="宋体" w:hAnsi="宋体" w:cs="宋体"/>
          <w:color w:val="auto"/>
          <w:kern w:val="0"/>
          <w:sz w:val="21"/>
          <w:szCs w:val="21"/>
          <w:lang w:bidi="ar-SA"/>
        </w:rPr>
        <w:t>:example.org</w:t>
      </w:r>
      <w:proofErr w:type="gramEnd"/>
      <w:r w:rsidRPr="003C161F">
        <w:rPr>
          <w:rFonts w:ascii="宋体" w:eastAsia="宋体" w:hAnsi="宋体" w:cs="宋体"/>
          <w:color w:val="auto"/>
          <w:kern w:val="0"/>
          <w:sz w:val="21"/>
          <w:szCs w:val="21"/>
          <w:lang w:bidi="ar-SA"/>
        </w:rPr>
        <w:t xml:space="preserve">                | false    |        |             |</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 turns</w:t>
      </w:r>
      <w:proofErr w:type="gramStart"/>
      <w:r w:rsidRPr="003C161F">
        <w:rPr>
          <w:rFonts w:ascii="宋体" w:eastAsia="宋体" w:hAnsi="宋体" w:cs="宋体"/>
          <w:color w:val="auto"/>
          <w:kern w:val="0"/>
          <w:sz w:val="21"/>
          <w:szCs w:val="21"/>
          <w:lang w:bidi="ar-SA"/>
        </w:rPr>
        <w:t>:example.org</w:t>
      </w:r>
      <w:proofErr w:type="gramEnd"/>
      <w:r w:rsidRPr="003C161F">
        <w:rPr>
          <w:rFonts w:ascii="宋体" w:eastAsia="宋体" w:hAnsi="宋体" w:cs="宋体"/>
          <w:color w:val="auto"/>
          <w:kern w:val="0"/>
          <w:sz w:val="21"/>
          <w:szCs w:val="21"/>
          <w:lang w:bidi="ar-SA"/>
        </w:rPr>
        <w:t xml:space="preserve">               | true     |        |             |</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 turn</w:t>
      </w:r>
      <w:proofErr w:type="gramStart"/>
      <w:r w:rsidRPr="003C161F">
        <w:rPr>
          <w:rFonts w:ascii="宋体" w:eastAsia="宋体" w:hAnsi="宋体" w:cs="宋体"/>
          <w:color w:val="auto"/>
          <w:kern w:val="0"/>
          <w:sz w:val="21"/>
          <w:szCs w:val="21"/>
          <w:lang w:bidi="ar-SA"/>
        </w:rPr>
        <w:t>:example.org:8000</w:t>
      </w:r>
      <w:proofErr w:type="gramEnd"/>
      <w:r w:rsidRPr="003C161F">
        <w:rPr>
          <w:rFonts w:ascii="宋体" w:eastAsia="宋体" w:hAnsi="宋体" w:cs="宋体"/>
          <w:color w:val="auto"/>
          <w:kern w:val="0"/>
          <w:sz w:val="21"/>
          <w:szCs w:val="21"/>
          <w:lang w:bidi="ar-SA"/>
        </w:rPr>
        <w:t xml:space="preserve">           | false    | 8000   |             |</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 turn</w:t>
      </w:r>
      <w:proofErr w:type="gramStart"/>
      <w:r w:rsidRPr="003C161F">
        <w:rPr>
          <w:rFonts w:ascii="宋体" w:eastAsia="宋体" w:hAnsi="宋体" w:cs="宋体"/>
          <w:color w:val="auto"/>
          <w:kern w:val="0"/>
          <w:sz w:val="21"/>
          <w:szCs w:val="21"/>
          <w:lang w:bidi="ar-SA"/>
        </w:rPr>
        <w:t>:example.org</w:t>
      </w:r>
      <w:proofErr w:type="gramEnd"/>
      <w:r w:rsidRPr="003C161F">
        <w:rPr>
          <w:rFonts w:ascii="宋体" w:eastAsia="宋体" w:hAnsi="宋体" w:cs="宋体"/>
          <w:color w:val="auto"/>
          <w:kern w:val="0"/>
          <w:sz w:val="21"/>
          <w:szCs w:val="21"/>
          <w:lang w:bidi="ar-SA"/>
        </w:rPr>
        <w:t>?transport=udp  | false    |        | UDP         |</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 turn</w:t>
      </w:r>
      <w:proofErr w:type="gramStart"/>
      <w:r w:rsidRPr="003C161F">
        <w:rPr>
          <w:rFonts w:ascii="宋体" w:eastAsia="宋体" w:hAnsi="宋体" w:cs="宋体"/>
          <w:color w:val="auto"/>
          <w:kern w:val="0"/>
          <w:sz w:val="21"/>
          <w:szCs w:val="21"/>
          <w:lang w:bidi="ar-SA"/>
        </w:rPr>
        <w:t>:example.org</w:t>
      </w:r>
      <w:proofErr w:type="gramEnd"/>
      <w:r w:rsidRPr="003C161F">
        <w:rPr>
          <w:rFonts w:ascii="宋体" w:eastAsia="宋体" w:hAnsi="宋体" w:cs="宋体"/>
          <w:color w:val="auto"/>
          <w:kern w:val="0"/>
          <w:sz w:val="21"/>
          <w:szCs w:val="21"/>
          <w:lang w:bidi="ar-SA"/>
        </w:rPr>
        <w:t>?transport=tcp  | false    |        | TCP         |</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 turns</w:t>
      </w:r>
      <w:proofErr w:type="gramStart"/>
      <w:r w:rsidRPr="003C161F">
        <w:rPr>
          <w:rFonts w:ascii="宋体" w:eastAsia="宋体" w:hAnsi="宋体" w:cs="宋体"/>
          <w:color w:val="auto"/>
          <w:kern w:val="0"/>
          <w:sz w:val="21"/>
          <w:szCs w:val="21"/>
          <w:lang w:bidi="ar-SA"/>
        </w:rPr>
        <w:t>:example.org</w:t>
      </w:r>
      <w:proofErr w:type="gramEnd"/>
      <w:r w:rsidRPr="003C161F">
        <w:rPr>
          <w:rFonts w:ascii="宋体" w:eastAsia="宋体" w:hAnsi="宋体" w:cs="宋体"/>
          <w:color w:val="auto"/>
          <w:kern w:val="0"/>
          <w:sz w:val="21"/>
          <w:szCs w:val="21"/>
          <w:lang w:bidi="ar-SA"/>
        </w:rPr>
        <w:t>?transport=tcp | true     |        | TLS         |</w:t>
      </w:r>
    </w:p>
    <w:p w:rsidR="007E2FD5" w:rsidRPr="003C161F" w:rsidRDefault="007E2FD5" w:rsidP="007E2F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w:t>
      </w:r>
    </w:p>
    <w:p w:rsidR="00F325DA" w:rsidRDefault="00F325DA" w:rsidP="00F325DA">
      <w:pPr>
        <w:rPr>
          <w:rFonts w:eastAsiaTheme="minorEastAsia" w:hint="eastAsia"/>
          <w:sz w:val="21"/>
          <w:szCs w:val="21"/>
        </w:rPr>
      </w:pPr>
    </w:p>
    <w:p w:rsidR="0047115C" w:rsidRPr="0047115C" w:rsidRDefault="00987BA1" w:rsidP="008A43FE">
      <w:pPr>
        <w:pStyle w:val="ab"/>
        <w:numPr>
          <w:ilvl w:val="2"/>
          <w:numId w:val="5"/>
        </w:numPr>
        <w:ind w:firstLineChars="0"/>
        <w:outlineLvl w:val="2"/>
        <w:rPr>
          <w:rFonts w:eastAsiaTheme="minorEastAsia" w:hint="eastAsia"/>
        </w:rPr>
      </w:pPr>
      <w:bookmarkStart w:id="190" w:name="_Toc381081884"/>
      <w:bookmarkStart w:id="191" w:name="_Toc381116541"/>
      <w:r>
        <w:rPr>
          <w:rStyle w:val="mw-headline"/>
          <w:rFonts w:eastAsiaTheme="minorEastAsia" w:hint="eastAsia"/>
        </w:rPr>
        <w:t>开源服务器工程</w:t>
      </w:r>
      <w:bookmarkEnd w:id="190"/>
      <w:bookmarkEnd w:id="191"/>
    </w:p>
    <w:p w:rsidR="0047115C" w:rsidRDefault="00BE5BA6" w:rsidP="00D43FA3">
      <w:pPr>
        <w:widowControl/>
        <w:numPr>
          <w:ilvl w:val="0"/>
          <w:numId w:val="50"/>
        </w:numPr>
        <w:suppressAutoHyphens w:val="0"/>
        <w:spacing w:before="100" w:beforeAutospacing="1" w:after="100" w:afterAutospacing="1"/>
      </w:pPr>
      <w:hyperlink r:id="rId112" w:history="1">
        <w:r w:rsidR="0047115C">
          <w:rPr>
            <w:rStyle w:val="a7"/>
          </w:rPr>
          <w:t>Restund</w:t>
        </w:r>
      </w:hyperlink>
      <w:r w:rsidR="0047115C">
        <w:t xml:space="preserve"> OpenSource Modular STUN/TURN Server (BSD License)</w:t>
      </w:r>
    </w:p>
    <w:p w:rsidR="0047115C" w:rsidRDefault="00BE5BA6" w:rsidP="00D43FA3">
      <w:pPr>
        <w:widowControl/>
        <w:numPr>
          <w:ilvl w:val="0"/>
          <w:numId w:val="50"/>
        </w:numPr>
        <w:suppressAutoHyphens w:val="0"/>
        <w:spacing w:before="100" w:beforeAutospacing="1" w:after="100" w:afterAutospacing="1"/>
      </w:pPr>
      <w:hyperlink r:id="rId113" w:history="1">
        <w:r w:rsidR="0047115C">
          <w:rPr>
            <w:rStyle w:val="a7"/>
          </w:rPr>
          <w:t>Numb</w:t>
        </w:r>
      </w:hyperlink>
      <w:r w:rsidR="0047115C">
        <w:t xml:space="preserve"> is a free STUN/TURN server.</w:t>
      </w:r>
    </w:p>
    <w:p w:rsidR="0047115C" w:rsidRDefault="00BE5BA6" w:rsidP="00D43FA3">
      <w:pPr>
        <w:widowControl/>
        <w:numPr>
          <w:ilvl w:val="0"/>
          <w:numId w:val="50"/>
        </w:numPr>
        <w:suppressAutoHyphens w:val="0"/>
        <w:spacing w:before="100" w:beforeAutospacing="1" w:after="100" w:afterAutospacing="1"/>
      </w:pPr>
      <w:hyperlink r:id="rId114" w:history="1">
        <w:r w:rsidR="0047115C">
          <w:rPr>
            <w:rStyle w:val="a7"/>
          </w:rPr>
          <w:t>TurnServer</w:t>
        </w:r>
      </w:hyperlink>
      <w:r w:rsidR="0047115C">
        <w:t xml:space="preserve"> - OpenSource TURN server.</w:t>
      </w:r>
    </w:p>
    <w:p w:rsidR="0047115C" w:rsidRDefault="00BE5BA6" w:rsidP="00D43FA3">
      <w:pPr>
        <w:widowControl/>
        <w:numPr>
          <w:ilvl w:val="0"/>
          <w:numId w:val="50"/>
        </w:numPr>
        <w:suppressAutoHyphens w:val="0"/>
        <w:spacing w:before="100" w:beforeAutospacing="1" w:after="100" w:afterAutospacing="1"/>
      </w:pPr>
      <w:hyperlink r:id="rId115" w:history="1">
        <w:r w:rsidR="0047115C">
          <w:rPr>
            <w:rStyle w:val="a7"/>
          </w:rPr>
          <w:t>reTurn</w:t>
        </w:r>
      </w:hyperlink>
      <w:r w:rsidR="0047115C">
        <w:t xml:space="preserve"> - opensource STUN/TURN server and client library (C++)</w:t>
      </w:r>
    </w:p>
    <w:p w:rsidR="0047115C" w:rsidRPr="00F541CD" w:rsidRDefault="00BE5BA6" w:rsidP="00D43FA3">
      <w:pPr>
        <w:widowControl/>
        <w:numPr>
          <w:ilvl w:val="0"/>
          <w:numId w:val="50"/>
        </w:numPr>
        <w:suppressAutoHyphens w:val="0"/>
        <w:spacing w:before="100" w:beforeAutospacing="1" w:after="100" w:afterAutospacing="1"/>
      </w:pPr>
      <w:hyperlink r:id="rId116" w:history="1">
        <w:r w:rsidR="0047115C">
          <w:rPr>
            <w:rStyle w:val="a7"/>
          </w:rPr>
          <w:t>TURN Server</w:t>
        </w:r>
      </w:hyperlink>
      <w:r w:rsidR="0047115C">
        <w:t xml:space="preserve"> - High-Performance Open Source TURN/STUN server (BSD license) and client library (C)</w:t>
      </w:r>
      <w:r w:rsidR="00E05C41" w:rsidRPr="00E05C41">
        <w:rPr>
          <w:rFonts w:eastAsiaTheme="minorEastAsia" w:hint="eastAsia"/>
        </w:rPr>
        <w:br/>
      </w:r>
      <w:hyperlink r:id="rId117" w:history="1">
        <w:r w:rsidR="00E05C41" w:rsidRPr="00222813">
          <w:rPr>
            <w:rStyle w:val="a7"/>
          </w:rPr>
          <w:t>https://code.google.com/p/rfc5766-turn-server/</w:t>
        </w:r>
      </w:hyperlink>
      <w:r w:rsidR="00E05C41">
        <w:rPr>
          <w:rFonts w:eastAsiaTheme="minorEastAsia" w:hint="eastAsia"/>
        </w:rPr>
        <w:br/>
      </w:r>
      <w:r w:rsidR="0047115C" w:rsidRPr="0047115C">
        <w:t>搭建教程：</w:t>
      </w:r>
      <w:hyperlink r:id="rId118" w:history="1">
        <w:r w:rsidR="00F541CD" w:rsidRPr="00222813">
          <w:rPr>
            <w:rStyle w:val="a7"/>
          </w:rPr>
          <w:t>http://www.dialogic.com/den/developer_forums/f/71/t/10238.aspx</w:t>
        </w:r>
      </w:hyperlink>
      <w:r w:rsidR="00F541CD">
        <w:rPr>
          <w:rFonts w:eastAsiaTheme="minorEastAsia" w:hint="eastAsia"/>
        </w:rPr>
        <w:br/>
      </w:r>
      <w:hyperlink r:id="rId119" w:history="1">
        <w:r w:rsidR="00F541CD" w:rsidRPr="00222813">
          <w:rPr>
            <w:rStyle w:val="a7"/>
          </w:rPr>
          <w:t>http://zhangjunli177.blog.163.com/blog/static/138607308201341411384462/</w:t>
        </w:r>
      </w:hyperlink>
      <w:r w:rsidR="00F541CD">
        <w:rPr>
          <w:rFonts w:eastAsiaTheme="minorEastAsia" w:hint="eastAsia"/>
        </w:rPr>
        <w:t xml:space="preserve"> </w:t>
      </w:r>
    </w:p>
    <w:p w:rsidR="0047115C" w:rsidRDefault="0047115C" w:rsidP="0047115C">
      <w:pPr>
        <w:widowControl/>
        <w:suppressAutoHyphens w:val="0"/>
        <w:spacing w:before="100" w:beforeAutospacing="1" w:after="100" w:afterAutospacing="1"/>
        <w:ind w:left="720"/>
      </w:pPr>
    </w:p>
    <w:p w:rsidR="0047115C" w:rsidRPr="0047115C" w:rsidRDefault="00987BA1" w:rsidP="008A43FE">
      <w:pPr>
        <w:pStyle w:val="ab"/>
        <w:numPr>
          <w:ilvl w:val="2"/>
          <w:numId w:val="5"/>
        </w:numPr>
        <w:ind w:firstLineChars="0"/>
        <w:outlineLvl w:val="2"/>
        <w:rPr>
          <w:rFonts w:eastAsiaTheme="minorEastAsia" w:hint="eastAsia"/>
        </w:rPr>
      </w:pPr>
      <w:bookmarkStart w:id="192" w:name="_Toc381081885"/>
      <w:bookmarkStart w:id="193" w:name="_Toc381116542"/>
      <w:r>
        <w:rPr>
          <w:rStyle w:val="mw-headline"/>
          <w:rFonts w:eastAsiaTheme="minorEastAsia" w:hint="eastAsia"/>
        </w:rPr>
        <w:t>开源</w:t>
      </w:r>
      <w:r w:rsidR="0047115C">
        <w:rPr>
          <w:rStyle w:val="mw-headline"/>
          <w:rFonts w:eastAsiaTheme="minorEastAsia" w:hint="eastAsia"/>
        </w:rPr>
        <w:t>库</w:t>
      </w:r>
      <w:bookmarkEnd w:id="192"/>
      <w:bookmarkEnd w:id="193"/>
    </w:p>
    <w:p w:rsidR="0047115C" w:rsidRDefault="00BE5BA6" w:rsidP="00D43FA3">
      <w:pPr>
        <w:widowControl/>
        <w:numPr>
          <w:ilvl w:val="0"/>
          <w:numId w:val="51"/>
        </w:numPr>
        <w:suppressAutoHyphens w:val="0"/>
        <w:spacing w:before="100" w:beforeAutospacing="1" w:after="100" w:afterAutospacing="1"/>
      </w:pPr>
      <w:hyperlink r:id="rId120" w:history="1">
        <w:r w:rsidR="0047115C">
          <w:rPr>
            <w:rStyle w:val="a7"/>
          </w:rPr>
          <w:t>AnyFirewall</w:t>
        </w:r>
      </w:hyperlink>
      <w:r w:rsidR="0047115C">
        <w:t xml:space="preserve"> - STUN, TURN &amp; ICE library.</w:t>
      </w:r>
    </w:p>
    <w:p w:rsidR="0047115C" w:rsidRDefault="00BE5BA6" w:rsidP="00D43FA3">
      <w:pPr>
        <w:widowControl/>
        <w:numPr>
          <w:ilvl w:val="0"/>
          <w:numId w:val="51"/>
        </w:numPr>
        <w:suppressAutoHyphens w:val="0"/>
        <w:spacing w:before="100" w:beforeAutospacing="1" w:after="100" w:afterAutospacing="1"/>
      </w:pPr>
      <w:hyperlink r:id="rId121" w:history="1">
        <w:r w:rsidR="0047115C">
          <w:rPr>
            <w:rStyle w:val="a7"/>
          </w:rPr>
          <w:t>Libnice</w:t>
        </w:r>
      </w:hyperlink>
      <w:r w:rsidR="0047115C">
        <w:t xml:space="preserve"> - STUN, TURN &amp; ICE library used in Pidgin, GNOME, MeeGo, etc.</w:t>
      </w:r>
    </w:p>
    <w:p w:rsidR="0047115C" w:rsidRDefault="00BE5BA6" w:rsidP="00D43FA3">
      <w:pPr>
        <w:widowControl/>
        <w:numPr>
          <w:ilvl w:val="0"/>
          <w:numId w:val="51"/>
        </w:numPr>
        <w:suppressAutoHyphens w:val="0"/>
        <w:spacing w:before="100" w:beforeAutospacing="1" w:after="100" w:afterAutospacing="1"/>
      </w:pPr>
      <w:hyperlink r:id="rId122" w:history="1">
        <w:r w:rsidR="0047115C">
          <w:rPr>
            <w:rStyle w:val="a7"/>
          </w:rPr>
          <w:t>ice4j</w:t>
        </w:r>
      </w:hyperlink>
      <w:r w:rsidR="0047115C">
        <w:t xml:space="preserve"> - STUN, TURN &amp; ICE library in Java</w:t>
      </w:r>
    </w:p>
    <w:p w:rsidR="00782326" w:rsidRPr="00782326" w:rsidRDefault="00782326" w:rsidP="00F325DA">
      <w:pPr>
        <w:rPr>
          <w:rFonts w:eastAsiaTheme="minorEastAsia" w:hint="eastAsia"/>
          <w:sz w:val="21"/>
          <w:szCs w:val="21"/>
        </w:rPr>
      </w:pPr>
    </w:p>
    <w:p w:rsidR="007E2FD5" w:rsidRPr="003C161F" w:rsidRDefault="007E2FD5" w:rsidP="00F325DA">
      <w:pPr>
        <w:rPr>
          <w:rFonts w:eastAsiaTheme="minorEastAsia" w:hint="eastAsia"/>
          <w:sz w:val="21"/>
          <w:szCs w:val="21"/>
        </w:rPr>
      </w:pPr>
    </w:p>
    <w:p w:rsidR="004436DF" w:rsidRPr="003C161F" w:rsidRDefault="004436DF" w:rsidP="008A43FE">
      <w:pPr>
        <w:pStyle w:val="ab"/>
        <w:numPr>
          <w:ilvl w:val="1"/>
          <w:numId w:val="5"/>
        </w:numPr>
        <w:ind w:firstLineChars="0"/>
        <w:outlineLvl w:val="1"/>
        <w:rPr>
          <w:rFonts w:asciiTheme="minorEastAsia" w:eastAsiaTheme="minorEastAsia" w:hAnsiTheme="minorEastAsia"/>
          <w:sz w:val="21"/>
        </w:rPr>
      </w:pPr>
      <w:bookmarkStart w:id="194" w:name="_Toc381081886"/>
      <w:bookmarkStart w:id="195" w:name="_Toc381116543"/>
      <w:r w:rsidRPr="003C161F">
        <w:rPr>
          <w:rFonts w:asciiTheme="minorEastAsia" w:eastAsiaTheme="minorEastAsia" w:hAnsiTheme="minorEastAsia" w:hint="eastAsia"/>
          <w:b/>
          <w:sz w:val="21"/>
        </w:rPr>
        <w:t>交互式连接建立</w:t>
      </w:r>
      <w:r w:rsidRPr="003C161F">
        <w:rPr>
          <w:rFonts w:asciiTheme="minorEastAsia" w:eastAsiaTheme="minorEastAsia" w:hAnsiTheme="minorEastAsia" w:hint="eastAsia"/>
          <w:sz w:val="21"/>
        </w:rPr>
        <w:t>（</w:t>
      </w:r>
      <w:r w:rsidRPr="003C161F">
        <w:rPr>
          <w:rFonts w:asciiTheme="minorEastAsia" w:eastAsiaTheme="minorEastAsia" w:hAnsiTheme="minorEastAsia"/>
          <w:sz w:val="21"/>
        </w:rPr>
        <w:t>Interactive Connectivity Establishment</w:t>
      </w:r>
      <w:r w:rsidRPr="003C161F">
        <w:rPr>
          <w:rFonts w:asciiTheme="minorEastAsia" w:eastAsiaTheme="minorEastAsia" w:hAnsiTheme="minorEastAsia" w:hint="eastAsia"/>
          <w:sz w:val="21"/>
        </w:rPr>
        <w:t>），一种综合性的</w:t>
      </w:r>
      <w:hyperlink r:id="rId123">
        <w:r w:rsidRPr="003C161F">
          <w:rPr>
            <w:sz w:val="21"/>
          </w:rPr>
          <w:t>NAT</w:t>
        </w:r>
        <w:r w:rsidRPr="003C161F">
          <w:rPr>
            <w:rFonts w:hint="eastAsia"/>
            <w:sz w:val="21"/>
          </w:rPr>
          <w:t>穿越</w:t>
        </w:r>
      </w:hyperlink>
      <w:r w:rsidRPr="003C161F">
        <w:rPr>
          <w:rFonts w:asciiTheme="minorEastAsia" w:eastAsiaTheme="minorEastAsia" w:hAnsiTheme="minorEastAsia" w:hint="eastAsia"/>
          <w:sz w:val="21"/>
        </w:rPr>
        <w:t>的技术。</w:t>
      </w:r>
      <w:bookmarkEnd w:id="194"/>
      <w:bookmarkEnd w:id="195"/>
    </w:p>
    <w:p w:rsidR="004436DF" w:rsidRPr="00D4095B" w:rsidRDefault="004436DF" w:rsidP="003C161F">
      <w:pPr>
        <w:pStyle w:val="TextBody"/>
        <w:ind w:firstLineChars="200" w:firstLine="420"/>
        <w:rPr>
          <w:rFonts w:asciiTheme="minorEastAsia" w:eastAsiaTheme="minorEastAsia" w:hAnsiTheme="minorEastAsia"/>
          <w:sz w:val="21"/>
          <w:szCs w:val="21"/>
        </w:rPr>
      </w:pPr>
      <w:r w:rsidRPr="00D4095B">
        <w:rPr>
          <w:rFonts w:asciiTheme="minorEastAsia" w:eastAsiaTheme="minorEastAsia" w:hAnsiTheme="minorEastAsia" w:hint="eastAsia"/>
          <w:sz w:val="21"/>
          <w:szCs w:val="21"/>
        </w:rPr>
        <w:t>交互式连接建立是由</w:t>
      </w:r>
      <w:hyperlink r:id="rId124">
        <w:r w:rsidRPr="00D4095B">
          <w:rPr>
            <w:sz w:val="21"/>
            <w:szCs w:val="21"/>
          </w:rPr>
          <w:t>IETF</w:t>
        </w:r>
      </w:hyperlink>
      <w:r w:rsidRPr="00D4095B">
        <w:rPr>
          <w:rFonts w:asciiTheme="minorEastAsia" w:eastAsiaTheme="minorEastAsia" w:hAnsiTheme="minorEastAsia" w:hint="eastAsia"/>
          <w:sz w:val="21"/>
          <w:szCs w:val="21"/>
        </w:rPr>
        <w:t>的</w:t>
      </w:r>
      <w:r w:rsidRPr="00D4095B">
        <w:rPr>
          <w:rFonts w:asciiTheme="minorEastAsia" w:eastAsiaTheme="minorEastAsia" w:hAnsiTheme="minorEastAsia"/>
          <w:sz w:val="21"/>
          <w:szCs w:val="21"/>
        </w:rPr>
        <w:t>MMUSIC</w:t>
      </w:r>
      <w:r w:rsidRPr="00D4095B">
        <w:rPr>
          <w:rFonts w:asciiTheme="minorEastAsia" w:eastAsiaTheme="minorEastAsia" w:hAnsiTheme="minorEastAsia" w:hint="eastAsia"/>
          <w:sz w:val="21"/>
          <w:szCs w:val="21"/>
        </w:rPr>
        <w:t>工作组开发出来的一种</w:t>
      </w:r>
      <w:r w:rsidRPr="00D4095B">
        <w:rPr>
          <w:rFonts w:asciiTheme="minorEastAsia" w:eastAsiaTheme="minorEastAsia" w:hAnsiTheme="minorEastAsia"/>
          <w:sz w:val="21"/>
          <w:szCs w:val="21"/>
        </w:rPr>
        <w:t>framework</w:t>
      </w:r>
      <w:r w:rsidRPr="00D4095B">
        <w:rPr>
          <w:rFonts w:asciiTheme="minorEastAsia" w:eastAsiaTheme="minorEastAsia" w:hAnsiTheme="minorEastAsia" w:hint="eastAsia"/>
          <w:sz w:val="21"/>
          <w:szCs w:val="21"/>
        </w:rPr>
        <w:t>，可整合各种</w:t>
      </w:r>
      <w:hyperlink r:id="rId125">
        <w:r w:rsidRPr="00D4095B">
          <w:rPr>
            <w:sz w:val="21"/>
            <w:szCs w:val="21"/>
          </w:rPr>
          <w:t>NAT</w:t>
        </w:r>
        <w:r w:rsidRPr="00D4095B">
          <w:rPr>
            <w:rFonts w:hint="eastAsia"/>
            <w:sz w:val="21"/>
            <w:szCs w:val="21"/>
          </w:rPr>
          <w:t>穿透</w:t>
        </w:r>
      </w:hyperlink>
      <w:r w:rsidRPr="00D4095B">
        <w:rPr>
          <w:rFonts w:asciiTheme="minorEastAsia" w:eastAsiaTheme="minorEastAsia" w:hAnsiTheme="minorEastAsia" w:hint="eastAsia"/>
          <w:sz w:val="21"/>
          <w:szCs w:val="21"/>
        </w:rPr>
        <w:t>技术，如</w:t>
      </w:r>
      <w:hyperlink r:id="rId126">
        <w:r w:rsidRPr="00D4095B">
          <w:rPr>
            <w:sz w:val="21"/>
            <w:szCs w:val="21"/>
          </w:rPr>
          <w:t>STUN</w:t>
        </w:r>
      </w:hyperlink>
      <w:r w:rsidRPr="00D4095B">
        <w:rPr>
          <w:rFonts w:asciiTheme="minorEastAsia" w:eastAsiaTheme="minorEastAsia" w:hAnsiTheme="minorEastAsia" w:hint="eastAsia"/>
          <w:sz w:val="21"/>
          <w:szCs w:val="21"/>
        </w:rPr>
        <w:t>、</w:t>
      </w:r>
      <w:hyperlink r:id="rId127">
        <w:r w:rsidRPr="00D4095B">
          <w:rPr>
            <w:sz w:val="21"/>
            <w:szCs w:val="21"/>
          </w:rPr>
          <w:t>TURN</w:t>
        </w:r>
      </w:hyperlink>
      <w:r w:rsidRPr="00D4095B">
        <w:rPr>
          <w:rFonts w:asciiTheme="minorEastAsia" w:eastAsiaTheme="minorEastAsia" w:hAnsiTheme="minorEastAsia" w:hint="eastAsia"/>
          <w:sz w:val="21"/>
          <w:szCs w:val="21"/>
        </w:rPr>
        <w:t>（</w:t>
      </w:r>
      <w:r w:rsidRPr="00D4095B">
        <w:rPr>
          <w:rFonts w:asciiTheme="minorEastAsia" w:eastAsiaTheme="minorEastAsia" w:hAnsiTheme="minorEastAsia"/>
          <w:sz w:val="21"/>
          <w:szCs w:val="21"/>
        </w:rPr>
        <w:t>Traversal Using Relay NAT</w:t>
      </w:r>
      <w:r w:rsidRPr="00D4095B">
        <w:rPr>
          <w:rFonts w:asciiTheme="minorEastAsia" w:eastAsiaTheme="minorEastAsia" w:hAnsiTheme="minorEastAsia" w:hint="eastAsia"/>
          <w:sz w:val="21"/>
          <w:szCs w:val="21"/>
        </w:rPr>
        <w:t>，中继</w:t>
      </w:r>
      <w:r w:rsidRPr="00D4095B">
        <w:rPr>
          <w:rFonts w:asciiTheme="minorEastAsia" w:eastAsiaTheme="minorEastAsia" w:hAnsiTheme="minorEastAsia"/>
          <w:sz w:val="21"/>
          <w:szCs w:val="21"/>
        </w:rPr>
        <w:t>NAT</w:t>
      </w:r>
      <w:r w:rsidRPr="00D4095B">
        <w:rPr>
          <w:rFonts w:asciiTheme="minorEastAsia" w:eastAsiaTheme="minorEastAsia" w:hAnsiTheme="minorEastAsia" w:hint="eastAsia"/>
          <w:sz w:val="21"/>
          <w:szCs w:val="21"/>
        </w:rPr>
        <w:t>实现的穿透）、</w:t>
      </w:r>
      <w:r w:rsidRPr="00D4095B">
        <w:rPr>
          <w:rFonts w:asciiTheme="minorEastAsia" w:eastAsiaTheme="minorEastAsia" w:hAnsiTheme="minorEastAsia"/>
          <w:sz w:val="21"/>
          <w:szCs w:val="21"/>
        </w:rPr>
        <w:t>RSIP</w:t>
      </w:r>
      <w:r w:rsidRPr="00D4095B">
        <w:rPr>
          <w:rFonts w:asciiTheme="minorEastAsia" w:eastAsiaTheme="minorEastAsia" w:hAnsiTheme="minorEastAsia" w:hint="eastAsia"/>
          <w:sz w:val="21"/>
          <w:szCs w:val="21"/>
        </w:rPr>
        <w:t>（</w:t>
      </w:r>
      <w:r w:rsidRPr="00D4095B">
        <w:rPr>
          <w:rFonts w:asciiTheme="minorEastAsia" w:eastAsiaTheme="minorEastAsia" w:hAnsiTheme="minorEastAsia"/>
          <w:sz w:val="21"/>
          <w:szCs w:val="21"/>
        </w:rPr>
        <w:t>Realm Specific IP</w:t>
      </w:r>
      <w:r w:rsidRPr="00D4095B">
        <w:rPr>
          <w:rFonts w:asciiTheme="minorEastAsia" w:eastAsiaTheme="minorEastAsia" w:hAnsiTheme="minorEastAsia" w:hint="eastAsia"/>
          <w:sz w:val="21"/>
          <w:szCs w:val="21"/>
        </w:rPr>
        <w:t>，特定域</w:t>
      </w:r>
      <w:r w:rsidRPr="00D4095B">
        <w:rPr>
          <w:rFonts w:asciiTheme="minorEastAsia" w:eastAsiaTheme="minorEastAsia" w:hAnsiTheme="minorEastAsia"/>
          <w:sz w:val="21"/>
          <w:szCs w:val="21"/>
        </w:rPr>
        <w:t>IP</w:t>
      </w:r>
      <w:r w:rsidRPr="00D4095B">
        <w:rPr>
          <w:rFonts w:asciiTheme="minorEastAsia" w:eastAsiaTheme="minorEastAsia" w:hAnsiTheme="minorEastAsia" w:hint="eastAsia"/>
          <w:sz w:val="21"/>
          <w:szCs w:val="21"/>
        </w:rPr>
        <w:t>）等。该</w:t>
      </w:r>
      <w:r w:rsidRPr="00D4095B">
        <w:rPr>
          <w:rFonts w:asciiTheme="minorEastAsia" w:eastAsiaTheme="minorEastAsia" w:hAnsiTheme="minorEastAsia"/>
          <w:sz w:val="21"/>
          <w:szCs w:val="21"/>
        </w:rPr>
        <w:t>framework</w:t>
      </w:r>
      <w:r w:rsidRPr="00D4095B">
        <w:rPr>
          <w:rFonts w:asciiTheme="minorEastAsia" w:eastAsiaTheme="minorEastAsia" w:hAnsiTheme="minorEastAsia" w:hint="eastAsia"/>
          <w:sz w:val="21"/>
          <w:szCs w:val="21"/>
        </w:rPr>
        <w:t>可以让</w:t>
      </w:r>
      <w:r w:rsidRPr="00D4095B">
        <w:rPr>
          <w:rFonts w:asciiTheme="minorEastAsia" w:eastAsiaTheme="minorEastAsia" w:hAnsiTheme="minorEastAsia"/>
          <w:sz w:val="21"/>
          <w:szCs w:val="21"/>
        </w:rPr>
        <w:t>SIP</w:t>
      </w:r>
      <w:r w:rsidRPr="00D4095B">
        <w:rPr>
          <w:rFonts w:asciiTheme="minorEastAsia" w:eastAsiaTheme="minorEastAsia" w:hAnsiTheme="minorEastAsia" w:hint="eastAsia"/>
          <w:sz w:val="21"/>
          <w:szCs w:val="21"/>
        </w:rPr>
        <w:t>的客户端利用各种</w:t>
      </w:r>
      <w:r w:rsidRPr="00D4095B">
        <w:rPr>
          <w:rFonts w:asciiTheme="minorEastAsia" w:eastAsiaTheme="minorEastAsia" w:hAnsiTheme="minorEastAsia"/>
          <w:sz w:val="21"/>
          <w:szCs w:val="21"/>
        </w:rPr>
        <w:t>NAT</w:t>
      </w:r>
      <w:r w:rsidRPr="00D4095B">
        <w:rPr>
          <w:rFonts w:asciiTheme="minorEastAsia" w:eastAsiaTheme="minorEastAsia" w:hAnsiTheme="minorEastAsia" w:hint="eastAsia"/>
          <w:sz w:val="21"/>
          <w:szCs w:val="21"/>
        </w:rPr>
        <w:t>穿透方式打穿远程的</w:t>
      </w:r>
      <w:hyperlink r:id="rId128">
        <w:r w:rsidRPr="00D4095B">
          <w:rPr>
            <w:rFonts w:hint="eastAsia"/>
            <w:sz w:val="21"/>
            <w:szCs w:val="21"/>
          </w:rPr>
          <w:t>防火墙</w:t>
        </w:r>
      </w:hyperlink>
      <w:r w:rsidRPr="00D4095B">
        <w:rPr>
          <w:rFonts w:asciiTheme="minorEastAsia" w:eastAsiaTheme="minorEastAsia" w:hAnsiTheme="minorEastAsia" w:hint="eastAsia"/>
          <w:sz w:val="21"/>
          <w:szCs w:val="21"/>
        </w:rPr>
        <w:t>。</w:t>
      </w:r>
    </w:p>
    <w:p w:rsidR="00D4095B" w:rsidRPr="00D4095B" w:rsidRDefault="00D4095B" w:rsidP="003C161F">
      <w:pPr>
        <w:pStyle w:val="TextBody"/>
        <w:ind w:firstLineChars="200" w:firstLine="420"/>
        <w:rPr>
          <w:rFonts w:asciiTheme="minorEastAsia" w:eastAsiaTheme="minorEastAsia" w:hAnsiTheme="minorEastAsia"/>
          <w:sz w:val="21"/>
          <w:szCs w:val="21"/>
        </w:rPr>
      </w:pPr>
    </w:p>
    <w:p w:rsidR="00C83141" w:rsidRPr="00D4095B" w:rsidRDefault="00C83141" w:rsidP="00D4095B">
      <w:pPr>
        <w:pStyle w:val="ad"/>
        <w:spacing w:before="156" w:beforeAutospacing="0" w:after="0" w:afterAutospacing="0"/>
        <w:ind w:leftChars="200" w:left="480"/>
        <w:rPr>
          <w:b/>
          <w:sz w:val="21"/>
          <w:szCs w:val="21"/>
        </w:rPr>
      </w:pPr>
      <w:r w:rsidRPr="00D4095B">
        <w:rPr>
          <w:rFonts w:ascii="Times New Roman" w:hAnsi="Times New Roman" w:cs="Times New Roman"/>
          <w:b/>
          <w:sz w:val="21"/>
          <w:szCs w:val="21"/>
        </w:rPr>
        <w:t>一、</w:t>
      </w:r>
      <w:r w:rsidRPr="00D4095B">
        <w:rPr>
          <w:rFonts w:ascii="Times New Roman" w:hAnsi="Times New Roman" w:cs="Times New Roman"/>
          <w:b/>
          <w:sz w:val="21"/>
          <w:szCs w:val="21"/>
        </w:rPr>
        <w:t>ICE</w:t>
      </w:r>
      <w:r w:rsidRPr="00D4095B">
        <w:rPr>
          <w:b/>
          <w:sz w:val="21"/>
          <w:szCs w:val="21"/>
        </w:rPr>
        <w:t>产生的背景</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基于信令协议的多媒体传输是一个两段式传输。首先，通过信令协议（如</w:t>
      </w:r>
      <w:r w:rsidRPr="00D4095B">
        <w:rPr>
          <w:rFonts w:ascii="Times New Roman" w:hAnsi="Times New Roman" w:cs="Times New Roman"/>
          <w:sz w:val="21"/>
          <w:szCs w:val="21"/>
        </w:rPr>
        <w:t>SIP</w:t>
      </w:r>
      <w:r w:rsidRPr="00D4095B">
        <w:rPr>
          <w:sz w:val="21"/>
          <w:szCs w:val="21"/>
        </w:rPr>
        <w:t>）建立一个会话连接，通过该连接，会话双方（</w:t>
      </w:r>
      <w:r w:rsidRPr="00D4095B">
        <w:rPr>
          <w:rFonts w:ascii="Times New Roman" w:hAnsi="Times New Roman" w:cs="Times New Roman"/>
          <w:sz w:val="21"/>
          <w:szCs w:val="21"/>
        </w:rPr>
        <w:t>Agent</w:t>
      </w:r>
      <w:r w:rsidRPr="00D4095B">
        <w:rPr>
          <w:sz w:val="21"/>
          <w:szCs w:val="21"/>
        </w:rPr>
        <w:t>）通过</w:t>
      </w:r>
      <w:r w:rsidRPr="00D4095B">
        <w:rPr>
          <w:rFonts w:ascii="Times New Roman" w:hAnsi="Times New Roman" w:cs="Times New Roman"/>
          <w:sz w:val="21"/>
          <w:szCs w:val="21"/>
        </w:rPr>
        <w:t>SIP</w:t>
      </w:r>
      <w:r w:rsidRPr="00D4095B">
        <w:rPr>
          <w:sz w:val="21"/>
          <w:szCs w:val="21"/>
        </w:rPr>
        <w:t>交互所承载的</w:t>
      </w:r>
      <w:r w:rsidRPr="00D4095B">
        <w:rPr>
          <w:rFonts w:ascii="Times New Roman" w:hAnsi="Times New Roman" w:cs="Times New Roman"/>
          <w:sz w:val="21"/>
          <w:szCs w:val="21"/>
        </w:rPr>
        <w:t>SDP</w:t>
      </w:r>
      <w:r w:rsidRPr="00D4095B">
        <w:rPr>
          <w:sz w:val="21"/>
          <w:szCs w:val="21"/>
        </w:rPr>
        <w:t>消息彼此学习传输媒体时所必须的信息，针对媒体传输机制达成共识。然后，通常采用</w:t>
      </w:r>
      <w:r w:rsidRPr="00D4095B">
        <w:rPr>
          <w:rFonts w:ascii="Times New Roman" w:hAnsi="Times New Roman" w:cs="Times New Roman"/>
          <w:sz w:val="21"/>
          <w:szCs w:val="21"/>
        </w:rPr>
        <w:t>RTP</w:t>
      </w:r>
      <w:r w:rsidRPr="00D4095B">
        <w:rPr>
          <w:sz w:val="21"/>
          <w:szCs w:val="21"/>
        </w:rPr>
        <w:t>协议进行媒体传输。</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基于传输效率的考虑，通常在完成第一阶段的交互之后，通信双方另外建立一条直接的连接传输媒体。这样就会减少传输时延、降低丢包率并减少开销。这样，用于</w:t>
      </w:r>
      <w:r w:rsidRPr="00D4095B">
        <w:rPr>
          <w:rFonts w:ascii="Times New Roman" w:hAnsi="Times New Roman" w:cs="Times New Roman"/>
          <w:sz w:val="21"/>
          <w:szCs w:val="21"/>
        </w:rPr>
        <w:t>SIP</w:t>
      </w:r>
      <w:r w:rsidRPr="00D4095B">
        <w:rPr>
          <w:sz w:val="21"/>
          <w:szCs w:val="21"/>
        </w:rPr>
        <w:t>传输的链路就不再用于传输媒体。现在，问题出现了，由于不采用原来的链路，当传输双方中任一方位于</w:t>
      </w:r>
      <w:r w:rsidRPr="00D4095B">
        <w:rPr>
          <w:rFonts w:ascii="Times New Roman" w:hAnsi="Times New Roman" w:cs="Times New Roman"/>
          <w:sz w:val="21"/>
          <w:szCs w:val="21"/>
        </w:rPr>
        <w:t>NAT</w:t>
      </w:r>
      <w:r w:rsidRPr="00D4095B">
        <w:rPr>
          <w:sz w:val="21"/>
          <w:szCs w:val="21"/>
        </w:rPr>
        <w:t>之后，新的传输链接必须考虑</w:t>
      </w:r>
      <w:r w:rsidRPr="00D4095B">
        <w:rPr>
          <w:rFonts w:ascii="Times New Roman" w:hAnsi="Times New Roman" w:cs="Times New Roman"/>
          <w:sz w:val="21"/>
          <w:szCs w:val="21"/>
        </w:rPr>
        <w:t>NAT</w:t>
      </w:r>
      <w:r w:rsidRPr="00D4095B">
        <w:rPr>
          <w:sz w:val="21"/>
          <w:szCs w:val="21"/>
        </w:rPr>
        <w:t>穿越问题。</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通常有四种形式的</w:t>
      </w:r>
      <w:r w:rsidRPr="00D4095B">
        <w:rPr>
          <w:rFonts w:ascii="Times New Roman" w:hAnsi="Times New Roman" w:cs="Times New Roman"/>
          <w:sz w:val="21"/>
          <w:szCs w:val="21"/>
        </w:rPr>
        <w:t>NAT</w:t>
      </w:r>
      <w:r w:rsidRPr="00D4095B">
        <w:rPr>
          <w:sz w:val="21"/>
          <w:szCs w:val="21"/>
        </w:rPr>
        <w:t>，对于每一中</w:t>
      </w:r>
      <w:r w:rsidRPr="00D4095B">
        <w:rPr>
          <w:rFonts w:ascii="Times New Roman" w:hAnsi="Times New Roman" w:cs="Times New Roman"/>
          <w:sz w:val="21"/>
          <w:szCs w:val="21"/>
        </w:rPr>
        <w:t>NAT</w:t>
      </w:r>
      <w:r w:rsidRPr="00D4095B">
        <w:rPr>
          <w:sz w:val="21"/>
          <w:szCs w:val="21"/>
        </w:rPr>
        <w:t>方式，都有相应的解决方案。然而，每一种</w:t>
      </w:r>
      <w:r w:rsidRPr="00D4095B">
        <w:rPr>
          <w:rFonts w:ascii="Times New Roman" w:hAnsi="Times New Roman" w:cs="Times New Roman"/>
          <w:sz w:val="21"/>
          <w:szCs w:val="21"/>
        </w:rPr>
        <w:t>NAT</w:t>
      </w:r>
      <w:r w:rsidRPr="00D4095B">
        <w:rPr>
          <w:sz w:val="21"/>
          <w:szCs w:val="21"/>
        </w:rPr>
        <w:t>穿越解决方案都局限于穿越对应得</w:t>
      </w:r>
      <w:r w:rsidRPr="00D4095B">
        <w:rPr>
          <w:rFonts w:ascii="Times New Roman" w:hAnsi="Times New Roman" w:cs="Times New Roman"/>
          <w:sz w:val="21"/>
          <w:szCs w:val="21"/>
        </w:rPr>
        <w:t>NAT</w:t>
      </w:r>
      <w:r w:rsidRPr="00D4095B">
        <w:rPr>
          <w:sz w:val="21"/>
          <w:szCs w:val="21"/>
        </w:rPr>
        <w:t>方式，对于复杂的网络环境来说，将会出现无法进行媒体传输的情况，同时这些方案给整个系统带来了在不同程度上的脆弱性和复杂性。</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在这种背景下，</w:t>
      </w:r>
      <w:r w:rsidRPr="00D4095B">
        <w:rPr>
          <w:rFonts w:ascii="Times New Roman" w:hAnsi="Times New Roman" w:cs="Times New Roman"/>
          <w:sz w:val="21"/>
          <w:szCs w:val="21"/>
        </w:rPr>
        <w:t>Interactive Connectivity Establishment</w:t>
      </w:r>
      <w:r w:rsidRPr="00D4095B">
        <w:rPr>
          <w:sz w:val="21"/>
          <w:szCs w:val="21"/>
        </w:rPr>
        <w:t>（交互式连通建立方式）也即</w:t>
      </w:r>
      <w:r w:rsidRPr="00D4095B">
        <w:rPr>
          <w:rFonts w:ascii="Times New Roman" w:hAnsi="Times New Roman" w:cs="Times New Roman"/>
          <w:sz w:val="21"/>
          <w:szCs w:val="21"/>
        </w:rPr>
        <w:t>ICE</w:t>
      </w:r>
      <w:r w:rsidRPr="00D4095B">
        <w:rPr>
          <w:sz w:val="21"/>
          <w:szCs w:val="21"/>
        </w:rPr>
        <w:t>解决方案应运而生。</w:t>
      </w:r>
      <w:r w:rsidRPr="00D4095B">
        <w:rPr>
          <w:rFonts w:ascii="Times New Roman" w:hAnsi="Times New Roman" w:cs="Times New Roman"/>
          <w:sz w:val="21"/>
          <w:szCs w:val="21"/>
        </w:rPr>
        <w:t>ICE</w:t>
      </w:r>
      <w:r w:rsidRPr="00D4095B">
        <w:rPr>
          <w:sz w:val="21"/>
          <w:szCs w:val="21"/>
        </w:rPr>
        <w:t>方式能够在不增加整个系统的复杂性和脆弱性的情况下，实现对各种形式的</w:t>
      </w:r>
      <w:r w:rsidRPr="00D4095B">
        <w:rPr>
          <w:rFonts w:ascii="Times New Roman" w:hAnsi="Times New Roman" w:cs="Times New Roman"/>
          <w:sz w:val="21"/>
          <w:szCs w:val="21"/>
        </w:rPr>
        <w:t>NAT</w:t>
      </w:r>
      <w:r w:rsidRPr="00D4095B">
        <w:rPr>
          <w:sz w:val="21"/>
          <w:szCs w:val="21"/>
        </w:rPr>
        <w:t>进行穿越，使得媒体流在通信双方顺利传输。</w:t>
      </w:r>
    </w:p>
    <w:p w:rsidR="00C83141" w:rsidRPr="00D4095B" w:rsidRDefault="00C83141" w:rsidP="00D4095B">
      <w:pPr>
        <w:pStyle w:val="ad"/>
        <w:spacing w:before="156" w:beforeAutospacing="0" w:after="0" w:afterAutospacing="0"/>
        <w:ind w:leftChars="200" w:left="480"/>
        <w:rPr>
          <w:rFonts w:ascii="Times New Roman" w:hAnsi="Times New Roman" w:cs="Times New Roman"/>
          <w:b/>
          <w:sz w:val="21"/>
          <w:szCs w:val="21"/>
        </w:rPr>
      </w:pPr>
      <w:r w:rsidRPr="00D4095B">
        <w:rPr>
          <w:rFonts w:ascii="Times New Roman" w:hAnsi="Times New Roman" w:cs="Times New Roman"/>
          <w:b/>
          <w:sz w:val="21"/>
          <w:szCs w:val="21"/>
        </w:rPr>
        <w:t>二、</w:t>
      </w:r>
      <w:r w:rsidRPr="00D4095B">
        <w:rPr>
          <w:rFonts w:ascii="Times New Roman" w:hAnsi="Times New Roman" w:cs="Times New Roman"/>
          <w:b/>
          <w:sz w:val="21"/>
          <w:szCs w:val="21"/>
        </w:rPr>
        <w:t>ICE</w:t>
      </w:r>
      <w:r w:rsidRPr="00D4095B">
        <w:rPr>
          <w:rFonts w:ascii="Times New Roman" w:hAnsi="Times New Roman" w:cs="Times New Roman"/>
          <w:b/>
          <w:sz w:val="21"/>
          <w:szCs w:val="21"/>
        </w:rPr>
        <w:t>工作的基本原理及特性</w:t>
      </w:r>
    </w:p>
    <w:p w:rsidR="00C83141" w:rsidRPr="00D4095B" w:rsidRDefault="00C83141" w:rsidP="00C83141">
      <w:pPr>
        <w:pStyle w:val="ad"/>
        <w:spacing w:before="156" w:beforeAutospacing="0" w:after="0" w:afterAutospacing="0"/>
        <w:ind w:firstLine="480"/>
        <w:rPr>
          <w:sz w:val="21"/>
          <w:szCs w:val="21"/>
        </w:rPr>
      </w:pPr>
      <w:r w:rsidRPr="00D4095B">
        <w:rPr>
          <w:rFonts w:ascii="Times New Roman" w:hAnsi="Times New Roman" w:cs="Times New Roman"/>
          <w:sz w:val="21"/>
          <w:szCs w:val="21"/>
        </w:rPr>
        <w:t>ICE</w:t>
      </w:r>
      <w:r w:rsidRPr="00D4095B">
        <w:rPr>
          <w:sz w:val="21"/>
          <w:szCs w:val="21"/>
        </w:rPr>
        <w:t>是一种探索和更新式的解决方案。通过收集自己的和通信对端的尽可能多的网络信息（各种网络地址），尝试在这些地址之间建立数据通道，并在此过程中不断更新先前收集到的信息，从而找到和选择一条能够进行</w:t>
      </w:r>
      <w:r w:rsidRPr="00D4095B">
        <w:rPr>
          <w:rFonts w:ascii="Times New Roman" w:hAnsi="Times New Roman" w:cs="Times New Roman"/>
          <w:sz w:val="21"/>
          <w:szCs w:val="21"/>
        </w:rPr>
        <w:t>NAT</w:t>
      </w:r>
      <w:r w:rsidRPr="00D4095B">
        <w:rPr>
          <w:sz w:val="21"/>
          <w:szCs w:val="21"/>
        </w:rPr>
        <w:t>穿越的数据通道。</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其特性如下：</w:t>
      </w:r>
      <w:r w:rsidRPr="00D4095B">
        <w:rPr>
          <w:rFonts w:ascii="Times New Roman" w:hAnsi="Times New Roman" w:cs="Times New Roman"/>
          <w:sz w:val="21"/>
          <w:szCs w:val="21"/>
        </w:rPr>
        <w:t>ICE</w:t>
      </w:r>
      <w:r w:rsidRPr="00D4095B">
        <w:rPr>
          <w:sz w:val="21"/>
          <w:szCs w:val="21"/>
        </w:rPr>
        <w:t>实现不是很复杂，支持</w:t>
      </w:r>
      <w:r w:rsidRPr="00D4095B">
        <w:rPr>
          <w:rFonts w:ascii="Times New Roman" w:hAnsi="Times New Roman" w:cs="Times New Roman"/>
          <w:sz w:val="21"/>
          <w:szCs w:val="21"/>
        </w:rPr>
        <w:t>TCP</w:t>
      </w:r>
      <w:r w:rsidRPr="00D4095B">
        <w:rPr>
          <w:sz w:val="21"/>
          <w:szCs w:val="21"/>
        </w:rPr>
        <w:t>穿透，对</w:t>
      </w:r>
      <w:r w:rsidRPr="00D4095B">
        <w:rPr>
          <w:rFonts w:ascii="Times New Roman" w:hAnsi="Times New Roman" w:cs="Times New Roman"/>
          <w:sz w:val="21"/>
          <w:szCs w:val="21"/>
        </w:rPr>
        <w:t>NAT</w:t>
      </w:r>
      <w:r w:rsidRPr="00D4095B">
        <w:rPr>
          <w:sz w:val="21"/>
          <w:szCs w:val="21"/>
        </w:rPr>
        <w:t>设备没有要求，支持所有类型的</w:t>
      </w:r>
      <w:r w:rsidRPr="00D4095B">
        <w:rPr>
          <w:rFonts w:ascii="Times New Roman" w:hAnsi="Times New Roman" w:cs="Times New Roman"/>
          <w:sz w:val="21"/>
          <w:szCs w:val="21"/>
        </w:rPr>
        <w:t>NAT</w:t>
      </w:r>
      <w:r w:rsidRPr="00D4095B">
        <w:rPr>
          <w:sz w:val="21"/>
          <w:szCs w:val="21"/>
        </w:rPr>
        <w:t>，必须在客户端实现</w:t>
      </w:r>
      <w:r w:rsidRPr="00D4095B">
        <w:rPr>
          <w:rFonts w:ascii="Times New Roman" w:hAnsi="Times New Roman" w:cs="Times New Roman"/>
          <w:sz w:val="21"/>
          <w:szCs w:val="21"/>
        </w:rPr>
        <w:t>ICE</w:t>
      </w:r>
      <w:r w:rsidRPr="00D4095B">
        <w:rPr>
          <w:sz w:val="21"/>
          <w:szCs w:val="21"/>
        </w:rPr>
        <w:t>，在网络结构中需要</w:t>
      </w:r>
      <w:r w:rsidRPr="00D4095B">
        <w:rPr>
          <w:rFonts w:ascii="Times New Roman" w:hAnsi="Times New Roman" w:cs="Times New Roman"/>
          <w:sz w:val="21"/>
          <w:szCs w:val="21"/>
        </w:rPr>
        <w:t>STUN/TURN</w:t>
      </w:r>
      <w:r w:rsidRPr="00D4095B">
        <w:rPr>
          <w:sz w:val="21"/>
          <w:szCs w:val="21"/>
        </w:rPr>
        <w:t>服务器，具有与协议无关性和良好的可扩展性，安全性和健壮性都比较好。</w:t>
      </w:r>
    </w:p>
    <w:p w:rsidR="00C83141" w:rsidRPr="00D4095B" w:rsidRDefault="00C83141" w:rsidP="00D4095B">
      <w:pPr>
        <w:pStyle w:val="ad"/>
        <w:spacing w:before="156" w:beforeAutospacing="0" w:after="0" w:afterAutospacing="0"/>
        <w:ind w:leftChars="200" w:left="480"/>
        <w:rPr>
          <w:rFonts w:ascii="Times New Roman" w:hAnsi="Times New Roman" w:cs="Times New Roman"/>
          <w:b/>
          <w:sz w:val="21"/>
          <w:szCs w:val="21"/>
        </w:rPr>
      </w:pPr>
      <w:r w:rsidRPr="00D4095B">
        <w:rPr>
          <w:rFonts w:ascii="Times New Roman" w:hAnsi="Times New Roman" w:cs="Times New Roman"/>
          <w:b/>
          <w:sz w:val="21"/>
          <w:szCs w:val="21"/>
        </w:rPr>
        <w:t>三、</w:t>
      </w:r>
      <w:r w:rsidRPr="00D4095B">
        <w:rPr>
          <w:rFonts w:ascii="Times New Roman" w:hAnsi="Times New Roman" w:cs="Times New Roman"/>
          <w:b/>
          <w:sz w:val="21"/>
          <w:szCs w:val="21"/>
        </w:rPr>
        <w:t>ICE</w:t>
      </w:r>
      <w:r w:rsidRPr="00D4095B">
        <w:rPr>
          <w:rFonts w:ascii="Times New Roman" w:hAnsi="Times New Roman" w:cs="Times New Roman"/>
          <w:b/>
          <w:sz w:val="21"/>
          <w:szCs w:val="21"/>
        </w:rPr>
        <w:t>工作的核心</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如下内容是</w:t>
      </w:r>
      <w:r w:rsidRPr="00D4095B">
        <w:rPr>
          <w:rFonts w:ascii="Times New Roman" w:hAnsi="Times New Roman" w:cs="Times New Roman"/>
          <w:sz w:val="21"/>
          <w:szCs w:val="21"/>
        </w:rPr>
        <w:t>ICE</w:t>
      </w:r>
      <w:r w:rsidRPr="00D4095B">
        <w:rPr>
          <w:sz w:val="21"/>
          <w:szCs w:val="21"/>
        </w:rPr>
        <w:t>实现</w:t>
      </w:r>
      <w:r w:rsidRPr="00D4095B">
        <w:rPr>
          <w:rFonts w:ascii="Times New Roman" w:hAnsi="Times New Roman" w:cs="Times New Roman"/>
          <w:sz w:val="21"/>
          <w:szCs w:val="21"/>
        </w:rPr>
        <w:t>NAT</w:t>
      </w:r>
      <w:r w:rsidRPr="00D4095B">
        <w:rPr>
          <w:sz w:val="21"/>
          <w:szCs w:val="21"/>
        </w:rPr>
        <w:t>穿透的所要完成的核心处理。包括收集地址，对地址进行排序、配对，然后执行连通性检查。</w:t>
      </w:r>
    </w:p>
    <w:p w:rsidR="00C83141" w:rsidRPr="00D4095B" w:rsidRDefault="00C83141" w:rsidP="00C83141">
      <w:pPr>
        <w:pStyle w:val="ad"/>
        <w:spacing w:before="156" w:beforeAutospacing="0" w:after="0" w:afterAutospacing="0"/>
        <w:ind w:left="780" w:hanging="360"/>
        <w:rPr>
          <w:sz w:val="21"/>
          <w:szCs w:val="21"/>
        </w:rPr>
      </w:pPr>
      <w:r w:rsidRPr="00D4095B">
        <w:rPr>
          <w:rFonts w:ascii="Times New Roman" w:hAnsi="Times New Roman" w:cs="Times New Roman"/>
          <w:sz w:val="21"/>
          <w:szCs w:val="21"/>
        </w:rPr>
        <w:t>1</w:t>
      </w:r>
      <w:r w:rsidRPr="00D4095B">
        <w:rPr>
          <w:rFonts w:ascii="Times New Roman" w:hAnsi="Times New Roman" w:cs="Times New Roman"/>
          <w:sz w:val="21"/>
          <w:szCs w:val="21"/>
        </w:rPr>
        <w:t>、</w:t>
      </w:r>
      <w:r w:rsidRPr="00D4095B">
        <w:rPr>
          <w:sz w:val="21"/>
          <w:szCs w:val="21"/>
        </w:rPr>
        <w:t>收集地址</w:t>
      </w:r>
    </w:p>
    <w:p w:rsidR="00C83141" w:rsidRPr="00D4095B" w:rsidRDefault="00C83141" w:rsidP="00C83141">
      <w:pPr>
        <w:pStyle w:val="ad"/>
        <w:spacing w:before="156" w:beforeAutospacing="0" w:after="0" w:afterAutospacing="0"/>
        <w:ind w:firstLine="480"/>
        <w:rPr>
          <w:sz w:val="21"/>
          <w:szCs w:val="21"/>
        </w:rPr>
      </w:pPr>
      <w:r w:rsidRPr="00D4095B">
        <w:rPr>
          <w:rFonts w:ascii="Times New Roman" w:hAnsi="Times New Roman" w:cs="Times New Roman"/>
          <w:sz w:val="21"/>
          <w:szCs w:val="21"/>
        </w:rPr>
        <w:t>Agent</w:t>
      </w:r>
      <w:r w:rsidRPr="00D4095B">
        <w:rPr>
          <w:sz w:val="21"/>
          <w:szCs w:val="21"/>
        </w:rPr>
        <w:t>必须确定所有的候选的地址。这些地址包括本地网络接口的地址和由它派生的其他所有地址。本地网络地址包括本地网卡地址、</w:t>
      </w:r>
      <w:r w:rsidRPr="00D4095B">
        <w:rPr>
          <w:rFonts w:ascii="Times New Roman" w:hAnsi="Times New Roman" w:cs="Times New Roman"/>
          <w:sz w:val="21"/>
          <w:szCs w:val="21"/>
        </w:rPr>
        <w:t>VPN</w:t>
      </w:r>
      <w:r w:rsidRPr="00D4095B">
        <w:rPr>
          <w:sz w:val="21"/>
          <w:szCs w:val="21"/>
        </w:rPr>
        <w:t>网络地址、</w:t>
      </w:r>
      <w:r w:rsidRPr="00D4095B">
        <w:rPr>
          <w:rFonts w:ascii="Times New Roman" w:hAnsi="Times New Roman" w:cs="Times New Roman"/>
          <w:sz w:val="21"/>
          <w:szCs w:val="21"/>
        </w:rPr>
        <w:t>MIP</w:t>
      </w:r>
      <w:r w:rsidRPr="00D4095B">
        <w:rPr>
          <w:sz w:val="21"/>
          <w:szCs w:val="21"/>
        </w:rPr>
        <w:t>网络地址等。派生地址指的是通过本地地址向</w:t>
      </w:r>
      <w:r w:rsidRPr="00D4095B">
        <w:rPr>
          <w:rFonts w:ascii="Times New Roman" w:hAnsi="Times New Roman" w:cs="Times New Roman"/>
          <w:sz w:val="21"/>
          <w:szCs w:val="21"/>
        </w:rPr>
        <w:t>STUN</w:t>
      </w:r>
      <w:r w:rsidRPr="00D4095B">
        <w:rPr>
          <w:sz w:val="21"/>
          <w:szCs w:val="21"/>
        </w:rPr>
        <w:t>服务器发送</w:t>
      </w:r>
      <w:r w:rsidRPr="00D4095B">
        <w:rPr>
          <w:rFonts w:ascii="Times New Roman" w:hAnsi="Times New Roman" w:cs="Times New Roman"/>
          <w:sz w:val="21"/>
          <w:szCs w:val="21"/>
        </w:rPr>
        <w:t>STUN</w:t>
      </w:r>
      <w:r w:rsidRPr="00D4095B">
        <w:rPr>
          <w:sz w:val="21"/>
          <w:szCs w:val="21"/>
        </w:rPr>
        <w:t>请求获得的网络地址，这些地址分为两类，一类是通过</w:t>
      </w:r>
      <w:r w:rsidRPr="00D4095B">
        <w:rPr>
          <w:rFonts w:ascii="Times New Roman" w:hAnsi="Times New Roman" w:cs="Times New Roman"/>
          <w:sz w:val="21"/>
          <w:szCs w:val="21"/>
        </w:rPr>
        <w:t>STUN</w:t>
      </w:r>
      <w:r w:rsidRPr="00D4095B">
        <w:rPr>
          <w:sz w:val="21"/>
          <w:szCs w:val="21"/>
        </w:rPr>
        <w:t>的绑定发现用法得到的地址，称为服务器反向候选地址（</w:t>
      </w:r>
      <w:r w:rsidRPr="00D4095B">
        <w:rPr>
          <w:rFonts w:ascii="Times New Roman" w:hAnsi="Times New Roman" w:cs="Times New Roman"/>
          <w:sz w:val="21"/>
          <w:szCs w:val="21"/>
        </w:rPr>
        <w:t>Server Reflexive Candidates</w:t>
      </w:r>
      <w:r w:rsidRPr="00D4095B">
        <w:rPr>
          <w:sz w:val="21"/>
          <w:szCs w:val="21"/>
        </w:rPr>
        <w:t>）或服务器反向地址。另一类是通过中继用法得到的，称为中继地址（</w:t>
      </w:r>
      <w:r w:rsidRPr="00D4095B">
        <w:rPr>
          <w:rFonts w:ascii="Times New Roman" w:hAnsi="Times New Roman" w:cs="Times New Roman"/>
          <w:sz w:val="21"/>
          <w:szCs w:val="21"/>
        </w:rPr>
        <w:t>RELAYED CANDIDATES</w:t>
      </w:r>
      <w:r w:rsidRPr="00D4095B">
        <w:rPr>
          <w:sz w:val="21"/>
          <w:szCs w:val="21"/>
        </w:rPr>
        <w:t>）。上面提到的两种用法在相应的规范中提出。</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服务器反向地址实际上就是终端的网络包经过一重或多重</w:t>
      </w:r>
      <w:r w:rsidRPr="00D4095B">
        <w:rPr>
          <w:rFonts w:ascii="Times New Roman" w:hAnsi="Times New Roman" w:cs="Times New Roman"/>
          <w:sz w:val="21"/>
          <w:szCs w:val="21"/>
        </w:rPr>
        <w:t>NAT</w:t>
      </w:r>
      <w:r w:rsidRPr="00D4095B">
        <w:rPr>
          <w:sz w:val="21"/>
          <w:szCs w:val="21"/>
        </w:rPr>
        <w:t>穿透之后，由</w:t>
      </w:r>
      <w:r w:rsidRPr="00D4095B">
        <w:rPr>
          <w:rFonts w:ascii="Times New Roman" w:hAnsi="Times New Roman" w:cs="Times New Roman"/>
          <w:sz w:val="21"/>
          <w:szCs w:val="21"/>
        </w:rPr>
        <w:t>STUN</w:t>
      </w:r>
      <w:r w:rsidRPr="00D4095B">
        <w:rPr>
          <w:sz w:val="21"/>
          <w:szCs w:val="21"/>
        </w:rPr>
        <w:t>服务器观察到的经过</w:t>
      </w:r>
      <w:r w:rsidRPr="00D4095B">
        <w:rPr>
          <w:rFonts w:ascii="Times New Roman" w:hAnsi="Times New Roman" w:cs="Times New Roman"/>
          <w:sz w:val="21"/>
          <w:szCs w:val="21"/>
        </w:rPr>
        <w:t>NAT</w:t>
      </w:r>
      <w:r w:rsidRPr="00D4095B">
        <w:rPr>
          <w:sz w:val="21"/>
          <w:szCs w:val="21"/>
        </w:rPr>
        <w:t>转换之后的地址。中继地址是</w:t>
      </w:r>
      <w:r w:rsidRPr="00D4095B">
        <w:rPr>
          <w:rFonts w:ascii="Times New Roman" w:hAnsi="Times New Roman" w:cs="Times New Roman"/>
          <w:sz w:val="21"/>
          <w:szCs w:val="21"/>
        </w:rPr>
        <w:t>STUN</w:t>
      </w:r>
      <w:r w:rsidRPr="00D4095B">
        <w:rPr>
          <w:sz w:val="21"/>
          <w:szCs w:val="21"/>
        </w:rPr>
        <w:t>服务器收到</w:t>
      </w:r>
      <w:r w:rsidRPr="00D4095B">
        <w:rPr>
          <w:rFonts w:ascii="Times New Roman" w:hAnsi="Times New Roman" w:cs="Times New Roman"/>
          <w:sz w:val="21"/>
          <w:szCs w:val="21"/>
        </w:rPr>
        <w:t>STUN</w:t>
      </w:r>
      <w:r w:rsidRPr="00D4095B">
        <w:rPr>
          <w:sz w:val="21"/>
          <w:szCs w:val="21"/>
        </w:rPr>
        <w:t>请求后，为请求发起方在本机上分配的代理地址，所有被路由到该地址的网络包将会被转发到服务器反向地址，继而穿透</w:t>
      </w:r>
      <w:r w:rsidRPr="00D4095B">
        <w:rPr>
          <w:rFonts w:ascii="Times New Roman" w:hAnsi="Times New Roman" w:cs="Times New Roman"/>
          <w:sz w:val="21"/>
          <w:szCs w:val="21"/>
        </w:rPr>
        <w:t>NAT</w:t>
      </w:r>
      <w:r w:rsidRPr="00D4095B">
        <w:rPr>
          <w:sz w:val="21"/>
          <w:szCs w:val="21"/>
        </w:rPr>
        <w:t>发送到终端，因此如名字所示，它是</w:t>
      </w:r>
      <w:r w:rsidRPr="00D4095B">
        <w:rPr>
          <w:rFonts w:ascii="Times New Roman" w:hAnsi="Times New Roman" w:cs="Times New Roman"/>
          <w:sz w:val="21"/>
          <w:szCs w:val="21"/>
        </w:rPr>
        <w:t>STUN</w:t>
      </w:r>
      <w:r w:rsidRPr="00D4095B">
        <w:rPr>
          <w:sz w:val="21"/>
          <w:szCs w:val="21"/>
        </w:rPr>
        <w:t>服务器完成中继功能的地址。</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为了找到服务器反向地址，</w:t>
      </w:r>
      <w:r w:rsidRPr="00D4095B">
        <w:rPr>
          <w:rFonts w:ascii="Times New Roman" w:hAnsi="Times New Roman" w:cs="Times New Roman"/>
          <w:sz w:val="21"/>
          <w:szCs w:val="21"/>
        </w:rPr>
        <w:t>Agent</w:t>
      </w:r>
      <w:r w:rsidRPr="00D4095B">
        <w:rPr>
          <w:sz w:val="21"/>
          <w:szCs w:val="21"/>
        </w:rPr>
        <w:t>通过每一个主机候选地址（通过绑定主机某个接口和端口而获取的候选地址），使用绑定发现用法（</w:t>
      </w:r>
      <w:r w:rsidRPr="00D4095B">
        <w:rPr>
          <w:rFonts w:ascii="Times New Roman" w:hAnsi="Times New Roman" w:cs="Times New Roman"/>
          <w:sz w:val="21"/>
          <w:szCs w:val="21"/>
        </w:rPr>
        <w:t>Binding Discovery Usage [11]</w:t>
      </w:r>
      <w:r w:rsidRPr="00D4095B">
        <w:rPr>
          <w:sz w:val="21"/>
          <w:szCs w:val="21"/>
        </w:rPr>
        <w:t>）发送一个</w:t>
      </w:r>
      <w:r w:rsidRPr="00D4095B">
        <w:rPr>
          <w:rFonts w:ascii="Times New Roman" w:hAnsi="Times New Roman" w:cs="Times New Roman"/>
          <w:sz w:val="21"/>
          <w:szCs w:val="21"/>
        </w:rPr>
        <w:t>STUN</w:t>
      </w:r>
      <w:r w:rsidRPr="00D4095B">
        <w:rPr>
          <w:sz w:val="21"/>
          <w:szCs w:val="21"/>
        </w:rPr>
        <w:t>绑定请求给</w:t>
      </w:r>
      <w:r w:rsidRPr="00D4095B">
        <w:rPr>
          <w:rFonts w:ascii="Times New Roman" w:hAnsi="Times New Roman" w:cs="Times New Roman"/>
          <w:sz w:val="21"/>
          <w:szCs w:val="21"/>
        </w:rPr>
        <w:t>STUN</w:t>
      </w:r>
      <w:r w:rsidRPr="00D4095B">
        <w:rPr>
          <w:sz w:val="21"/>
          <w:szCs w:val="21"/>
        </w:rPr>
        <w:t>服务器（</w:t>
      </w:r>
      <w:r w:rsidRPr="00D4095B">
        <w:rPr>
          <w:rFonts w:ascii="Times New Roman" w:hAnsi="Times New Roman" w:cs="Times New Roman"/>
          <w:sz w:val="21"/>
          <w:szCs w:val="21"/>
        </w:rPr>
        <w:t>STUN</w:t>
      </w:r>
      <w:r w:rsidRPr="00D4095B">
        <w:rPr>
          <w:sz w:val="21"/>
          <w:szCs w:val="21"/>
        </w:rPr>
        <w:t>服务器的地址已经配置或者可以通过某种途径学习到）。当</w:t>
      </w:r>
      <w:r w:rsidRPr="00D4095B">
        <w:rPr>
          <w:rFonts w:ascii="Times New Roman" w:hAnsi="Times New Roman" w:cs="Times New Roman"/>
          <w:sz w:val="21"/>
          <w:szCs w:val="21"/>
        </w:rPr>
        <w:t>Agent</w:t>
      </w:r>
      <w:r w:rsidRPr="00D4095B">
        <w:rPr>
          <w:sz w:val="21"/>
          <w:szCs w:val="21"/>
        </w:rPr>
        <w:t>发送绑定请求，</w:t>
      </w:r>
      <w:r w:rsidRPr="00D4095B">
        <w:rPr>
          <w:rFonts w:ascii="Times New Roman" w:hAnsi="Times New Roman" w:cs="Times New Roman"/>
          <w:sz w:val="21"/>
          <w:szCs w:val="21"/>
        </w:rPr>
        <w:t>NAT</w:t>
      </w:r>
      <w:r w:rsidRPr="00D4095B">
        <w:rPr>
          <w:sz w:val="21"/>
          <w:szCs w:val="21"/>
        </w:rPr>
        <w:t>将分配一个绑定，它映射该服务器反向地址到主机候选地址。这样，通过主机候选地址发送的外发包，将通过</w:t>
      </w:r>
      <w:r w:rsidRPr="00D4095B">
        <w:rPr>
          <w:rFonts w:ascii="Times New Roman" w:hAnsi="Times New Roman" w:cs="Times New Roman"/>
          <w:sz w:val="21"/>
          <w:szCs w:val="21"/>
        </w:rPr>
        <w:t>NAT</w:t>
      </w:r>
      <w:r w:rsidRPr="00D4095B">
        <w:rPr>
          <w:sz w:val="21"/>
          <w:szCs w:val="21"/>
        </w:rPr>
        <w:t>转换为通过服务器反向地址发送的包。发往服务器反向候选地址的包，将被</w:t>
      </w:r>
      <w:r w:rsidRPr="00D4095B">
        <w:rPr>
          <w:rFonts w:ascii="Times New Roman" w:hAnsi="Times New Roman" w:cs="Times New Roman"/>
          <w:sz w:val="21"/>
          <w:szCs w:val="21"/>
        </w:rPr>
        <w:t>NAT</w:t>
      </w:r>
      <w:r w:rsidRPr="00D4095B">
        <w:rPr>
          <w:sz w:val="21"/>
          <w:szCs w:val="21"/>
        </w:rPr>
        <w:t>转换为发往该主机候选地址的包，并转发给</w:t>
      </w:r>
      <w:r w:rsidRPr="00D4095B">
        <w:rPr>
          <w:rFonts w:ascii="Times New Roman" w:hAnsi="Times New Roman" w:cs="Times New Roman"/>
          <w:sz w:val="21"/>
          <w:szCs w:val="21"/>
        </w:rPr>
        <w:t>Agent</w:t>
      </w:r>
      <w:r w:rsidRPr="00D4095B">
        <w:rPr>
          <w:sz w:val="21"/>
          <w:szCs w:val="21"/>
        </w:rPr>
        <w:t>。</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lastRenderedPageBreak/>
        <w:t>当</w:t>
      </w:r>
      <w:r w:rsidRPr="00D4095B">
        <w:rPr>
          <w:rFonts w:ascii="Times New Roman" w:hAnsi="Times New Roman" w:cs="Times New Roman"/>
          <w:sz w:val="21"/>
          <w:szCs w:val="21"/>
        </w:rPr>
        <w:t>Agent</w:t>
      </w:r>
      <w:r w:rsidRPr="00D4095B">
        <w:rPr>
          <w:sz w:val="21"/>
          <w:szCs w:val="21"/>
        </w:rPr>
        <w:t>与</w:t>
      </w:r>
      <w:r w:rsidRPr="00D4095B">
        <w:rPr>
          <w:rFonts w:ascii="Times New Roman" w:hAnsi="Times New Roman" w:cs="Times New Roman"/>
          <w:sz w:val="21"/>
          <w:szCs w:val="21"/>
        </w:rPr>
        <w:t>STUN</w:t>
      </w:r>
      <w:r w:rsidRPr="00D4095B">
        <w:rPr>
          <w:sz w:val="21"/>
          <w:szCs w:val="21"/>
        </w:rPr>
        <w:t>服务器之间存在多重</w:t>
      </w:r>
      <w:r w:rsidRPr="00D4095B">
        <w:rPr>
          <w:rFonts w:ascii="Times New Roman" w:hAnsi="Times New Roman" w:cs="Times New Roman"/>
          <w:sz w:val="21"/>
          <w:szCs w:val="21"/>
        </w:rPr>
        <w:t>NAT</w:t>
      </w:r>
      <w:r w:rsidRPr="00D4095B">
        <w:rPr>
          <w:sz w:val="21"/>
          <w:szCs w:val="21"/>
        </w:rPr>
        <w:t>，那么</w:t>
      </w:r>
      <w:r w:rsidRPr="00D4095B">
        <w:rPr>
          <w:rFonts w:ascii="Times New Roman" w:hAnsi="Times New Roman" w:cs="Times New Roman"/>
          <w:sz w:val="21"/>
          <w:szCs w:val="21"/>
        </w:rPr>
        <w:t>STUN</w:t>
      </w:r>
      <w:r w:rsidRPr="00D4095B">
        <w:rPr>
          <w:sz w:val="21"/>
          <w:szCs w:val="21"/>
        </w:rPr>
        <w:t>请求将会针对每一个</w:t>
      </w:r>
      <w:r w:rsidRPr="00D4095B">
        <w:rPr>
          <w:rFonts w:ascii="Times New Roman" w:hAnsi="Times New Roman" w:cs="Times New Roman"/>
          <w:sz w:val="21"/>
          <w:szCs w:val="21"/>
        </w:rPr>
        <w:t>NAT</w:t>
      </w:r>
      <w:r w:rsidRPr="00D4095B">
        <w:rPr>
          <w:sz w:val="21"/>
          <w:szCs w:val="21"/>
        </w:rPr>
        <w:t>创建一个绑定，但是，只有最外部的服务器反向地址会被</w:t>
      </w:r>
      <w:r w:rsidRPr="00D4095B">
        <w:rPr>
          <w:rFonts w:ascii="Times New Roman" w:hAnsi="Times New Roman" w:cs="Times New Roman"/>
          <w:sz w:val="21"/>
          <w:szCs w:val="21"/>
        </w:rPr>
        <w:t>Agent</w:t>
      </w:r>
      <w:r w:rsidRPr="00D4095B">
        <w:rPr>
          <w:sz w:val="21"/>
          <w:szCs w:val="21"/>
        </w:rPr>
        <w:t>发现。如果</w:t>
      </w:r>
      <w:r w:rsidRPr="00D4095B">
        <w:rPr>
          <w:rFonts w:ascii="Times New Roman" w:hAnsi="Times New Roman" w:cs="Times New Roman"/>
          <w:sz w:val="21"/>
          <w:szCs w:val="21"/>
        </w:rPr>
        <w:t>Agent</w:t>
      </w:r>
      <w:r w:rsidRPr="00D4095B">
        <w:rPr>
          <w:sz w:val="21"/>
          <w:szCs w:val="21"/>
        </w:rPr>
        <w:t>不在任何</w:t>
      </w:r>
      <w:r w:rsidRPr="00D4095B">
        <w:rPr>
          <w:rFonts w:ascii="Times New Roman" w:hAnsi="Times New Roman" w:cs="Times New Roman"/>
          <w:sz w:val="21"/>
          <w:szCs w:val="21"/>
        </w:rPr>
        <w:t>NAT</w:t>
      </w:r>
      <w:r w:rsidRPr="00D4095B">
        <w:rPr>
          <w:sz w:val="21"/>
          <w:szCs w:val="21"/>
        </w:rPr>
        <w:t>之后，那么，基候选传输地址将与服务器反向地址相同，服务器反向地址可以忽略。</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关于中继地址，</w:t>
      </w:r>
      <w:r w:rsidRPr="00D4095B">
        <w:rPr>
          <w:rFonts w:ascii="Times New Roman" w:hAnsi="Times New Roman" w:cs="Times New Roman"/>
          <w:sz w:val="21"/>
          <w:szCs w:val="21"/>
        </w:rPr>
        <w:t>STUN</w:t>
      </w:r>
      <w:r w:rsidRPr="00D4095B">
        <w:rPr>
          <w:sz w:val="21"/>
          <w:szCs w:val="21"/>
        </w:rPr>
        <w:t>中继用法允许</w:t>
      </w:r>
      <w:r w:rsidRPr="00D4095B">
        <w:rPr>
          <w:rFonts w:ascii="Times New Roman" w:hAnsi="Times New Roman" w:cs="Times New Roman"/>
          <w:sz w:val="21"/>
          <w:szCs w:val="21"/>
        </w:rPr>
        <w:t>STUN</w:t>
      </w:r>
      <w:r w:rsidRPr="00D4095B">
        <w:rPr>
          <w:sz w:val="21"/>
          <w:szCs w:val="21"/>
        </w:rPr>
        <w:t>服务器作为一个媒体中继器进行工作，在</w:t>
      </w:r>
      <w:r w:rsidRPr="00D4095B">
        <w:rPr>
          <w:rFonts w:ascii="Times New Roman" w:hAnsi="Times New Roman" w:cs="Times New Roman"/>
          <w:sz w:val="21"/>
          <w:szCs w:val="21"/>
        </w:rPr>
        <w:t>L</w:t>
      </w:r>
      <w:r w:rsidRPr="00D4095B">
        <w:rPr>
          <w:sz w:val="21"/>
          <w:szCs w:val="21"/>
        </w:rPr>
        <w:t>与</w:t>
      </w:r>
      <w:r w:rsidRPr="00D4095B">
        <w:rPr>
          <w:rFonts w:ascii="Times New Roman" w:hAnsi="Times New Roman" w:cs="Times New Roman"/>
          <w:sz w:val="21"/>
          <w:szCs w:val="21"/>
        </w:rPr>
        <w:t>R</w:t>
      </w:r>
      <w:r w:rsidRPr="00D4095B">
        <w:rPr>
          <w:sz w:val="21"/>
          <w:szCs w:val="21"/>
        </w:rPr>
        <w:t>之间进行转发。为了发送消息到</w:t>
      </w:r>
      <w:r w:rsidRPr="00D4095B">
        <w:rPr>
          <w:rFonts w:ascii="Times New Roman" w:hAnsi="Times New Roman" w:cs="Times New Roman"/>
          <w:sz w:val="21"/>
          <w:szCs w:val="21"/>
        </w:rPr>
        <w:t>L</w:t>
      </w:r>
      <w:r w:rsidRPr="00D4095B">
        <w:rPr>
          <w:sz w:val="21"/>
          <w:szCs w:val="21"/>
        </w:rPr>
        <w:t>，</w:t>
      </w:r>
      <w:r w:rsidRPr="00D4095B">
        <w:rPr>
          <w:rFonts w:ascii="Times New Roman" w:hAnsi="Times New Roman" w:cs="Times New Roman"/>
          <w:sz w:val="21"/>
          <w:szCs w:val="21"/>
        </w:rPr>
        <w:t>R</w:t>
      </w:r>
      <w:r w:rsidRPr="00D4095B">
        <w:rPr>
          <w:sz w:val="21"/>
          <w:szCs w:val="21"/>
        </w:rPr>
        <w:t>必须发送消息给媒体中继器，通过媒体中继器转发给</w:t>
      </w:r>
      <w:r w:rsidRPr="00D4095B">
        <w:rPr>
          <w:rFonts w:ascii="Times New Roman" w:hAnsi="Times New Roman" w:cs="Times New Roman"/>
          <w:sz w:val="21"/>
          <w:szCs w:val="21"/>
        </w:rPr>
        <w:t>L</w:t>
      </w:r>
      <w:r w:rsidRPr="00D4095B">
        <w:rPr>
          <w:sz w:val="21"/>
          <w:szCs w:val="21"/>
        </w:rPr>
        <w:t>。反之亦然。</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从</w:t>
      </w:r>
      <w:r w:rsidRPr="00D4095B">
        <w:rPr>
          <w:rFonts w:ascii="Times New Roman" w:hAnsi="Times New Roman" w:cs="Times New Roman"/>
          <w:sz w:val="21"/>
          <w:szCs w:val="21"/>
        </w:rPr>
        <w:t>L</w:t>
      </w:r>
      <w:r w:rsidRPr="00D4095B">
        <w:rPr>
          <w:sz w:val="21"/>
          <w:szCs w:val="21"/>
        </w:rPr>
        <w:t>到</w:t>
      </w:r>
      <w:r w:rsidRPr="00D4095B">
        <w:rPr>
          <w:rFonts w:ascii="Times New Roman" w:hAnsi="Times New Roman" w:cs="Times New Roman"/>
          <w:sz w:val="21"/>
          <w:szCs w:val="21"/>
        </w:rPr>
        <w:t>R</w:t>
      </w:r>
      <w:r w:rsidRPr="00D4095B">
        <w:rPr>
          <w:sz w:val="21"/>
          <w:szCs w:val="21"/>
        </w:rPr>
        <w:t>的消息其地址信息将两次被重写：第一次被</w:t>
      </w:r>
      <w:r w:rsidRPr="00D4095B">
        <w:rPr>
          <w:rFonts w:ascii="Times New Roman" w:hAnsi="Times New Roman" w:cs="Times New Roman"/>
          <w:sz w:val="21"/>
          <w:szCs w:val="21"/>
        </w:rPr>
        <w:t>NAT</w:t>
      </w:r>
      <w:r w:rsidRPr="00D4095B">
        <w:rPr>
          <w:sz w:val="21"/>
          <w:szCs w:val="21"/>
        </w:rPr>
        <w:t>，第二次被</w:t>
      </w:r>
      <w:r w:rsidRPr="00D4095B">
        <w:rPr>
          <w:rFonts w:ascii="Times New Roman" w:hAnsi="Times New Roman" w:cs="Times New Roman"/>
          <w:sz w:val="21"/>
          <w:szCs w:val="21"/>
        </w:rPr>
        <w:t>STUN</w:t>
      </w:r>
      <w:r w:rsidRPr="00D4095B">
        <w:rPr>
          <w:sz w:val="21"/>
          <w:szCs w:val="21"/>
        </w:rPr>
        <w:t>中继服务器。这样，</w:t>
      </w:r>
      <w:r w:rsidRPr="00D4095B">
        <w:rPr>
          <w:rFonts w:ascii="Times New Roman" w:hAnsi="Times New Roman" w:cs="Times New Roman"/>
          <w:sz w:val="21"/>
          <w:szCs w:val="21"/>
        </w:rPr>
        <w:t>R</w:t>
      </w:r>
      <w:r w:rsidRPr="00D4095B">
        <w:rPr>
          <w:sz w:val="21"/>
          <w:szCs w:val="21"/>
        </w:rPr>
        <w:t>所了解的想与之通信的地址就是</w:t>
      </w:r>
      <w:r w:rsidRPr="00D4095B">
        <w:rPr>
          <w:rFonts w:ascii="Times New Roman" w:hAnsi="Times New Roman" w:cs="Times New Roman"/>
          <w:sz w:val="21"/>
          <w:szCs w:val="21"/>
        </w:rPr>
        <w:t>STUN</w:t>
      </w:r>
      <w:r w:rsidRPr="00D4095B">
        <w:rPr>
          <w:sz w:val="21"/>
          <w:szCs w:val="21"/>
        </w:rPr>
        <w:t>中继服务器的地址。这个地址就是中继地址。</w:t>
      </w:r>
    </w:p>
    <w:p w:rsidR="00C83141" w:rsidRPr="00D4095B" w:rsidRDefault="00C83141" w:rsidP="00C83141">
      <w:pPr>
        <w:pStyle w:val="ad"/>
        <w:spacing w:before="156" w:beforeAutospacing="0" w:after="0" w:afterAutospacing="0"/>
        <w:ind w:left="780" w:hanging="360"/>
        <w:rPr>
          <w:sz w:val="21"/>
          <w:szCs w:val="21"/>
        </w:rPr>
      </w:pPr>
      <w:r w:rsidRPr="00D4095B">
        <w:rPr>
          <w:rFonts w:ascii="Times New Roman" w:hAnsi="Times New Roman" w:cs="Times New Roman"/>
          <w:sz w:val="21"/>
          <w:szCs w:val="21"/>
        </w:rPr>
        <w:t>2</w:t>
      </w:r>
      <w:r w:rsidRPr="00D4095B">
        <w:rPr>
          <w:rFonts w:ascii="Times New Roman" w:hAnsi="Times New Roman" w:cs="Times New Roman"/>
          <w:sz w:val="21"/>
          <w:szCs w:val="21"/>
        </w:rPr>
        <w:t>、</w:t>
      </w:r>
      <w:r w:rsidRPr="00D4095B">
        <w:rPr>
          <w:sz w:val="21"/>
          <w:szCs w:val="21"/>
        </w:rPr>
        <w:t>连通性检查</w:t>
      </w:r>
    </w:p>
    <w:p w:rsidR="00C83141" w:rsidRPr="00D4095B" w:rsidRDefault="00C83141" w:rsidP="00C83141">
      <w:pPr>
        <w:pStyle w:val="ad"/>
        <w:spacing w:before="156" w:beforeAutospacing="0" w:after="0" w:afterAutospacing="0"/>
        <w:ind w:firstLine="480"/>
        <w:rPr>
          <w:sz w:val="21"/>
          <w:szCs w:val="21"/>
        </w:rPr>
      </w:pPr>
      <w:r w:rsidRPr="00D4095B">
        <w:rPr>
          <w:rFonts w:ascii="Times New Roman" w:hAnsi="Times New Roman" w:cs="Times New Roman"/>
          <w:sz w:val="21"/>
          <w:szCs w:val="21"/>
        </w:rPr>
        <w:t>Agent L</w:t>
      </w:r>
      <w:r w:rsidRPr="00D4095B">
        <w:rPr>
          <w:sz w:val="21"/>
          <w:szCs w:val="21"/>
        </w:rPr>
        <w:t>收集到所有的候选地址后，就将它们按优先级高低进行排序，再通过信令信道发送给</w:t>
      </w:r>
      <w:r w:rsidRPr="00D4095B">
        <w:rPr>
          <w:rFonts w:ascii="Times New Roman" w:hAnsi="Times New Roman" w:cs="Times New Roman"/>
          <w:sz w:val="21"/>
          <w:szCs w:val="21"/>
        </w:rPr>
        <w:t>Agent R</w:t>
      </w:r>
      <w:r w:rsidRPr="00D4095B">
        <w:rPr>
          <w:sz w:val="21"/>
          <w:szCs w:val="21"/>
        </w:rPr>
        <w:t>。这些候选地址作为</w:t>
      </w:r>
      <w:r w:rsidRPr="00D4095B">
        <w:rPr>
          <w:rFonts w:ascii="Times New Roman" w:hAnsi="Times New Roman" w:cs="Times New Roman"/>
          <w:sz w:val="21"/>
          <w:szCs w:val="21"/>
        </w:rPr>
        <w:t>SDP</w:t>
      </w:r>
      <w:r w:rsidRPr="00D4095B">
        <w:rPr>
          <w:sz w:val="21"/>
          <w:szCs w:val="21"/>
        </w:rPr>
        <w:t>请求的属性被传输。当</w:t>
      </w:r>
      <w:r w:rsidRPr="00D4095B">
        <w:rPr>
          <w:rFonts w:ascii="Times New Roman" w:hAnsi="Times New Roman" w:cs="Times New Roman"/>
          <w:sz w:val="21"/>
          <w:szCs w:val="21"/>
        </w:rPr>
        <w:t>R</w:t>
      </w:r>
      <w:r w:rsidRPr="00D4095B">
        <w:rPr>
          <w:sz w:val="21"/>
          <w:szCs w:val="21"/>
        </w:rPr>
        <w:t>收到请求，它执行相同的地址收集过程，并且把它自己的候选地址作为响应消息发给请求者。这样，每个</w:t>
      </w:r>
      <w:r w:rsidRPr="00D4095B">
        <w:rPr>
          <w:rFonts w:ascii="Times New Roman" w:hAnsi="Times New Roman" w:cs="Times New Roman"/>
          <w:sz w:val="21"/>
          <w:szCs w:val="21"/>
        </w:rPr>
        <w:t>Agent</w:t>
      </w:r>
      <w:r w:rsidRPr="00D4095B">
        <w:rPr>
          <w:sz w:val="21"/>
          <w:szCs w:val="21"/>
        </w:rPr>
        <w:t>都将有一个完整的包含了双方候选地址的列表，然后准备执行连通性检查。</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连通性检查的基本原理是：</w:t>
      </w:r>
    </w:p>
    <w:p w:rsidR="00C83141" w:rsidRPr="00D4095B" w:rsidRDefault="00C83141" w:rsidP="003C4297">
      <w:pPr>
        <w:pStyle w:val="ad"/>
        <w:numPr>
          <w:ilvl w:val="0"/>
          <w:numId w:val="6"/>
        </w:numPr>
        <w:spacing w:before="156" w:beforeAutospacing="0" w:after="0" w:afterAutospacing="0"/>
        <w:rPr>
          <w:sz w:val="21"/>
          <w:szCs w:val="21"/>
        </w:rPr>
      </w:pPr>
      <w:r w:rsidRPr="00D4095B">
        <w:rPr>
          <w:rFonts w:ascii="Times New Roman" w:hAnsi="Times New Roman" w:cs="Times New Roman"/>
          <w:sz w:val="21"/>
          <w:szCs w:val="21"/>
        </w:rPr>
        <w:t> </w:t>
      </w:r>
      <w:r w:rsidRPr="00D4095B">
        <w:rPr>
          <w:sz w:val="21"/>
          <w:szCs w:val="21"/>
        </w:rPr>
        <w:t>按照优先顺序对候选地址进行排序。</w:t>
      </w:r>
    </w:p>
    <w:p w:rsidR="00C83141" w:rsidRPr="00D4095B" w:rsidRDefault="00C83141" w:rsidP="003C4297">
      <w:pPr>
        <w:pStyle w:val="ad"/>
        <w:numPr>
          <w:ilvl w:val="0"/>
          <w:numId w:val="6"/>
        </w:numPr>
        <w:spacing w:before="156" w:beforeAutospacing="0" w:after="0" w:afterAutospacing="0"/>
        <w:rPr>
          <w:sz w:val="21"/>
          <w:szCs w:val="21"/>
        </w:rPr>
      </w:pPr>
      <w:r w:rsidRPr="00D4095B">
        <w:rPr>
          <w:rFonts w:ascii="Times New Roman" w:hAnsi="Times New Roman" w:cs="Times New Roman"/>
          <w:sz w:val="21"/>
          <w:szCs w:val="21"/>
        </w:rPr>
        <w:t> </w:t>
      </w:r>
      <w:r w:rsidRPr="00D4095B">
        <w:rPr>
          <w:sz w:val="21"/>
          <w:szCs w:val="21"/>
        </w:rPr>
        <w:t>利用每个候选地址发送一个检查包。</w:t>
      </w:r>
    </w:p>
    <w:p w:rsidR="00C83141" w:rsidRPr="00D4095B" w:rsidRDefault="00C83141" w:rsidP="003C4297">
      <w:pPr>
        <w:pStyle w:val="ad"/>
        <w:numPr>
          <w:ilvl w:val="0"/>
          <w:numId w:val="6"/>
        </w:numPr>
        <w:spacing w:before="156" w:beforeAutospacing="0" w:after="0" w:afterAutospacing="0"/>
        <w:rPr>
          <w:sz w:val="21"/>
          <w:szCs w:val="21"/>
        </w:rPr>
      </w:pPr>
      <w:r w:rsidRPr="00D4095B">
        <w:rPr>
          <w:rFonts w:ascii="Times New Roman" w:hAnsi="Times New Roman" w:cs="Times New Roman"/>
          <w:sz w:val="21"/>
          <w:szCs w:val="21"/>
        </w:rPr>
        <w:t> </w:t>
      </w:r>
      <w:r w:rsidRPr="00D4095B">
        <w:rPr>
          <w:sz w:val="21"/>
          <w:szCs w:val="21"/>
        </w:rPr>
        <w:t>收到另一个</w:t>
      </w:r>
      <w:r w:rsidRPr="00D4095B">
        <w:rPr>
          <w:rFonts w:ascii="Times New Roman" w:hAnsi="Times New Roman" w:cs="Times New Roman"/>
          <w:sz w:val="21"/>
          <w:szCs w:val="21"/>
        </w:rPr>
        <w:t>Agent</w:t>
      </w:r>
      <w:r w:rsidR="00035B9C" w:rsidRPr="00D4095B">
        <w:rPr>
          <w:sz w:val="21"/>
          <w:szCs w:val="21"/>
        </w:rPr>
        <w:t>的</w:t>
      </w:r>
      <w:r w:rsidR="00035B9C" w:rsidRPr="00D4095B">
        <w:rPr>
          <w:rFonts w:hint="eastAsia"/>
          <w:sz w:val="21"/>
          <w:szCs w:val="21"/>
        </w:rPr>
        <w:t>确</w:t>
      </w:r>
      <w:r w:rsidRPr="00D4095B">
        <w:rPr>
          <w:sz w:val="21"/>
          <w:szCs w:val="21"/>
        </w:rPr>
        <w:t>认检查包。</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首先，</w:t>
      </w:r>
      <w:r w:rsidRPr="00D4095B">
        <w:rPr>
          <w:rFonts w:ascii="Times New Roman" w:hAnsi="Times New Roman" w:cs="Times New Roman"/>
          <w:sz w:val="21"/>
          <w:szCs w:val="21"/>
        </w:rPr>
        <w:t>Agent</w:t>
      </w:r>
      <w:r w:rsidRPr="00D4095B">
        <w:rPr>
          <w:sz w:val="21"/>
          <w:szCs w:val="21"/>
        </w:rPr>
        <w:t>将本地地址集和远程地址集进行配对，如本地有</w:t>
      </w:r>
      <w:r w:rsidRPr="00D4095B">
        <w:rPr>
          <w:rFonts w:ascii="Times New Roman" w:hAnsi="Times New Roman" w:cs="Times New Roman"/>
          <w:sz w:val="21"/>
          <w:szCs w:val="21"/>
        </w:rPr>
        <w:t>n</w:t>
      </w:r>
      <w:proofErr w:type="gramStart"/>
      <w:r w:rsidRPr="00D4095B">
        <w:rPr>
          <w:sz w:val="21"/>
          <w:szCs w:val="21"/>
        </w:rPr>
        <w:t>个</w:t>
      </w:r>
      <w:proofErr w:type="gramEnd"/>
      <w:r w:rsidRPr="00D4095B">
        <w:rPr>
          <w:sz w:val="21"/>
          <w:szCs w:val="21"/>
        </w:rPr>
        <w:t>地址，</w:t>
      </w:r>
      <w:proofErr w:type="gramStart"/>
      <w:r w:rsidRPr="00D4095B">
        <w:rPr>
          <w:sz w:val="21"/>
          <w:szCs w:val="21"/>
        </w:rPr>
        <w:t>远程有</w:t>
      </w:r>
      <w:proofErr w:type="gramEnd"/>
      <w:r w:rsidRPr="00D4095B">
        <w:rPr>
          <w:rFonts w:ascii="Times New Roman" w:hAnsi="Times New Roman" w:cs="Times New Roman"/>
          <w:sz w:val="21"/>
          <w:szCs w:val="21"/>
        </w:rPr>
        <w:t>m</w:t>
      </w:r>
      <w:proofErr w:type="gramStart"/>
      <w:r w:rsidRPr="00D4095B">
        <w:rPr>
          <w:sz w:val="21"/>
          <w:szCs w:val="21"/>
        </w:rPr>
        <w:t>个</w:t>
      </w:r>
      <w:proofErr w:type="gramEnd"/>
      <w:r w:rsidRPr="00D4095B">
        <w:rPr>
          <w:sz w:val="21"/>
          <w:szCs w:val="21"/>
        </w:rPr>
        <w:t>地址，那么配成</w:t>
      </w:r>
      <w:r w:rsidRPr="00D4095B">
        <w:rPr>
          <w:rFonts w:ascii="Times New Roman" w:hAnsi="Times New Roman" w:cs="Times New Roman"/>
          <w:sz w:val="21"/>
          <w:szCs w:val="21"/>
        </w:rPr>
        <w:t>n*m</w:t>
      </w:r>
      <w:r w:rsidRPr="00D4095B">
        <w:rPr>
          <w:sz w:val="21"/>
          <w:szCs w:val="21"/>
        </w:rPr>
        <w:t>对。对这些地址对进行连通性检查是通过发送和接收</w:t>
      </w:r>
      <w:r w:rsidRPr="00D4095B">
        <w:rPr>
          <w:rFonts w:ascii="Times New Roman" w:hAnsi="Times New Roman" w:cs="Times New Roman"/>
          <w:sz w:val="21"/>
          <w:szCs w:val="21"/>
        </w:rPr>
        <w:t>STUN</w:t>
      </w:r>
      <w:r w:rsidRPr="00D4095B">
        <w:rPr>
          <w:sz w:val="21"/>
          <w:szCs w:val="21"/>
        </w:rPr>
        <w:t>请求和响应完成的，此时，</w:t>
      </w:r>
      <w:r w:rsidRPr="00D4095B">
        <w:rPr>
          <w:rFonts w:ascii="Times New Roman" w:hAnsi="Times New Roman" w:cs="Times New Roman"/>
          <w:sz w:val="21"/>
          <w:szCs w:val="21"/>
        </w:rPr>
        <w:t>Agent</w:t>
      </w:r>
      <w:r w:rsidRPr="00D4095B">
        <w:rPr>
          <w:sz w:val="21"/>
          <w:szCs w:val="21"/>
        </w:rPr>
        <w:t>在每个地址对的本地地址上，必须同时充当</w:t>
      </w:r>
      <w:r w:rsidRPr="00D4095B">
        <w:rPr>
          <w:rFonts w:ascii="Times New Roman" w:hAnsi="Times New Roman" w:cs="Times New Roman"/>
          <w:sz w:val="21"/>
          <w:szCs w:val="21"/>
        </w:rPr>
        <w:t>STUN</w:t>
      </w:r>
      <w:r w:rsidRPr="00D4095B">
        <w:rPr>
          <w:sz w:val="21"/>
          <w:szCs w:val="21"/>
        </w:rPr>
        <w:t>服务器和</w:t>
      </w:r>
      <w:r w:rsidRPr="00D4095B">
        <w:rPr>
          <w:rFonts w:ascii="Times New Roman" w:hAnsi="Times New Roman" w:cs="Times New Roman"/>
          <w:sz w:val="21"/>
          <w:szCs w:val="21"/>
        </w:rPr>
        <w:t>STUN</w:t>
      </w:r>
      <w:r w:rsidRPr="00D4095B">
        <w:rPr>
          <w:sz w:val="21"/>
          <w:szCs w:val="21"/>
        </w:rPr>
        <w:t>客户端的角色。若通信双方以某一地址对通过一个完整的四次握手，那么该地址对就是有效地址对。</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四次握手是指：当通过地址对中的本地地址向地址对中远程地址发送一个</w:t>
      </w:r>
      <w:r w:rsidRPr="00D4095B">
        <w:rPr>
          <w:rFonts w:ascii="Times New Roman" w:hAnsi="Times New Roman" w:cs="Times New Roman"/>
          <w:sz w:val="21"/>
          <w:szCs w:val="21"/>
        </w:rPr>
        <w:t>STUN</w:t>
      </w:r>
      <w:r w:rsidRPr="00D4095B">
        <w:rPr>
          <w:sz w:val="21"/>
          <w:szCs w:val="21"/>
        </w:rPr>
        <w:t>请求，并成功收到</w:t>
      </w:r>
      <w:r w:rsidRPr="00D4095B">
        <w:rPr>
          <w:rFonts w:ascii="Times New Roman" w:hAnsi="Times New Roman" w:cs="Times New Roman"/>
          <w:sz w:val="21"/>
          <w:szCs w:val="21"/>
        </w:rPr>
        <w:t>STUN</w:t>
      </w:r>
      <w:r w:rsidRPr="00D4095B">
        <w:rPr>
          <w:sz w:val="21"/>
          <w:szCs w:val="21"/>
        </w:rPr>
        <w:t>响应，称该地址对是可接收的；当地址对中的本地地址收到地址对中远程地址的一个</w:t>
      </w:r>
      <w:r w:rsidRPr="00D4095B">
        <w:rPr>
          <w:rFonts w:ascii="Times New Roman" w:hAnsi="Times New Roman" w:cs="Times New Roman"/>
          <w:sz w:val="21"/>
          <w:szCs w:val="21"/>
        </w:rPr>
        <w:t>STUN</w:t>
      </w:r>
      <w:r w:rsidRPr="00D4095B">
        <w:rPr>
          <w:sz w:val="21"/>
          <w:szCs w:val="21"/>
        </w:rPr>
        <w:t>请求，并成功地响应，则称该地址对为可发送的。若一个地址对是可接收的，同时又是可发送的，则称该地址对是有效的，即通过连通性检查。则此地址对可用于媒体传输。</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通常在对称</w:t>
      </w:r>
      <w:r w:rsidRPr="00D4095B">
        <w:rPr>
          <w:rFonts w:ascii="Times New Roman" w:hAnsi="Times New Roman" w:cs="Times New Roman"/>
          <w:sz w:val="21"/>
          <w:szCs w:val="21"/>
        </w:rPr>
        <w:t>NAT</w:t>
      </w:r>
      <w:r w:rsidRPr="00D4095B">
        <w:rPr>
          <w:sz w:val="21"/>
          <w:szCs w:val="21"/>
        </w:rPr>
        <w:t>的情况下，在地址对验证过程中，会出现发现以前收集地址时没有收集到的地址对，这时就要对这些新的地址对进行连通性检查。</w:t>
      </w:r>
    </w:p>
    <w:p w:rsidR="00C83141" w:rsidRPr="00D4095B" w:rsidRDefault="00C83141" w:rsidP="00C83141">
      <w:pPr>
        <w:pStyle w:val="ad"/>
        <w:spacing w:before="156" w:beforeAutospacing="0" w:after="0" w:afterAutospacing="0"/>
        <w:ind w:left="780" w:hanging="360"/>
        <w:rPr>
          <w:sz w:val="21"/>
          <w:szCs w:val="21"/>
        </w:rPr>
      </w:pPr>
      <w:r w:rsidRPr="00D4095B">
        <w:rPr>
          <w:rFonts w:ascii="Times New Roman" w:hAnsi="Times New Roman" w:cs="Times New Roman"/>
          <w:sz w:val="21"/>
          <w:szCs w:val="21"/>
        </w:rPr>
        <w:t>3</w:t>
      </w:r>
      <w:r w:rsidRPr="00D4095B">
        <w:rPr>
          <w:rFonts w:ascii="Times New Roman" w:hAnsi="Times New Roman" w:cs="Times New Roman"/>
          <w:sz w:val="21"/>
          <w:szCs w:val="21"/>
        </w:rPr>
        <w:t>、</w:t>
      </w:r>
      <w:r w:rsidRPr="00D4095B">
        <w:rPr>
          <w:sz w:val="21"/>
          <w:szCs w:val="21"/>
        </w:rPr>
        <w:t>对候选地址进行排序</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由于收集候选地址时，收集的是所有的候选地址，为了能够更快更好的找到能够正常工作的候选地址对，对所有组合进行排序是势在必行的。在此说明进行排序的两个基本原则，详细地排序算法将在后续文档中描述。</w:t>
      </w:r>
    </w:p>
    <w:p w:rsidR="00C83141" w:rsidRPr="00D4095B" w:rsidRDefault="00C83141" w:rsidP="003C4297">
      <w:pPr>
        <w:pStyle w:val="ad"/>
        <w:numPr>
          <w:ilvl w:val="0"/>
          <w:numId w:val="6"/>
        </w:numPr>
        <w:spacing w:before="156" w:beforeAutospacing="0" w:after="0" w:afterAutospacing="0"/>
        <w:rPr>
          <w:sz w:val="21"/>
          <w:szCs w:val="21"/>
        </w:rPr>
      </w:pPr>
      <w:r w:rsidRPr="00D4095B">
        <w:rPr>
          <w:rFonts w:ascii="Times New Roman" w:hAnsi="Times New Roman" w:cs="Times New Roman"/>
          <w:sz w:val="21"/>
          <w:szCs w:val="21"/>
        </w:rPr>
        <w:t>Agent</w:t>
      </w:r>
      <w:r w:rsidRPr="00D4095B">
        <w:rPr>
          <w:sz w:val="21"/>
          <w:szCs w:val="21"/>
        </w:rPr>
        <w:t>为它的每个候选地址设置一个数值的优先级，这个优先级连同候选地址对一起发送给通信的对端。</w:t>
      </w:r>
    </w:p>
    <w:p w:rsidR="00C83141" w:rsidRPr="00D4095B" w:rsidRDefault="00C83141" w:rsidP="003C4297">
      <w:pPr>
        <w:pStyle w:val="ad"/>
        <w:numPr>
          <w:ilvl w:val="0"/>
          <w:numId w:val="6"/>
        </w:numPr>
        <w:spacing w:before="156" w:beforeAutospacing="0" w:after="0" w:afterAutospacing="0"/>
        <w:rPr>
          <w:sz w:val="21"/>
          <w:szCs w:val="21"/>
        </w:rPr>
      </w:pPr>
      <w:r w:rsidRPr="00D4095B">
        <w:rPr>
          <w:sz w:val="21"/>
          <w:szCs w:val="21"/>
        </w:rPr>
        <w:t>综合本地的和远程的候选地址的优先级，计算出候选地址对的优先级，这样，双方的同一个候选地址对的优先级相同。以此排序，则通信双方的排序结果相同。</w:t>
      </w:r>
    </w:p>
    <w:p w:rsidR="00C83141" w:rsidRPr="00D4095B" w:rsidRDefault="00C83141" w:rsidP="00C83141">
      <w:pPr>
        <w:pStyle w:val="ad"/>
        <w:spacing w:before="156" w:beforeAutospacing="0" w:after="0" w:afterAutospacing="0"/>
        <w:ind w:left="780" w:hanging="360"/>
        <w:rPr>
          <w:sz w:val="21"/>
          <w:szCs w:val="21"/>
        </w:rPr>
      </w:pPr>
      <w:r w:rsidRPr="00D4095B">
        <w:rPr>
          <w:rFonts w:ascii="Times New Roman" w:hAnsi="Times New Roman" w:cs="Times New Roman"/>
          <w:sz w:val="21"/>
          <w:szCs w:val="21"/>
        </w:rPr>
        <w:t>4</w:t>
      </w:r>
      <w:r w:rsidRPr="00D4095B">
        <w:rPr>
          <w:rFonts w:ascii="Times New Roman" w:hAnsi="Times New Roman" w:cs="Times New Roman"/>
          <w:sz w:val="21"/>
          <w:szCs w:val="21"/>
        </w:rPr>
        <w:t>、</w:t>
      </w:r>
      <w:r w:rsidRPr="00D4095B">
        <w:rPr>
          <w:sz w:val="21"/>
          <w:szCs w:val="21"/>
        </w:rPr>
        <w:t>进行</w:t>
      </w:r>
      <w:r w:rsidRPr="00D4095B">
        <w:rPr>
          <w:rFonts w:ascii="Times New Roman" w:hAnsi="Times New Roman" w:cs="Times New Roman"/>
          <w:sz w:val="21"/>
          <w:szCs w:val="21"/>
        </w:rPr>
        <w:t>SDP</w:t>
      </w:r>
      <w:r w:rsidRPr="00D4095B">
        <w:rPr>
          <w:sz w:val="21"/>
          <w:szCs w:val="21"/>
        </w:rPr>
        <w:t>编码</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为了实现基于</w:t>
      </w:r>
      <w:r w:rsidRPr="00D4095B">
        <w:rPr>
          <w:rFonts w:ascii="Times New Roman" w:hAnsi="Times New Roman" w:cs="Times New Roman"/>
          <w:sz w:val="21"/>
          <w:szCs w:val="21"/>
        </w:rPr>
        <w:t>ICE</w:t>
      </w:r>
      <w:r w:rsidRPr="00D4095B">
        <w:rPr>
          <w:sz w:val="21"/>
          <w:szCs w:val="21"/>
        </w:rPr>
        <w:t>的</w:t>
      </w:r>
      <w:r w:rsidRPr="00D4095B">
        <w:rPr>
          <w:rFonts w:ascii="Times New Roman" w:hAnsi="Times New Roman" w:cs="Times New Roman"/>
          <w:sz w:val="21"/>
          <w:szCs w:val="21"/>
        </w:rPr>
        <w:t>NAT</w:t>
      </w:r>
      <w:r w:rsidRPr="00D4095B">
        <w:rPr>
          <w:sz w:val="21"/>
          <w:szCs w:val="21"/>
        </w:rPr>
        <w:t>穿越，对</w:t>
      </w:r>
      <w:r w:rsidRPr="00D4095B">
        <w:rPr>
          <w:rFonts w:ascii="Times New Roman" w:hAnsi="Times New Roman" w:cs="Times New Roman"/>
          <w:sz w:val="21"/>
          <w:szCs w:val="21"/>
        </w:rPr>
        <w:t>SDP</w:t>
      </w:r>
      <w:r w:rsidRPr="00D4095B">
        <w:rPr>
          <w:sz w:val="21"/>
          <w:szCs w:val="21"/>
        </w:rPr>
        <w:t>进行了扩展，主要增加了四个属性。分别是</w:t>
      </w:r>
      <w:r w:rsidRPr="00D4095B">
        <w:rPr>
          <w:rFonts w:ascii="Times New Roman" w:hAnsi="Times New Roman" w:cs="Times New Roman"/>
          <w:sz w:val="21"/>
          <w:szCs w:val="21"/>
        </w:rPr>
        <w:t>candidate</w:t>
      </w:r>
      <w:r w:rsidRPr="00D4095B">
        <w:rPr>
          <w:sz w:val="21"/>
          <w:szCs w:val="21"/>
        </w:rPr>
        <w:t>属性、</w:t>
      </w:r>
      <w:r w:rsidRPr="00D4095B">
        <w:rPr>
          <w:rFonts w:ascii="Times New Roman" w:hAnsi="Times New Roman" w:cs="Times New Roman"/>
          <w:sz w:val="21"/>
          <w:szCs w:val="21"/>
        </w:rPr>
        <w:t>ice-ufrag</w:t>
      </w:r>
      <w:r w:rsidRPr="00D4095B">
        <w:rPr>
          <w:sz w:val="21"/>
          <w:szCs w:val="21"/>
        </w:rPr>
        <w:t>属性、</w:t>
      </w:r>
      <w:r w:rsidRPr="00D4095B">
        <w:rPr>
          <w:rFonts w:ascii="Times New Roman" w:hAnsi="Times New Roman" w:cs="Times New Roman"/>
          <w:sz w:val="21"/>
          <w:szCs w:val="21"/>
        </w:rPr>
        <w:t>ice-pwd</w:t>
      </w:r>
      <w:r w:rsidRPr="00D4095B">
        <w:rPr>
          <w:sz w:val="21"/>
          <w:szCs w:val="21"/>
        </w:rPr>
        <w:t>属性和</w:t>
      </w:r>
      <w:r w:rsidRPr="00D4095B">
        <w:rPr>
          <w:rFonts w:ascii="Times New Roman" w:hAnsi="Times New Roman" w:cs="Times New Roman"/>
          <w:sz w:val="21"/>
          <w:szCs w:val="21"/>
        </w:rPr>
        <w:t>remote-candidates</w:t>
      </w:r>
      <w:r w:rsidRPr="00D4095B">
        <w:rPr>
          <w:sz w:val="21"/>
          <w:szCs w:val="21"/>
        </w:rPr>
        <w:t>属性。</w:t>
      </w:r>
    </w:p>
    <w:p w:rsidR="00C83141" w:rsidRPr="00D4095B" w:rsidRDefault="00C83141" w:rsidP="00C83141">
      <w:pPr>
        <w:pStyle w:val="ad"/>
        <w:spacing w:before="156" w:beforeAutospacing="0" w:after="0" w:afterAutospacing="0"/>
        <w:ind w:firstLine="480"/>
        <w:rPr>
          <w:sz w:val="21"/>
          <w:szCs w:val="21"/>
        </w:rPr>
      </w:pPr>
      <w:r w:rsidRPr="00D4095B">
        <w:rPr>
          <w:rFonts w:ascii="Times New Roman" w:hAnsi="Times New Roman" w:cs="Times New Roman"/>
          <w:sz w:val="21"/>
          <w:szCs w:val="21"/>
        </w:rPr>
        <w:t>candidate</w:t>
      </w:r>
      <w:r w:rsidRPr="00D4095B">
        <w:rPr>
          <w:sz w:val="21"/>
          <w:szCs w:val="21"/>
        </w:rPr>
        <w:t>属性为通信提供多种可能的候选地址中的一个。这些地址是使用</w:t>
      </w:r>
      <w:r w:rsidRPr="00D4095B">
        <w:rPr>
          <w:rFonts w:ascii="Times New Roman" w:hAnsi="Times New Roman" w:cs="Times New Roman"/>
          <w:sz w:val="21"/>
          <w:szCs w:val="21"/>
        </w:rPr>
        <w:t>STUN</w:t>
      </w:r>
      <w:r w:rsidRPr="00D4095B">
        <w:rPr>
          <w:sz w:val="21"/>
          <w:szCs w:val="21"/>
        </w:rPr>
        <w:t>的端到端的连通性检查为有效的。</w:t>
      </w:r>
    </w:p>
    <w:p w:rsidR="00C83141" w:rsidRPr="00D4095B" w:rsidRDefault="00C83141" w:rsidP="00C83141">
      <w:pPr>
        <w:pStyle w:val="ad"/>
        <w:spacing w:before="156" w:beforeAutospacing="0" w:after="0" w:afterAutospacing="0"/>
        <w:ind w:firstLine="480"/>
        <w:rPr>
          <w:sz w:val="21"/>
          <w:szCs w:val="21"/>
        </w:rPr>
      </w:pPr>
      <w:r w:rsidRPr="00D4095B">
        <w:rPr>
          <w:rFonts w:ascii="Times New Roman" w:hAnsi="Times New Roman" w:cs="Times New Roman"/>
          <w:sz w:val="21"/>
          <w:szCs w:val="21"/>
        </w:rPr>
        <w:t>remote-candidates</w:t>
      </w:r>
      <w:r w:rsidRPr="00D4095B">
        <w:rPr>
          <w:sz w:val="21"/>
          <w:szCs w:val="21"/>
        </w:rPr>
        <w:t>属性提供请求者想要应答者在应答中使用的远程候选传输地址标识。</w:t>
      </w:r>
    </w:p>
    <w:p w:rsidR="00C83141" w:rsidRPr="00D4095B" w:rsidRDefault="00C83141" w:rsidP="00C83141">
      <w:pPr>
        <w:pStyle w:val="ad"/>
        <w:spacing w:before="156" w:beforeAutospacing="0" w:after="0" w:afterAutospacing="0"/>
        <w:ind w:firstLine="480"/>
        <w:rPr>
          <w:sz w:val="21"/>
          <w:szCs w:val="21"/>
        </w:rPr>
      </w:pPr>
      <w:r w:rsidRPr="00D4095B">
        <w:rPr>
          <w:rFonts w:ascii="Times New Roman" w:hAnsi="Times New Roman" w:cs="Times New Roman"/>
          <w:sz w:val="21"/>
          <w:szCs w:val="21"/>
        </w:rPr>
        <w:t>ice-pwd</w:t>
      </w:r>
      <w:r w:rsidRPr="00D4095B">
        <w:rPr>
          <w:sz w:val="21"/>
          <w:szCs w:val="21"/>
        </w:rPr>
        <w:t>属性提供用于保护</w:t>
      </w:r>
      <w:r w:rsidRPr="00D4095B">
        <w:rPr>
          <w:rFonts w:ascii="Times New Roman" w:hAnsi="Times New Roman" w:cs="Times New Roman"/>
          <w:sz w:val="21"/>
          <w:szCs w:val="21"/>
        </w:rPr>
        <w:t>STUN</w:t>
      </w:r>
      <w:r w:rsidRPr="00D4095B">
        <w:rPr>
          <w:sz w:val="21"/>
          <w:szCs w:val="21"/>
        </w:rPr>
        <w:t>连通性检查的密码。</w:t>
      </w:r>
    </w:p>
    <w:p w:rsidR="00C83141" w:rsidRPr="00D4095B" w:rsidRDefault="00C83141" w:rsidP="00C83141">
      <w:pPr>
        <w:pStyle w:val="ad"/>
        <w:spacing w:before="156" w:beforeAutospacing="0" w:after="0" w:afterAutospacing="0"/>
        <w:ind w:firstLine="480"/>
        <w:rPr>
          <w:sz w:val="21"/>
          <w:szCs w:val="21"/>
        </w:rPr>
      </w:pPr>
      <w:r w:rsidRPr="00D4095B">
        <w:rPr>
          <w:rFonts w:ascii="Times New Roman" w:hAnsi="Times New Roman" w:cs="Times New Roman"/>
          <w:sz w:val="21"/>
          <w:szCs w:val="21"/>
        </w:rPr>
        <w:lastRenderedPageBreak/>
        <w:t>ice-ufrag</w:t>
      </w:r>
      <w:r w:rsidRPr="00D4095B">
        <w:rPr>
          <w:sz w:val="21"/>
          <w:szCs w:val="21"/>
        </w:rPr>
        <w:t>属性提供在</w:t>
      </w:r>
      <w:r w:rsidRPr="00D4095B">
        <w:rPr>
          <w:rFonts w:ascii="Times New Roman" w:hAnsi="Times New Roman" w:cs="Times New Roman"/>
          <w:sz w:val="21"/>
          <w:szCs w:val="21"/>
        </w:rPr>
        <w:t>STUN</w:t>
      </w:r>
      <w:r w:rsidRPr="00D4095B">
        <w:rPr>
          <w:sz w:val="21"/>
          <w:szCs w:val="21"/>
        </w:rPr>
        <w:t>连通性检查中组成用户名的片断。</w:t>
      </w:r>
    </w:p>
    <w:p w:rsidR="00C83141" w:rsidRPr="00D4095B" w:rsidRDefault="00C83141" w:rsidP="00D4095B">
      <w:pPr>
        <w:pStyle w:val="ad"/>
        <w:spacing w:before="156" w:beforeAutospacing="0" w:after="0" w:afterAutospacing="0"/>
        <w:ind w:leftChars="200" w:left="480"/>
        <w:rPr>
          <w:rFonts w:ascii="Times New Roman" w:hAnsi="Times New Roman" w:cs="Times New Roman"/>
          <w:b/>
          <w:sz w:val="21"/>
          <w:szCs w:val="21"/>
        </w:rPr>
      </w:pPr>
      <w:r w:rsidRPr="00D4095B">
        <w:rPr>
          <w:rFonts w:ascii="Times New Roman" w:hAnsi="Times New Roman" w:cs="Times New Roman"/>
          <w:b/>
          <w:sz w:val="21"/>
          <w:szCs w:val="21"/>
        </w:rPr>
        <w:t>四、一个例子</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两个</w:t>
      </w:r>
      <w:r w:rsidRPr="00D4095B">
        <w:rPr>
          <w:rFonts w:ascii="Times New Roman" w:hAnsi="Times New Roman" w:cs="Times New Roman"/>
          <w:sz w:val="21"/>
          <w:szCs w:val="21"/>
        </w:rPr>
        <w:t>Agent</w:t>
      </w:r>
      <w:r w:rsidRPr="00D4095B">
        <w:rPr>
          <w:sz w:val="21"/>
          <w:szCs w:val="21"/>
        </w:rPr>
        <w:t>，</w:t>
      </w:r>
      <w:r w:rsidRPr="00D4095B">
        <w:rPr>
          <w:rFonts w:ascii="Times New Roman" w:hAnsi="Times New Roman" w:cs="Times New Roman"/>
          <w:sz w:val="21"/>
          <w:szCs w:val="21"/>
        </w:rPr>
        <w:t>L</w:t>
      </w:r>
      <w:r w:rsidRPr="00D4095B">
        <w:rPr>
          <w:sz w:val="21"/>
          <w:szCs w:val="21"/>
        </w:rPr>
        <w:t>和</w:t>
      </w:r>
      <w:r w:rsidRPr="00D4095B">
        <w:rPr>
          <w:rFonts w:ascii="Times New Roman" w:hAnsi="Times New Roman" w:cs="Times New Roman"/>
          <w:sz w:val="21"/>
          <w:szCs w:val="21"/>
        </w:rPr>
        <w:t>R</w:t>
      </w:r>
      <w:r w:rsidRPr="00D4095B">
        <w:rPr>
          <w:sz w:val="21"/>
          <w:szCs w:val="21"/>
        </w:rPr>
        <w:t>，使用</w:t>
      </w:r>
      <w:r w:rsidRPr="00D4095B">
        <w:rPr>
          <w:rFonts w:ascii="Times New Roman" w:hAnsi="Times New Roman" w:cs="Times New Roman"/>
          <w:sz w:val="21"/>
          <w:szCs w:val="21"/>
        </w:rPr>
        <w:t>ICE</w:t>
      </w:r>
      <w:r w:rsidRPr="00D4095B">
        <w:rPr>
          <w:sz w:val="21"/>
          <w:szCs w:val="21"/>
        </w:rPr>
        <w:t>。它们都有单个</w:t>
      </w:r>
      <w:r w:rsidRPr="00D4095B">
        <w:rPr>
          <w:rFonts w:ascii="Times New Roman" w:hAnsi="Times New Roman" w:cs="Times New Roman"/>
          <w:sz w:val="21"/>
          <w:szCs w:val="21"/>
        </w:rPr>
        <w:t>IPv4</w:t>
      </w:r>
      <w:r w:rsidRPr="00D4095B">
        <w:rPr>
          <w:sz w:val="21"/>
          <w:szCs w:val="21"/>
        </w:rPr>
        <w:t>接口。对于</w:t>
      </w:r>
      <w:r w:rsidRPr="00D4095B">
        <w:rPr>
          <w:rFonts w:ascii="Times New Roman" w:hAnsi="Times New Roman" w:cs="Times New Roman"/>
          <w:sz w:val="21"/>
          <w:szCs w:val="21"/>
        </w:rPr>
        <w:t>Agent L</w:t>
      </w:r>
      <w:r w:rsidRPr="00D4095B">
        <w:rPr>
          <w:sz w:val="21"/>
          <w:szCs w:val="21"/>
        </w:rPr>
        <w:t>地址为</w:t>
      </w:r>
      <w:r w:rsidRPr="00D4095B">
        <w:rPr>
          <w:rFonts w:ascii="Times New Roman" w:hAnsi="Times New Roman" w:cs="Times New Roman"/>
          <w:sz w:val="21"/>
          <w:szCs w:val="21"/>
        </w:rPr>
        <w:t>10.0.1.1</w:t>
      </w:r>
      <w:r w:rsidRPr="00D4095B">
        <w:rPr>
          <w:sz w:val="21"/>
          <w:szCs w:val="21"/>
        </w:rPr>
        <w:t>，对于</w:t>
      </w:r>
      <w:r w:rsidRPr="00D4095B">
        <w:rPr>
          <w:rFonts w:ascii="Times New Roman" w:hAnsi="Times New Roman" w:cs="Times New Roman"/>
          <w:sz w:val="21"/>
          <w:szCs w:val="21"/>
        </w:rPr>
        <w:t>R</w:t>
      </w:r>
      <w:r w:rsidRPr="00D4095B">
        <w:rPr>
          <w:sz w:val="21"/>
          <w:szCs w:val="21"/>
        </w:rPr>
        <w:t>，</w:t>
      </w:r>
      <w:r w:rsidRPr="00D4095B">
        <w:rPr>
          <w:rFonts w:ascii="Times New Roman" w:hAnsi="Times New Roman" w:cs="Times New Roman"/>
          <w:sz w:val="21"/>
          <w:szCs w:val="21"/>
        </w:rPr>
        <w:t>192.0.2.1</w:t>
      </w:r>
      <w:r w:rsidRPr="00D4095B">
        <w:rPr>
          <w:sz w:val="21"/>
          <w:szCs w:val="21"/>
        </w:rPr>
        <w:t>。它们都配置了单独的</w:t>
      </w:r>
      <w:r w:rsidRPr="00D4095B">
        <w:rPr>
          <w:rFonts w:ascii="Times New Roman" w:hAnsi="Times New Roman" w:cs="Times New Roman"/>
          <w:sz w:val="21"/>
          <w:szCs w:val="21"/>
        </w:rPr>
        <w:t>STUN</w:t>
      </w:r>
      <w:r w:rsidRPr="00D4095B">
        <w:rPr>
          <w:sz w:val="21"/>
          <w:szCs w:val="21"/>
        </w:rPr>
        <w:t>服务器（实际上是同一个），</w:t>
      </w:r>
      <w:r w:rsidRPr="00D4095B">
        <w:rPr>
          <w:rFonts w:ascii="Times New Roman" w:hAnsi="Times New Roman" w:cs="Times New Roman"/>
          <w:sz w:val="21"/>
          <w:szCs w:val="21"/>
        </w:rPr>
        <w:t>STUN</w:t>
      </w:r>
      <w:r w:rsidRPr="00D4095B">
        <w:rPr>
          <w:sz w:val="21"/>
          <w:szCs w:val="21"/>
        </w:rPr>
        <w:t>服务器在</w:t>
      </w:r>
      <w:r w:rsidRPr="00D4095B">
        <w:rPr>
          <w:rFonts w:ascii="Times New Roman" w:hAnsi="Times New Roman" w:cs="Times New Roman"/>
          <w:sz w:val="21"/>
          <w:szCs w:val="21"/>
        </w:rPr>
        <w:t>192.0.2.2</w:t>
      </w:r>
      <w:r w:rsidRPr="00D4095B">
        <w:rPr>
          <w:sz w:val="21"/>
          <w:szCs w:val="21"/>
        </w:rPr>
        <w:t>地址的</w:t>
      </w:r>
      <w:r w:rsidRPr="00D4095B">
        <w:rPr>
          <w:rFonts w:ascii="Times New Roman" w:hAnsi="Times New Roman" w:cs="Times New Roman"/>
          <w:sz w:val="21"/>
          <w:szCs w:val="21"/>
        </w:rPr>
        <w:t>3478</w:t>
      </w:r>
      <w:r w:rsidRPr="00D4095B">
        <w:rPr>
          <w:sz w:val="21"/>
          <w:szCs w:val="21"/>
        </w:rPr>
        <w:t>端口监听</w:t>
      </w:r>
      <w:r w:rsidRPr="00D4095B">
        <w:rPr>
          <w:rFonts w:ascii="Times New Roman" w:hAnsi="Times New Roman" w:cs="Times New Roman"/>
          <w:sz w:val="21"/>
          <w:szCs w:val="21"/>
        </w:rPr>
        <w:t>STUN</w:t>
      </w:r>
      <w:r w:rsidRPr="00D4095B">
        <w:rPr>
          <w:sz w:val="21"/>
          <w:szCs w:val="21"/>
        </w:rPr>
        <w:t>请求。这个</w:t>
      </w:r>
      <w:r w:rsidRPr="00D4095B">
        <w:rPr>
          <w:rFonts w:ascii="Times New Roman" w:hAnsi="Times New Roman" w:cs="Times New Roman"/>
          <w:sz w:val="21"/>
          <w:szCs w:val="21"/>
        </w:rPr>
        <w:t>STUN</w:t>
      </w:r>
      <w:r w:rsidRPr="00D4095B">
        <w:rPr>
          <w:sz w:val="21"/>
          <w:szCs w:val="21"/>
        </w:rPr>
        <w:t>服务器同时支持绑定发现和中继功能。</w:t>
      </w:r>
      <w:r w:rsidRPr="00D4095B">
        <w:rPr>
          <w:rFonts w:ascii="Times New Roman" w:hAnsi="Times New Roman" w:cs="Times New Roman"/>
          <w:sz w:val="21"/>
          <w:szCs w:val="21"/>
        </w:rPr>
        <w:t>Agent L</w:t>
      </w:r>
      <w:r w:rsidRPr="00D4095B">
        <w:rPr>
          <w:sz w:val="21"/>
          <w:szCs w:val="21"/>
        </w:rPr>
        <w:t>位于</w:t>
      </w:r>
      <w:r w:rsidRPr="00D4095B">
        <w:rPr>
          <w:rFonts w:ascii="Times New Roman" w:hAnsi="Times New Roman" w:cs="Times New Roman"/>
          <w:sz w:val="21"/>
          <w:szCs w:val="21"/>
        </w:rPr>
        <w:t>NAT</w:t>
      </w:r>
      <w:r w:rsidRPr="00D4095B">
        <w:rPr>
          <w:sz w:val="21"/>
          <w:szCs w:val="21"/>
        </w:rPr>
        <w:t>之后，</w:t>
      </w:r>
      <w:r w:rsidRPr="00D4095B">
        <w:rPr>
          <w:rFonts w:ascii="Times New Roman" w:hAnsi="Times New Roman" w:cs="Times New Roman"/>
          <w:sz w:val="21"/>
          <w:szCs w:val="21"/>
        </w:rPr>
        <w:t>R</w:t>
      </w:r>
      <w:r w:rsidRPr="00D4095B">
        <w:rPr>
          <w:sz w:val="21"/>
          <w:szCs w:val="21"/>
        </w:rPr>
        <w:t>位于公网。</w:t>
      </w:r>
      <w:r w:rsidRPr="00D4095B">
        <w:rPr>
          <w:rFonts w:ascii="Times New Roman" w:hAnsi="Times New Roman" w:cs="Times New Roman"/>
          <w:sz w:val="21"/>
          <w:szCs w:val="21"/>
        </w:rPr>
        <w:t>NAT</w:t>
      </w:r>
      <w:r w:rsidRPr="00D4095B">
        <w:rPr>
          <w:sz w:val="21"/>
          <w:szCs w:val="21"/>
        </w:rPr>
        <w:t>有一个终端独立的映射特性和依靠地址的过滤特性。</w:t>
      </w:r>
      <w:r w:rsidRPr="00D4095B">
        <w:rPr>
          <w:rFonts w:ascii="Times New Roman" w:hAnsi="Times New Roman" w:cs="Times New Roman"/>
          <w:sz w:val="21"/>
          <w:szCs w:val="21"/>
        </w:rPr>
        <w:t>NAT</w:t>
      </w:r>
      <w:r w:rsidRPr="00D4095B">
        <w:rPr>
          <w:sz w:val="21"/>
          <w:szCs w:val="21"/>
        </w:rPr>
        <w:t>公网端的地址是</w:t>
      </w:r>
      <w:r w:rsidRPr="00D4095B">
        <w:rPr>
          <w:rFonts w:ascii="Times New Roman" w:hAnsi="Times New Roman" w:cs="Times New Roman"/>
          <w:sz w:val="21"/>
          <w:szCs w:val="21"/>
        </w:rPr>
        <w:t>192.0.2.3</w:t>
      </w:r>
      <w:r w:rsidRPr="00D4095B">
        <w:rPr>
          <w:sz w:val="21"/>
          <w:szCs w:val="21"/>
        </w:rPr>
        <w:t>。网络结构图如下所示。</w:t>
      </w:r>
    </w:p>
    <w:p w:rsidR="00C83141" w:rsidRPr="00D4095B" w:rsidRDefault="00C83141" w:rsidP="00D4095B">
      <w:pPr>
        <w:jc w:val="center"/>
        <w:rPr>
          <w:sz w:val="21"/>
          <w:szCs w:val="21"/>
        </w:rPr>
      </w:pPr>
      <w:r w:rsidRPr="00D4095B">
        <w:rPr>
          <w:noProof/>
          <w:sz w:val="21"/>
          <w:szCs w:val="21"/>
          <w:lang w:bidi="ar-SA"/>
        </w:rPr>
        <w:drawing>
          <wp:inline distT="0" distB="0" distL="0" distR="0" wp14:anchorId="0A774E50" wp14:editId="1E041AB2">
            <wp:extent cx="2828925" cy="3543300"/>
            <wp:effectExtent l="0" t="0" r="9525" b="0"/>
            <wp:docPr id="30" name="图片 30" descr="http://hiphotos.baidu.com/reddrag911/pic/item/76c1da2bec8abcfde7cd4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photos.baidu.com/reddrag911/pic/item/76c1da2bec8abcfde7cd400a.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28925" cy="3543300"/>
                    </a:xfrm>
                    <a:prstGeom prst="rect">
                      <a:avLst/>
                    </a:prstGeom>
                    <a:noFill/>
                    <a:ln>
                      <a:noFill/>
                    </a:ln>
                  </pic:spPr>
                </pic:pic>
              </a:graphicData>
            </a:graphic>
          </wp:inline>
        </w:drawing>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为了便于理解，传输地址用变量名代替。变量名的格式是</w:t>
      </w:r>
      <w:r w:rsidRPr="00D4095B">
        <w:rPr>
          <w:rFonts w:ascii="Times New Roman" w:hAnsi="Times New Roman" w:cs="Times New Roman"/>
          <w:sz w:val="21"/>
          <w:szCs w:val="21"/>
        </w:rPr>
        <w:t>entity-type-seqno</w:t>
      </w:r>
      <w:r w:rsidRPr="00D4095B">
        <w:rPr>
          <w:sz w:val="21"/>
          <w:szCs w:val="21"/>
        </w:rPr>
        <w:t>，其中</w:t>
      </w:r>
      <w:r w:rsidRPr="00D4095B">
        <w:rPr>
          <w:rFonts w:ascii="Times New Roman" w:hAnsi="Times New Roman" w:cs="Times New Roman"/>
          <w:sz w:val="21"/>
          <w:szCs w:val="21"/>
        </w:rPr>
        <w:t>entity</w:t>
      </w:r>
      <w:r w:rsidRPr="00D4095B">
        <w:rPr>
          <w:sz w:val="21"/>
          <w:szCs w:val="21"/>
        </w:rPr>
        <w:t>是具有该传输地址的接口所在实体，具体为是</w:t>
      </w:r>
      <w:r w:rsidRPr="00D4095B">
        <w:rPr>
          <w:rFonts w:ascii="Times New Roman" w:hAnsi="Times New Roman" w:cs="Times New Roman"/>
          <w:sz w:val="21"/>
          <w:szCs w:val="21"/>
        </w:rPr>
        <w:t>L</w:t>
      </w:r>
      <w:r w:rsidRPr="00D4095B">
        <w:rPr>
          <w:sz w:val="21"/>
          <w:szCs w:val="21"/>
        </w:rPr>
        <w:t>、</w:t>
      </w:r>
      <w:r w:rsidRPr="00D4095B">
        <w:rPr>
          <w:rFonts w:ascii="Times New Roman" w:hAnsi="Times New Roman" w:cs="Times New Roman"/>
          <w:sz w:val="21"/>
          <w:szCs w:val="21"/>
        </w:rPr>
        <w:t>R</w:t>
      </w:r>
      <w:r w:rsidRPr="00D4095B">
        <w:rPr>
          <w:sz w:val="21"/>
          <w:szCs w:val="21"/>
        </w:rPr>
        <w:t>、</w:t>
      </w:r>
      <w:r w:rsidRPr="00D4095B">
        <w:rPr>
          <w:rFonts w:ascii="Times New Roman" w:hAnsi="Times New Roman" w:cs="Times New Roman"/>
          <w:sz w:val="21"/>
          <w:szCs w:val="21"/>
        </w:rPr>
        <w:t>STUN</w:t>
      </w:r>
      <w:r w:rsidRPr="00D4095B">
        <w:rPr>
          <w:sz w:val="21"/>
          <w:szCs w:val="21"/>
        </w:rPr>
        <w:t>或</w:t>
      </w:r>
      <w:r w:rsidRPr="00D4095B">
        <w:rPr>
          <w:rFonts w:ascii="Times New Roman" w:hAnsi="Times New Roman" w:cs="Times New Roman"/>
          <w:sz w:val="21"/>
          <w:szCs w:val="21"/>
        </w:rPr>
        <w:t>NAT</w:t>
      </w:r>
      <w:r w:rsidRPr="00D4095B">
        <w:rPr>
          <w:sz w:val="21"/>
          <w:szCs w:val="21"/>
        </w:rPr>
        <w:t>之一。</w:t>
      </w:r>
      <w:r w:rsidRPr="00D4095B">
        <w:rPr>
          <w:rFonts w:ascii="Times New Roman" w:hAnsi="Times New Roman" w:cs="Times New Roman"/>
          <w:sz w:val="21"/>
          <w:szCs w:val="21"/>
        </w:rPr>
        <w:t>type</w:t>
      </w:r>
      <w:r w:rsidRPr="00D4095B">
        <w:rPr>
          <w:sz w:val="21"/>
          <w:szCs w:val="21"/>
        </w:rPr>
        <w:t>不是</w:t>
      </w:r>
      <w:r w:rsidRPr="00D4095B">
        <w:rPr>
          <w:rFonts w:ascii="Times New Roman" w:hAnsi="Times New Roman" w:cs="Times New Roman"/>
          <w:sz w:val="21"/>
          <w:szCs w:val="21"/>
        </w:rPr>
        <w:t>PUB</w:t>
      </w:r>
      <w:r w:rsidRPr="00D4095B">
        <w:rPr>
          <w:sz w:val="21"/>
          <w:szCs w:val="21"/>
        </w:rPr>
        <w:t>（地址位于公网）就是</w:t>
      </w:r>
      <w:r w:rsidRPr="00D4095B">
        <w:rPr>
          <w:rFonts w:ascii="Times New Roman" w:hAnsi="Times New Roman" w:cs="Times New Roman"/>
          <w:sz w:val="21"/>
          <w:szCs w:val="21"/>
        </w:rPr>
        <w:t>PRIV</w:t>
      </w:r>
      <w:r w:rsidRPr="00D4095B">
        <w:rPr>
          <w:sz w:val="21"/>
          <w:szCs w:val="21"/>
        </w:rPr>
        <w:t>（地址位于内网）。</w:t>
      </w:r>
      <w:r w:rsidRPr="00D4095B">
        <w:rPr>
          <w:rFonts w:ascii="Times New Roman" w:hAnsi="Times New Roman" w:cs="Times New Roman"/>
          <w:sz w:val="21"/>
          <w:szCs w:val="21"/>
        </w:rPr>
        <w:t>seqno</w:t>
      </w:r>
      <w:r w:rsidRPr="00D4095B">
        <w:rPr>
          <w:sz w:val="21"/>
          <w:szCs w:val="21"/>
        </w:rPr>
        <w:t>是在实体上的相同类型的各传输地址各自的序列号。每个变量都有一个</w:t>
      </w:r>
      <w:r w:rsidRPr="00D4095B">
        <w:rPr>
          <w:rFonts w:ascii="Times New Roman" w:hAnsi="Times New Roman" w:cs="Times New Roman"/>
          <w:sz w:val="21"/>
          <w:szCs w:val="21"/>
        </w:rPr>
        <w:t>IP</w:t>
      </w:r>
      <w:r w:rsidRPr="00D4095B">
        <w:rPr>
          <w:sz w:val="21"/>
          <w:szCs w:val="21"/>
        </w:rPr>
        <w:t>地址和端口号，分别用</w:t>
      </w:r>
      <w:r w:rsidRPr="00D4095B">
        <w:rPr>
          <w:rFonts w:ascii="Times New Roman" w:hAnsi="Times New Roman" w:cs="Times New Roman"/>
          <w:sz w:val="21"/>
          <w:szCs w:val="21"/>
        </w:rPr>
        <w:t>varname.IP</w:t>
      </w:r>
      <w:r w:rsidRPr="00D4095B">
        <w:rPr>
          <w:sz w:val="21"/>
          <w:szCs w:val="21"/>
        </w:rPr>
        <w:t>和</w:t>
      </w:r>
      <w:r w:rsidRPr="00D4095B">
        <w:rPr>
          <w:rFonts w:ascii="Times New Roman" w:hAnsi="Times New Roman" w:cs="Times New Roman"/>
          <w:sz w:val="21"/>
          <w:szCs w:val="21"/>
        </w:rPr>
        <w:t>varname.port</w:t>
      </w:r>
      <w:r w:rsidRPr="00D4095B">
        <w:rPr>
          <w:sz w:val="21"/>
          <w:szCs w:val="21"/>
        </w:rPr>
        <w:t>表示，</w:t>
      </w:r>
      <w:r w:rsidRPr="00D4095B">
        <w:rPr>
          <w:rFonts w:ascii="Times New Roman" w:hAnsi="Times New Roman" w:cs="Times New Roman"/>
          <w:sz w:val="21"/>
          <w:szCs w:val="21"/>
        </w:rPr>
        <w:t>varname</w:t>
      </w:r>
      <w:r w:rsidRPr="00D4095B">
        <w:rPr>
          <w:sz w:val="21"/>
          <w:szCs w:val="21"/>
        </w:rPr>
        <w:t>就是变量名。</w:t>
      </w:r>
    </w:p>
    <w:p w:rsidR="00C83141" w:rsidRPr="00D4095B" w:rsidRDefault="00C83141" w:rsidP="00C83141">
      <w:pPr>
        <w:pStyle w:val="ad"/>
        <w:spacing w:before="156" w:beforeAutospacing="0" w:after="0" w:afterAutospacing="0"/>
        <w:ind w:firstLine="480"/>
        <w:rPr>
          <w:sz w:val="21"/>
          <w:szCs w:val="21"/>
        </w:rPr>
      </w:pPr>
      <w:r w:rsidRPr="00D4095B">
        <w:rPr>
          <w:rFonts w:ascii="Times New Roman" w:hAnsi="Times New Roman" w:cs="Times New Roman"/>
          <w:sz w:val="21"/>
          <w:szCs w:val="21"/>
        </w:rPr>
        <w:t>STUN</w:t>
      </w:r>
      <w:r w:rsidRPr="00D4095B">
        <w:rPr>
          <w:sz w:val="21"/>
          <w:szCs w:val="21"/>
        </w:rPr>
        <w:t>服务器有公网的传输层地址</w:t>
      </w:r>
      <w:r w:rsidRPr="00D4095B">
        <w:rPr>
          <w:rFonts w:ascii="Times New Roman" w:hAnsi="Times New Roman" w:cs="Times New Roman"/>
          <w:sz w:val="21"/>
          <w:szCs w:val="21"/>
        </w:rPr>
        <w:t>STUN-PUB-1</w:t>
      </w:r>
      <w:r w:rsidRPr="00D4095B">
        <w:rPr>
          <w:sz w:val="21"/>
          <w:szCs w:val="21"/>
        </w:rPr>
        <w:t>（</w:t>
      </w:r>
      <w:r w:rsidRPr="00D4095B">
        <w:rPr>
          <w:rFonts w:ascii="Times New Roman" w:hAnsi="Times New Roman" w:cs="Times New Roman"/>
          <w:sz w:val="21"/>
          <w:szCs w:val="21"/>
        </w:rPr>
        <w:t>192.0.2.2</w:t>
      </w:r>
      <w:r w:rsidRPr="00D4095B">
        <w:rPr>
          <w:sz w:val="21"/>
          <w:szCs w:val="21"/>
        </w:rPr>
        <w:t>：</w:t>
      </w:r>
      <w:r w:rsidRPr="00D4095B">
        <w:rPr>
          <w:rFonts w:ascii="Times New Roman" w:hAnsi="Times New Roman" w:cs="Times New Roman"/>
          <w:sz w:val="21"/>
          <w:szCs w:val="21"/>
        </w:rPr>
        <w:t>3478</w:t>
      </w:r>
      <w:r w:rsidRPr="00D4095B">
        <w:rPr>
          <w:sz w:val="21"/>
          <w:szCs w:val="21"/>
        </w:rPr>
        <w:t>），绑定发现用法和中继用法都使用这个地址。但在此处，两个</w:t>
      </w:r>
      <w:r w:rsidRPr="00D4095B">
        <w:rPr>
          <w:rFonts w:ascii="Times New Roman" w:hAnsi="Times New Roman" w:cs="Times New Roman"/>
          <w:sz w:val="21"/>
          <w:szCs w:val="21"/>
        </w:rPr>
        <w:t>Agent</w:t>
      </w:r>
      <w:r w:rsidRPr="00D4095B">
        <w:rPr>
          <w:sz w:val="21"/>
          <w:szCs w:val="21"/>
        </w:rPr>
        <w:t>都不使用中继用法。</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在呼叫过程中，</w:t>
      </w:r>
      <w:r w:rsidRPr="00D4095B">
        <w:rPr>
          <w:rFonts w:ascii="Times New Roman" w:hAnsi="Times New Roman" w:cs="Times New Roman"/>
          <w:sz w:val="21"/>
          <w:szCs w:val="21"/>
        </w:rPr>
        <w:t>STUN</w:t>
      </w:r>
      <w:r w:rsidRPr="00D4095B">
        <w:rPr>
          <w:sz w:val="21"/>
          <w:szCs w:val="21"/>
        </w:rPr>
        <w:t>消息有被许多属性注解。“</w:t>
      </w:r>
      <w:r w:rsidRPr="00D4095B">
        <w:rPr>
          <w:rFonts w:ascii="Times New Roman" w:hAnsi="Times New Roman" w:cs="Times New Roman"/>
          <w:sz w:val="21"/>
          <w:szCs w:val="21"/>
        </w:rPr>
        <w:t>S=</w:t>
      </w:r>
      <w:r w:rsidRPr="00D4095B">
        <w:rPr>
          <w:sz w:val="21"/>
          <w:szCs w:val="21"/>
        </w:rPr>
        <w:t>”属性表明消息的源传输地址，“</w:t>
      </w:r>
      <w:r w:rsidRPr="00D4095B">
        <w:rPr>
          <w:rFonts w:ascii="Times New Roman" w:hAnsi="Times New Roman" w:cs="Times New Roman"/>
          <w:sz w:val="21"/>
          <w:szCs w:val="21"/>
        </w:rPr>
        <w:t>D=</w:t>
      </w:r>
      <w:r w:rsidRPr="00D4095B">
        <w:rPr>
          <w:sz w:val="21"/>
          <w:szCs w:val="21"/>
        </w:rPr>
        <w:t>”属性表明消息的目标传输地址。“</w:t>
      </w:r>
      <w:r w:rsidRPr="00D4095B">
        <w:rPr>
          <w:rFonts w:ascii="Times New Roman" w:hAnsi="Times New Roman" w:cs="Times New Roman"/>
          <w:sz w:val="21"/>
          <w:szCs w:val="21"/>
        </w:rPr>
        <w:t>MA</w:t>
      </w:r>
      <w:r w:rsidRPr="00D4095B">
        <w:rPr>
          <w:sz w:val="21"/>
          <w:szCs w:val="21"/>
        </w:rPr>
        <w:t>”属性用于</w:t>
      </w:r>
      <w:r w:rsidRPr="00D4095B">
        <w:rPr>
          <w:rFonts w:ascii="Times New Roman" w:hAnsi="Times New Roman" w:cs="Times New Roman"/>
          <w:sz w:val="21"/>
          <w:szCs w:val="21"/>
        </w:rPr>
        <w:t>STUN</w:t>
      </w:r>
      <w:r w:rsidRPr="00D4095B">
        <w:rPr>
          <w:sz w:val="21"/>
          <w:szCs w:val="21"/>
        </w:rPr>
        <w:t>绑定响应消息，指明映射的地址。</w:t>
      </w:r>
    </w:p>
    <w:p w:rsidR="00C83141" w:rsidRPr="00D4095B" w:rsidRDefault="00C83141" w:rsidP="00C83141">
      <w:pPr>
        <w:pStyle w:val="ad"/>
        <w:spacing w:before="156" w:beforeAutospacing="0" w:after="0" w:afterAutospacing="0"/>
        <w:ind w:firstLine="480"/>
        <w:rPr>
          <w:sz w:val="21"/>
          <w:szCs w:val="21"/>
        </w:rPr>
      </w:pPr>
      <w:r w:rsidRPr="00D4095B">
        <w:rPr>
          <w:sz w:val="21"/>
          <w:szCs w:val="21"/>
        </w:rPr>
        <w:t>基于以上规定，媒体传输的初始过程如下图所示。</w:t>
      </w:r>
    </w:p>
    <w:p w:rsidR="00C83141" w:rsidRPr="00D4095B" w:rsidRDefault="00C83141" w:rsidP="00D4095B">
      <w:pPr>
        <w:jc w:val="center"/>
        <w:rPr>
          <w:sz w:val="21"/>
          <w:szCs w:val="21"/>
        </w:rPr>
      </w:pPr>
      <w:r w:rsidRPr="00D4095B">
        <w:rPr>
          <w:noProof/>
          <w:sz w:val="21"/>
          <w:szCs w:val="21"/>
          <w:lang w:bidi="ar-SA"/>
        </w:rPr>
        <w:lastRenderedPageBreak/>
        <w:drawing>
          <wp:inline distT="0" distB="0" distL="0" distR="0" wp14:anchorId="1E80EB05" wp14:editId="52C4D5D0">
            <wp:extent cx="6143625" cy="9248775"/>
            <wp:effectExtent l="0" t="0" r="0" b="0"/>
            <wp:docPr id="31" name="图片 31" descr="http://hiphotos.baidu.com/reddrag911/pic/item/5bc17b7abf26c3ea2f73b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photos.baidu.com/reddrag911/pic/item/5bc17b7abf26c3ea2f73b31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43625" cy="9248775"/>
                    </a:xfrm>
                    <a:prstGeom prst="rect">
                      <a:avLst/>
                    </a:prstGeom>
                    <a:noFill/>
                    <a:ln>
                      <a:noFill/>
                    </a:ln>
                  </pic:spPr>
                </pic:pic>
              </a:graphicData>
            </a:graphic>
          </wp:inline>
        </w:drawing>
      </w:r>
    </w:p>
    <w:p w:rsidR="00C83141" w:rsidRPr="00D4095B" w:rsidRDefault="00C83141" w:rsidP="00C83141">
      <w:pPr>
        <w:widowControl/>
        <w:spacing w:before="156"/>
        <w:ind w:firstLine="480"/>
        <w:rPr>
          <w:rFonts w:ascii="宋体" w:eastAsia="宋体" w:hAnsi="宋体" w:cs="宋体"/>
          <w:kern w:val="0"/>
          <w:sz w:val="21"/>
          <w:szCs w:val="21"/>
        </w:rPr>
      </w:pPr>
      <w:r w:rsidRPr="00D4095B">
        <w:rPr>
          <w:rFonts w:ascii="宋体" w:eastAsia="宋体" w:hAnsi="宋体" w:cs="宋体"/>
          <w:kern w:val="0"/>
          <w:sz w:val="21"/>
          <w:szCs w:val="21"/>
        </w:rPr>
        <w:lastRenderedPageBreak/>
        <w:t>消息</w:t>
      </w:r>
    </w:p>
    <w:p w:rsidR="00C83141" w:rsidRPr="00D4095B" w:rsidRDefault="00C83141" w:rsidP="00C83141">
      <w:pPr>
        <w:widowControl/>
        <w:spacing w:before="156"/>
        <w:ind w:firstLine="480"/>
        <w:rPr>
          <w:rFonts w:ascii="宋体" w:eastAsia="宋体" w:hAnsi="宋体" w:cs="宋体"/>
          <w:kern w:val="0"/>
          <w:sz w:val="21"/>
          <w:szCs w:val="21"/>
        </w:rPr>
      </w:pPr>
      <w:r w:rsidRPr="00D4095B">
        <w:rPr>
          <w:rFonts w:ascii="宋体" w:eastAsia="宋体" w:hAnsi="宋体" w:cs="宋体"/>
          <w:kern w:val="0"/>
          <w:sz w:val="21"/>
          <w:szCs w:val="21"/>
        </w:rPr>
        <w:t>双方都对获取的传输地址进行配对，确定优先级并排序。之后，</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开始执行其连通性检查（消息</w:t>
      </w:r>
      <w:r w:rsidRPr="00D4095B">
        <w:rPr>
          <w:rFonts w:ascii="Times New Roman" w:eastAsia="宋体" w:hAnsi="Times New Roman" w:cs="Times New Roman"/>
          <w:kern w:val="0"/>
          <w:sz w:val="21"/>
          <w:szCs w:val="21"/>
        </w:rPr>
        <w:t>9</w:t>
      </w:r>
      <w:r w:rsidRPr="00D4095B">
        <w:rPr>
          <w:rFonts w:ascii="宋体" w:eastAsia="宋体" w:hAnsi="宋体" w:cs="宋体"/>
          <w:kern w:val="0"/>
          <w:sz w:val="21"/>
          <w:szCs w:val="21"/>
        </w:rPr>
        <w:t>），由于来自</w:t>
      </w:r>
      <w:r w:rsidRPr="00D4095B">
        <w:rPr>
          <w:rFonts w:ascii="Times New Roman" w:eastAsia="宋体" w:hAnsi="Times New Roman" w:cs="Times New Roman"/>
          <w:kern w:val="0"/>
          <w:sz w:val="21"/>
          <w:szCs w:val="21"/>
        </w:rPr>
        <w:t>L</w:t>
      </w:r>
      <w:r w:rsidRPr="00D4095B">
        <w:rPr>
          <w:rFonts w:ascii="宋体" w:eastAsia="宋体" w:hAnsi="宋体" w:cs="宋体"/>
          <w:kern w:val="0"/>
          <w:sz w:val="21"/>
          <w:szCs w:val="21"/>
        </w:rPr>
        <w:t>的候选地址是一个私有地址，所以此检查必定失败，而被丢弃。</w:t>
      </w:r>
    </w:p>
    <w:p w:rsidR="00C83141" w:rsidRPr="00D4095B" w:rsidRDefault="00C83141" w:rsidP="00C83141">
      <w:pPr>
        <w:widowControl/>
        <w:spacing w:before="156"/>
        <w:ind w:firstLine="480"/>
        <w:rPr>
          <w:rFonts w:ascii="宋体" w:eastAsia="宋体" w:hAnsi="宋体" w:cs="宋体"/>
          <w:kern w:val="0"/>
          <w:sz w:val="21"/>
          <w:szCs w:val="21"/>
        </w:rPr>
      </w:pPr>
      <w:r w:rsidRPr="00D4095B">
        <w:rPr>
          <w:rFonts w:ascii="宋体" w:eastAsia="宋体" w:hAnsi="宋体" w:cs="宋体"/>
          <w:kern w:val="0"/>
          <w:sz w:val="21"/>
          <w:szCs w:val="21"/>
        </w:rPr>
        <w:t>同时，</w:t>
      </w:r>
      <w:r w:rsidRPr="00D4095B">
        <w:rPr>
          <w:rFonts w:ascii="Times New Roman" w:eastAsia="宋体" w:hAnsi="Times New Roman" w:cs="Times New Roman"/>
          <w:kern w:val="0"/>
          <w:sz w:val="21"/>
          <w:szCs w:val="21"/>
        </w:rPr>
        <w:t>L</w:t>
      </w:r>
      <w:r w:rsidRPr="00D4095B">
        <w:rPr>
          <w:rFonts w:ascii="宋体" w:eastAsia="宋体" w:hAnsi="宋体" w:cs="宋体"/>
          <w:kern w:val="0"/>
          <w:sz w:val="21"/>
          <w:szCs w:val="21"/>
        </w:rPr>
        <w:t>收到应答后，除去包含了服务器反向地址的那对检查，只剩一对检查。基于此对地址，执行连通性检查（消息</w:t>
      </w:r>
      <w:r w:rsidRPr="00D4095B">
        <w:rPr>
          <w:rFonts w:ascii="Times New Roman" w:eastAsia="宋体" w:hAnsi="Times New Roman" w:cs="Times New Roman"/>
          <w:kern w:val="0"/>
          <w:sz w:val="21"/>
          <w:szCs w:val="21"/>
        </w:rPr>
        <w:t>10</w:t>
      </w:r>
      <w:r w:rsidRPr="00D4095B">
        <w:rPr>
          <w:rFonts w:ascii="宋体" w:eastAsia="宋体" w:hAnsi="宋体" w:cs="宋体"/>
          <w:kern w:val="0"/>
          <w:sz w:val="21"/>
          <w:szCs w:val="21"/>
        </w:rPr>
        <w:t>），经过</w:t>
      </w:r>
      <w:r w:rsidRPr="00D4095B">
        <w:rPr>
          <w:rFonts w:ascii="Times New Roman" w:eastAsia="宋体" w:hAnsi="Times New Roman" w:cs="Times New Roman"/>
          <w:kern w:val="0"/>
          <w:sz w:val="21"/>
          <w:szCs w:val="21"/>
        </w:rPr>
        <w:t>NAT</w:t>
      </w:r>
      <w:r w:rsidRPr="00D4095B">
        <w:rPr>
          <w:rFonts w:ascii="宋体" w:eastAsia="宋体" w:hAnsi="宋体" w:cs="宋体"/>
          <w:kern w:val="0"/>
          <w:sz w:val="21"/>
          <w:szCs w:val="21"/>
        </w:rPr>
        <w:t>转换后发送给</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（消息</w:t>
      </w:r>
      <w:r w:rsidRPr="00D4095B">
        <w:rPr>
          <w:rFonts w:ascii="Times New Roman" w:eastAsia="宋体" w:hAnsi="Times New Roman" w:cs="Times New Roman"/>
          <w:kern w:val="0"/>
          <w:sz w:val="21"/>
          <w:szCs w:val="21"/>
        </w:rPr>
        <w:t>11</w:t>
      </w:r>
      <w:r w:rsidRPr="00D4095B">
        <w:rPr>
          <w:rFonts w:ascii="宋体" w:eastAsia="宋体" w:hAnsi="宋体" w:cs="宋体"/>
          <w:kern w:val="0"/>
          <w:sz w:val="21"/>
          <w:szCs w:val="21"/>
        </w:rPr>
        <w:t>）。</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收到之后发送响应给</w:t>
      </w:r>
      <w:r w:rsidRPr="00D4095B">
        <w:rPr>
          <w:rFonts w:ascii="Times New Roman" w:eastAsia="宋体" w:hAnsi="Times New Roman" w:cs="Times New Roman"/>
          <w:kern w:val="0"/>
          <w:sz w:val="21"/>
          <w:szCs w:val="21"/>
        </w:rPr>
        <w:t>L</w:t>
      </w:r>
      <w:r w:rsidRPr="00D4095B">
        <w:rPr>
          <w:rFonts w:ascii="宋体" w:eastAsia="宋体" w:hAnsi="宋体" w:cs="宋体"/>
          <w:kern w:val="0"/>
          <w:sz w:val="21"/>
          <w:szCs w:val="21"/>
        </w:rPr>
        <w:t>（消息</w:t>
      </w:r>
      <w:r w:rsidRPr="00D4095B">
        <w:rPr>
          <w:rFonts w:ascii="Times New Roman" w:eastAsia="宋体" w:hAnsi="Times New Roman" w:cs="Times New Roman"/>
          <w:kern w:val="0"/>
          <w:sz w:val="21"/>
          <w:szCs w:val="21"/>
        </w:rPr>
        <w:t>12</w:t>
      </w:r>
      <w:r w:rsidRPr="00D4095B">
        <w:rPr>
          <w:rFonts w:ascii="宋体" w:eastAsia="宋体" w:hAnsi="宋体" w:cs="宋体"/>
          <w:kern w:val="0"/>
          <w:sz w:val="21"/>
          <w:szCs w:val="21"/>
        </w:rPr>
        <w:t>），该消息中通过</w:t>
      </w:r>
      <w:r w:rsidRPr="00D4095B">
        <w:rPr>
          <w:rFonts w:ascii="Times New Roman" w:eastAsia="宋体" w:hAnsi="Times New Roman" w:cs="Times New Roman"/>
          <w:kern w:val="0"/>
          <w:sz w:val="21"/>
          <w:szCs w:val="21"/>
        </w:rPr>
        <w:t>MA</w:t>
      </w:r>
      <w:r w:rsidRPr="00D4095B">
        <w:rPr>
          <w:rFonts w:ascii="宋体" w:eastAsia="宋体" w:hAnsi="宋体" w:cs="宋体"/>
          <w:kern w:val="0"/>
          <w:sz w:val="21"/>
          <w:szCs w:val="21"/>
        </w:rPr>
        <w:t>属性指明映射地址，经过</w:t>
      </w:r>
      <w:r w:rsidRPr="00D4095B">
        <w:rPr>
          <w:rFonts w:ascii="Times New Roman" w:eastAsia="宋体" w:hAnsi="Times New Roman" w:cs="Times New Roman"/>
          <w:kern w:val="0"/>
          <w:sz w:val="21"/>
          <w:szCs w:val="21"/>
        </w:rPr>
        <w:t>NAT</w:t>
      </w:r>
      <w:r w:rsidRPr="00D4095B">
        <w:rPr>
          <w:rFonts w:ascii="宋体" w:eastAsia="宋体" w:hAnsi="宋体" w:cs="宋体"/>
          <w:kern w:val="0"/>
          <w:sz w:val="21"/>
          <w:szCs w:val="21"/>
        </w:rPr>
        <w:t>之后返回给</w:t>
      </w:r>
      <w:r w:rsidRPr="00D4095B">
        <w:rPr>
          <w:rFonts w:ascii="Times New Roman" w:eastAsia="宋体" w:hAnsi="Times New Roman" w:cs="Times New Roman"/>
          <w:kern w:val="0"/>
          <w:sz w:val="21"/>
          <w:szCs w:val="21"/>
        </w:rPr>
        <w:t>L</w:t>
      </w:r>
      <w:r w:rsidRPr="00D4095B">
        <w:rPr>
          <w:rFonts w:ascii="宋体" w:eastAsia="宋体" w:hAnsi="宋体" w:cs="宋体"/>
          <w:kern w:val="0"/>
          <w:sz w:val="21"/>
          <w:szCs w:val="21"/>
        </w:rPr>
        <w:t>（消息</w:t>
      </w:r>
      <w:r w:rsidRPr="00D4095B">
        <w:rPr>
          <w:rFonts w:ascii="Times New Roman" w:eastAsia="宋体" w:hAnsi="Times New Roman" w:cs="Times New Roman"/>
          <w:kern w:val="0"/>
          <w:sz w:val="21"/>
          <w:szCs w:val="21"/>
        </w:rPr>
        <w:t>13</w:t>
      </w:r>
      <w:r w:rsidRPr="00D4095B">
        <w:rPr>
          <w:rFonts w:ascii="宋体" w:eastAsia="宋体" w:hAnsi="宋体" w:cs="宋体"/>
          <w:kern w:val="0"/>
          <w:sz w:val="21"/>
          <w:szCs w:val="21"/>
        </w:rPr>
        <w:t>），这样</w:t>
      </w:r>
      <w:r w:rsidRPr="00D4095B">
        <w:rPr>
          <w:rFonts w:ascii="Times New Roman" w:eastAsia="宋体" w:hAnsi="Times New Roman" w:cs="Times New Roman"/>
          <w:kern w:val="0"/>
          <w:sz w:val="21"/>
          <w:szCs w:val="21"/>
        </w:rPr>
        <w:t>L</w:t>
      </w:r>
      <w:r w:rsidRPr="00D4095B">
        <w:rPr>
          <w:rFonts w:ascii="宋体" w:eastAsia="宋体" w:hAnsi="宋体" w:cs="宋体"/>
          <w:kern w:val="0"/>
          <w:sz w:val="21"/>
          <w:szCs w:val="21"/>
        </w:rPr>
        <w:t>的连通性检查成功。</w:t>
      </w:r>
      <w:r w:rsidRPr="00D4095B">
        <w:rPr>
          <w:rFonts w:ascii="Times New Roman" w:eastAsia="宋体" w:hAnsi="Times New Roman" w:cs="Times New Roman"/>
          <w:kern w:val="0"/>
          <w:sz w:val="21"/>
          <w:szCs w:val="21"/>
        </w:rPr>
        <w:t>L</w:t>
      </w:r>
      <w:r w:rsidRPr="00D4095B">
        <w:rPr>
          <w:rFonts w:ascii="宋体" w:eastAsia="宋体" w:hAnsi="宋体" w:cs="宋体"/>
          <w:kern w:val="0"/>
          <w:sz w:val="21"/>
          <w:szCs w:val="21"/>
        </w:rPr>
        <w:t>检查收到的消息</w:t>
      </w:r>
      <w:r w:rsidRPr="00D4095B">
        <w:rPr>
          <w:rFonts w:ascii="Times New Roman" w:eastAsia="宋体" w:hAnsi="Times New Roman" w:cs="Times New Roman"/>
          <w:kern w:val="0"/>
          <w:sz w:val="21"/>
          <w:szCs w:val="21"/>
        </w:rPr>
        <w:t>13</w:t>
      </w:r>
      <w:r w:rsidRPr="00D4095B">
        <w:rPr>
          <w:rFonts w:ascii="宋体" w:eastAsia="宋体" w:hAnsi="宋体" w:cs="宋体"/>
          <w:kern w:val="0"/>
          <w:sz w:val="21"/>
          <w:szCs w:val="21"/>
        </w:rPr>
        <w:t>，以</w:t>
      </w:r>
      <w:r w:rsidRPr="00D4095B">
        <w:rPr>
          <w:rFonts w:ascii="Times New Roman" w:eastAsia="宋体" w:hAnsi="Times New Roman" w:cs="Times New Roman"/>
          <w:kern w:val="0"/>
          <w:sz w:val="21"/>
          <w:szCs w:val="21"/>
        </w:rPr>
        <w:t>NAT-PUB-1</w:t>
      </w:r>
      <w:r w:rsidRPr="00D4095B">
        <w:rPr>
          <w:rFonts w:ascii="宋体" w:eastAsia="宋体" w:hAnsi="宋体" w:cs="宋体"/>
          <w:kern w:val="0"/>
          <w:sz w:val="21"/>
          <w:szCs w:val="21"/>
        </w:rPr>
        <w:t>为本地地址，</w:t>
      </w:r>
      <w:r w:rsidRPr="00D4095B">
        <w:rPr>
          <w:rFonts w:ascii="Times New Roman" w:eastAsia="宋体" w:hAnsi="Times New Roman" w:cs="Times New Roman"/>
          <w:kern w:val="0"/>
          <w:sz w:val="21"/>
          <w:szCs w:val="21"/>
        </w:rPr>
        <w:t>R-PUB-1</w:t>
      </w:r>
      <w:r w:rsidRPr="00D4095B">
        <w:rPr>
          <w:rFonts w:ascii="宋体" w:eastAsia="宋体" w:hAnsi="宋体" w:cs="宋体"/>
          <w:kern w:val="0"/>
          <w:sz w:val="21"/>
          <w:szCs w:val="21"/>
        </w:rPr>
        <w:t>为远程地址创建新的地址对，并添加到有效列表中。</w:t>
      </w:r>
    </w:p>
    <w:p w:rsidR="00C83141" w:rsidRPr="00D4095B" w:rsidRDefault="00C83141" w:rsidP="00C83141">
      <w:pPr>
        <w:widowControl/>
        <w:spacing w:before="156"/>
        <w:ind w:firstLine="480"/>
        <w:rPr>
          <w:rFonts w:ascii="宋体" w:eastAsia="宋体" w:hAnsi="宋体" w:cs="宋体"/>
          <w:kern w:val="0"/>
          <w:sz w:val="21"/>
          <w:szCs w:val="21"/>
        </w:rPr>
      </w:pPr>
      <w:r w:rsidRPr="00D4095B">
        <w:rPr>
          <w:rFonts w:ascii="Times New Roman" w:eastAsia="宋体" w:hAnsi="Times New Roman" w:cs="Times New Roman"/>
          <w:kern w:val="0"/>
          <w:sz w:val="21"/>
          <w:szCs w:val="21"/>
        </w:rPr>
        <w:t>ICE</w:t>
      </w:r>
      <w:r w:rsidRPr="00D4095B">
        <w:rPr>
          <w:rFonts w:ascii="宋体" w:eastAsia="宋体" w:hAnsi="宋体" w:cs="宋体"/>
          <w:kern w:val="0"/>
          <w:sz w:val="21"/>
          <w:szCs w:val="21"/>
        </w:rPr>
        <w:t>查看有效列表，发现有一对存在，就发送一个更新请求（消息</w:t>
      </w:r>
      <w:r w:rsidRPr="00D4095B">
        <w:rPr>
          <w:rFonts w:ascii="Times New Roman" w:eastAsia="宋体" w:hAnsi="Times New Roman" w:cs="Times New Roman"/>
          <w:kern w:val="0"/>
          <w:sz w:val="21"/>
          <w:szCs w:val="21"/>
        </w:rPr>
        <w:t>14</w:t>
      </w:r>
      <w:r w:rsidRPr="00D4095B">
        <w:rPr>
          <w:rFonts w:ascii="宋体" w:eastAsia="宋体" w:hAnsi="宋体" w:cs="宋体"/>
          <w:kern w:val="0"/>
          <w:sz w:val="21"/>
          <w:szCs w:val="21"/>
        </w:rPr>
        <w:t>）给</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，这个请求用于删除没有被选中的候选地址，并且指示远程地址。</w:t>
      </w:r>
    </w:p>
    <w:p w:rsidR="00C83141" w:rsidRPr="00D4095B" w:rsidRDefault="00C83141" w:rsidP="00C83141">
      <w:pPr>
        <w:widowControl/>
        <w:spacing w:before="156"/>
        <w:ind w:firstLine="480"/>
        <w:rPr>
          <w:rFonts w:ascii="宋体" w:eastAsia="宋体" w:hAnsi="宋体" w:cs="宋体"/>
          <w:kern w:val="0"/>
          <w:sz w:val="21"/>
          <w:szCs w:val="21"/>
        </w:rPr>
      </w:pPr>
      <w:r w:rsidRPr="00D4095B">
        <w:rPr>
          <w:rFonts w:ascii="宋体" w:eastAsia="宋体" w:hAnsi="宋体" w:cs="宋体"/>
          <w:kern w:val="0"/>
          <w:sz w:val="21"/>
          <w:szCs w:val="21"/>
        </w:rPr>
        <w:t>消息</w:t>
      </w:r>
      <w:r w:rsidRPr="00D4095B">
        <w:rPr>
          <w:rFonts w:ascii="Times New Roman" w:eastAsia="宋体" w:hAnsi="Times New Roman" w:cs="Times New Roman"/>
          <w:kern w:val="0"/>
          <w:sz w:val="21"/>
          <w:szCs w:val="21"/>
        </w:rPr>
        <w:t>11</w:t>
      </w:r>
      <w:r w:rsidRPr="00D4095B">
        <w:rPr>
          <w:rFonts w:ascii="宋体" w:eastAsia="宋体" w:hAnsi="宋体" w:cs="宋体"/>
          <w:kern w:val="0"/>
          <w:sz w:val="21"/>
          <w:szCs w:val="21"/>
        </w:rPr>
        <w:t>到达</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之后，会触发</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执行一个相同地址对的检查，消息</w:t>
      </w:r>
      <w:r w:rsidRPr="00D4095B">
        <w:rPr>
          <w:rFonts w:ascii="Times New Roman" w:eastAsia="宋体" w:hAnsi="Times New Roman" w:cs="Times New Roman"/>
          <w:kern w:val="0"/>
          <w:sz w:val="21"/>
          <w:szCs w:val="21"/>
        </w:rPr>
        <w:t>16-19</w:t>
      </w:r>
      <w:r w:rsidRPr="00D4095B">
        <w:rPr>
          <w:rFonts w:ascii="宋体" w:eastAsia="宋体" w:hAnsi="宋体" w:cs="宋体"/>
          <w:kern w:val="0"/>
          <w:sz w:val="21"/>
          <w:szCs w:val="21"/>
        </w:rPr>
        <w:t>反映了这个过程，在收到消息</w:t>
      </w:r>
      <w:r w:rsidRPr="00D4095B">
        <w:rPr>
          <w:rFonts w:ascii="Times New Roman" w:eastAsia="宋体" w:hAnsi="Times New Roman" w:cs="Times New Roman"/>
          <w:kern w:val="0"/>
          <w:sz w:val="21"/>
          <w:szCs w:val="21"/>
        </w:rPr>
        <w:t>19</w:t>
      </w:r>
      <w:r w:rsidRPr="00D4095B">
        <w:rPr>
          <w:rFonts w:ascii="宋体" w:eastAsia="宋体" w:hAnsi="宋体" w:cs="宋体"/>
          <w:kern w:val="0"/>
          <w:sz w:val="21"/>
          <w:szCs w:val="21"/>
        </w:rPr>
        <w:t>的响应之后，</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会像</w:t>
      </w:r>
      <w:r w:rsidRPr="00D4095B">
        <w:rPr>
          <w:rFonts w:ascii="Times New Roman" w:eastAsia="宋体" w:hAnsi="Times New Roman" w:cs="Times New Roman"/>
          <w:kern w:val="0"/>
          <w:sz w:val="21"/>
          <w:szCs w:val="21"/>
        </w:rPr>
        <w:t>L</w:t>
      </w:r>
      <w:r w:rsidRPr="00D4095B">
        <w:rPr>
          <w:rFonts w:ascii="宋体" w:eastAsia="宋体" w:hAnsi="宋体" w:cs="宋体"/>
          <w:kern w:val="0"/>
          <w:sz w:val="21"/>
          <w:szCs w:val="21"/>
        </w:rPr>
        <w:t>一样创建一对新的地址对（以</w:t>
      </w:r>
      <w:r w:rsidRPr="00D4095B">
        <w:rPr>
          <w:rFonts w:ascii="Times New Roman" w:eastAsia="宋体" w:hAnsi="Times New Roman" w:cs="Times New Roman"/>
          <w:kern w:val="0"/>
          <w:sz w:val="21"/>
          <w:szCs w:val="21"/>
        </w:rPr>
        <w:t>R-PUB-1</w:t>
      </w:r>
      <w:r w:rsidRPr="00D4095B">
        <w:rPr>
          <w:rFonts w:ascii="宋体" w:eastAsia="宋体" w:hAnsi="宋体" w:cs="宋体"/>
          <w:kern w:val="0"/>
          <w:sz w:val="21"/>
          <w:szCs w:val="21"/>
        </w:rPr>
        <w:t>为本地地址，以</w:t>
      </w:r>
      <w:r w:rsidRPr="00D4095B">
        <w:rPr>
          <w:rFonts w:ascii="Times New Roman" w:eastAsia="宋体" w:hAnsi="Times New Roman" w:cs="Times New Roman"/>
          <w:kern w:val="0"/>
          <w:sz w:val="21"/>
          <w:szCs w:val="21"/>
        </w:rPr>
        <w:t>NAT-PUB-1</w:t>
      </w:r>
      <w:r w:rsidRPr="00D4095B">
        <w:rPr>
          <w:rFonts w:ascii="宋体" w:eastAsia="宋体" w:hAnsi="宋体" w:cs="宋体"/>
          <w:kern w:val="0"/>
          <w:sz w:val="21"/>
          <w:szCs w:val="21"/>
        </w:rPr>
        <w:t>为远程地址），并添加到有效列表中。这样就可以进行媒体传输了。</w:t>
      </w:r>
    </w:p>
    <w:p w:rsidR="00C83141" w:rsidRPr="00D4095B" w:rsidRDefault="00C83141" w:rsidP="00D4095B">
      <w:pPr>
        <w:pStyle w:val="ad"/>
        <w:spacing w:before="156" w:beforeAutospacing="0" w:after="0" w:afterAutospacing="0"/>
        <w:ind w:leftChars="200" w:left="480"/>
        <w:rPr>
          <w:rFonts w:ascii="Times New Roman" w:hAnsi="Times New Roman" w:cs="Times New Roman"/>
          <w:b/>
          <w:sz w:val="21"/>
          <w:szCs w:val="21"/>
        </w:rPr>
      </w:pPr>
      <w:r w:rsidRPr="00D4095B">
        <w:rPr>
          <w:rFonts w:ascii="Times New Roman" w:hAnsi="Times New Roman" w:cs="Times New Roman"/>
          <w:b/>
          <w:sz w:val="21"/>
          <w:szCs w:val="21"/>
        </w:rPr>
        <w:t>五、总结</w:t>
      </w:r>
    </w:p>
    <w:p w:rsidR="00C83141" w:rsidRPr="00D4095B" w:rsidRDefault="00C83141" w:rsidP="00C83141">
      <w:pPr>
        <w:widowControl/>
        <w:spacing w:before="156"/>
        <w:ind w:firstLine="480"/>
        <w:rPr>
          <w:rFonts w:ascii="宋体" w:eastAsia="宋体" w:hAnsi="宋体" w:cs="宋体"/>
          <w:kern w:val="0"/>
          <w:sz w:val="21"/>
          <w:szCs w:val="21"/>
        </w:rPr>
      </w:pPr>
      <w:r w:rsidRPr="00D4095B">
        <w:rPr>
          <w:rFonts w:ascii="宋体" w:eastAsia="宋体" w:hAnsi="宋体" w:cs="宋体"/>
          <w:kern w:val="0"/>
          <w:sz w:val="21"/>
          <w:szCs w:val="21"/>
        </w:rPr>
        <w:t>本文档从</w:t>
      </w:r>
      <w:r w:rsidRPr="00D4095B">
        <w:rPr>
          <w:rFonts w:ascii="Times New Roman" w:eastAsia="宋体" w:hAnsi="Times New Roman" w:cs="Times New Roman"/>
          <w:kern w:val="0"/>
          <w:sz w:val="21"/>
          <w:szCs w:val="21"/>
        </w:rPr>
        <w:t>ICE</w:t>
      </w:r>
      <w:r w:rsidRPr="00D4095B">
        <w:rPr>
          <w:rFonts w:ascii="宋体" w:eastAsia="宋体" w:hAnsi="宋体" w:cs="宋体"/>
          <w:kern w:val="0"/>
          <w:sz w:val="21"/>
          <w:szCs w:val="21"/>
        </w:rPr>
        <w:t>的产生背景入手，讨论了</w:t>
      </w:r>
      <w:r w:rsidRPr="00D4095B">
        <w:rPr>
          <w:rFonts w:ascii="Times New Roman" w:eastAsia="宋体" w:hAnsi="Times New Roman" w:cs="Times New Roman"/>
          <w:kern w:val="0"/>
          <w:sz w:val="21"/>
          <w:szCs w:val="21"/>
        </w:rPr>
        <w:t>ICE</w:t>
      </w:r>
      <w:r w:rsidRPr="00D4095B">
        <w:rPr>
          <w:rFonts w:ascii="宋体" w:eastAsia="宋体" w:hAnsi="宋体" w:cs="宋体"/>
          <w:kern w:val="0"/>
          <w:sz w:val="21"/>
          <w:szCs w:val="21"/>
        </w:rPr>
        <w:t>的基本原理及其特性，并对其工作的几个核心部位进行了简单的概述，在此基础之上，分析了一个基于</w:t>
      </w:r>
      <w:r w:rsidRPr="00D4095B">
        <w:rPr>
          <w:rFonts w:ascii="Times New Roman" w:eastAsia="宋体" w:hAnsi="Times New Roman" w:cs="Times New Roman"/>
          <w:kern w:val="0"/>
          <w:sz w:val="21"/>
          <w:szCs w:val="21"/>
        </w:rPr>
        <w:t>ICE</w:t>
      </w:r>
      <w:r w:rsidRPr="00D4095B">
        <w:rPr>
          <w:rFonts w:ascii="宋体" w:eastAsia="宋体" w:hAnsi="宋体" w:cs="宋体"/>
          <w:kern w:val="0"/>
          <w:sz w:val="21"/>
          <w:szCs w:val="21"/>
        </w:rPr>
        <w:t>通信的例子。所涉及的内容都是在宏观上的考虑，进一步的详细论述将在后续工作中展开。</w:t>
      </w:r>
    </w:p>
    <w:p w:rsidR="00C83141" w:rsidRPr="00D4095B" w:rsidRDefault="00C83141" w:rsidP="00C83141">
      <w:pPr>
        <w:rPr>
          <w:sz w:val="21"/>
          <w:szCs w:val="21"/>
        </w:rPr>
      </w:pPr>
      <w:r w:rsidRPr="00D4095B">
        <w:rPr>
          <w:rFonts w:ascii="Times New Roman" w:eastAsia="宋体" w:hAnsi="Times New Roman" w:cs="Times New Roman"/>
          <w:kern w:val="0"/>
          <w:sz w:val="21"/>
          <w:szCs w:val="21"/>
        </w:rPr>
        <w:t>1-4</w:t>
      </w:r>
      <w:r w:rsidRPr="00D4095B">
        <w:rPr>
          <w:rFonts w:ascii="宋体" w:eastAsia="宋体" w:hAnsi="宋体" w:cs="宋体"/>
          <w:kern w:val="0"/>
          <w:sz w:val="21"/>
          <w:szCs w:val="21"/>
        </w:rPr>
        <w:t>获取服务器反向地址。消息</w:t>
      </w:r>
      <w:r w:rsidRPr="00D4095B">
        <w:rPr>
          <w:rFonts w:ascii="Times New Roman" w:eastAsia="宋体" w:hAnsi="Times New Roman" w:cs="Times New Roman"/>
          <w:kern w:val="0"/>
          <w:sz w:val="21"/>
          <w:szCs w:val="21"/>
        </w:rPr>
        <w:t>5</w:t>
      </w:r>
      <w:r w:rsidRPr="00D4095B">
        <w:rPr>
          <w:rFonts w:ascii="宋体" w:eastAsia="宋体" w:hAnsi="宋体" w:cs="宋体"/>
          <w:kern w:val="0"/>
          <w:sz w:val="21"/>
          <w:szCs w:val="21"/>
        </w:rPr>
        <w:t>发送一个请求给</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，该请求包括了本地主机候选地址和服务器反向地址。</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收到消息</w:t>
      </w:r>
      <w:r w:rsidRPr="00D4095B">
        <w:rPr>
          <w:rFonts w:ascii="Times New Roman" w:eastAsia="宋体" w:hAnsi="Times New Roman" w:cs="Times New Roman"/>
          <w:kern w:val="0"/>
          <w:sz w:val="21"/>
          <w:szCs w:val="21"/>
        </w:rPr>
        <w:t>5</w:t>
      </w:r>
      <w:r w:rsidRPr="00D4095B">
        <w:rPr>
          <w:rFonts w:ascii="宋体" w:eastAsia="宋体" w:hAnsi="宋体" w:cs="宋体"/>
          <w:kern w:val="0"/>
          <w:sz w:val="21"/>
          <w:szCs w:val="21"/>
        </w:rPr>
        <w:t>之后，通过消息</w:t>
      </w:r>
      <w:r w:rsidRPr="00D4095B">
        <w:rPr>
          <w:rFonts w:ascii="Times New Roman" w:eastAsia="宋体" w:hAnsi="Times New Roman" w:cs="Times New Roman"/>
          <w:kern w:val="0"/>
          <w:sz w:val="21"/>
          <w:szCs w:val="21"/>
        </w:rPr>
        <w:t>6-7</w:t>
      </w:r>
      <w:r w:rsidRPr="00D4095B">
        <w:rPr>
          <w:rFonts w:ascii="宋体" w:eastAsia="宋体" w:hAnsi="宋体" w:cs="宋体"/>
          <w:kern w:val="0"/>
          <w:sz w:val="21"/>
          <w:szCs w:val="21"/>
        </w:rPr>
        <w:t>获取服务器反向地址（由于</w:t>
      </w:r>
      <w:r w:rsidRPr="00D4095B">
        <w:rPr>
          <w:rFonts w:ascii="Times New Roman" w:eastAsia="宋体" w:hAnsi="Times New Roman" w:cs="Times New Roman"/>
          <w:kern w:val="0"/>
          <w:sz w:val="21"/>
          <w:szCs w:val="21"/>
        </w:rPr>
        <w:t>R</w:t>
      </w:r>
      <w:r w:rsidRPr="00D4095B">
        <w:rPr>
          <w:rFonts w:ascii="宋体" w:eastAsia="宋体" w:hAnsi="宋体" w:cs="宋体"/>
          <w:kern w:val="0"/>
          <w:sz w:val="21"/>
          <w:szCs w:val="21"/>
        </w:rPr>
        <w:t>不在</w:t>
      </w:r>
      <w:r w:rsidRPr="00D4095B">
        <w:rPr>
          <w:rFonts w:ascii="Times New Roman" w:eastAsia="宋体" w:hAnsi="Times New Roman" w:cs="Times New Roman"/>
          <w:kern w:val="0"/>
          <w:sz w:val="21"/>
          <w:szCs w:val="21"/>
        </w:rPr>
        <w:t>NAT</w:t>
      </w:r>
      <w:r w:rsidRPr="00D4095B">
        <w:rPr>
          <w:rFonts w:ascii="宋体" w:eastAsia="宋体" w:hAnsi="宋体" w:cs="宋体"/>
          <w:kern w:val="0"/>
          <w:sz w:val="21"/>
          <w:szCs w:val="21"/>
        </w:rPr>
        <w:t>之后，服务器反向地址与主机候选地址相同），然后发送一个应答（消息</w:t>
      </w:r>
      <w:r w:rsidRPr="00D4095B">
        <w:rPr>
          <w:rFonts w:ascii="Times New Roman" w:eastAsia="宋体" w:hAnsi="Times New Roman" w:cs="Times New Roman"/>
          <w:kern w:val="0"/>
          <w:sz w:val="21"/>
          <w:szCs w:val="21"/>
        </w:rPr>
        <w:t>8</w:t>
      </w:r>
      <w:r w:rsidRPr="00D4095B">
        <w:rPr>
          <w:rFonts w:ascii="宋体" w:eastAsia="宋体" w:hAnsi="宋体" w:cs="宋体"/>
          <w:kern w:val="0"/>
          <w:sz w:val="21"/>
          <w:szCs w:val="21"/>
        </w:rPr>
        <w:t>）给</w:t>
      </w:r>
      <w:r w:rsidRPr="00D4095B">
        <w:rPr>
          <w:rFonts w:ascii="Times New Roman" w:eastAsia="宋体" w:hAnsi="Times New Roman" w:cs="Times New Roman"/>
          <w:kern w:val="0"/>
          <w:sz w:val="21"/>
          <w:szCs w:val="21"/>
        </w:rPr>
        <w:t>L</w:t>
      </w:r>
      <w:r w:rsidRPr="00D4095B">
        <w:rPr>
          <w:rFonts w:ascii="宋体" w:eastAsia="宋体" w:hAnsi="宋体" w:cs="宋体"/>
          <w:kern w:val="0"/>
          <w:sz w:val="21"/>
          <w:szCs w:val="21"/>
        </w:rPr>
        <w:t>，应答中包括主机候选地址。至此，通信双方都获取了彼此的网络信息。</w:t>
      </w:r>
      <w:r w:rsidRPr="00D4095B">
        <w:rPr>
          <w:rFonts w:ascii="Times New Roman" w:eastAsia="宋体" w:hAnsi="Times New Roman" w:cs="Times New Roman"/>
          <w:kern w:val="0"/>
          <w:sz w:val="21"/>
          <w:szCs w:val="21"/>
        </w:rPr>
        <w:t> ICE</w:t>
      </w:r>
      <w:r w:rsidRPr="00D4095B">
        <w:rPr>
          <w:rFonts w:ascii="宋体" w:eastAsia="宋体" w:hAnsi="宋体" w:cs="宋体"/>
          <w:kern w:val="0"/>
          <w:sz w:val="21"/>
          <w:szCs w:val="21"/>
        </w:rPr>
        <w:t>的典型应用环境</w:t>
      </w:r>
    </w:p>
    <w:p w:rsidR="009D64CA" w:rsidRPr="00C83141" w:rsidRDefault="009D64CA" w:rsidP="003C161F">
      <w:pPr>
        <w:pStyle w:val="TextBody"/>
        <w:ind w:firstLineChars="200" w:firstLine="420"/>
        <w:rPr>
          <w:rFonts w:asciiTheme="minorEastAsia" w:eastAsiaTheme="minorEastAsia" w:hAnsiTheme="minorEastAsia"/>
          <w:sz w:val="21"/>
          <w:szCs w:val="21"/>
        </w:rPr>
      </w:pPr>
    </w:p>
    <w:p w:rsidR="004436DF" w:rsidRPr="003C161F" w:rsidRDefault="004436DF" w:rsidP="008A43FE">
      <w:pPr>
        <w:pStyle w:val="ab"/>
        <w:numPr>
          <w:ilvl w:val="2"/>
          <w:numId w:val="5"/>
        </w:numPr>
        <w:ind w:firstLineChars="0"/>
        <w:outlineLvl w:val="2"/>
        <w:rPr>
          <w:sz w:val="21"/>
        </w:rPr>
      </w:pPr>
      <w:bookmarkStart w:id="196" w:name="IETF_.E8.A6.8F.E6.A0.BC"/>
      <w:bookmarkStart w:id="197" w:name="_Toc381081887"/>
      <w:bookmarkStart w:id="198" w:name="_Toc381116544"/>
      <w:bookmarkEnd w:id="196"/>
      <w:r w:rsidRPr="003C161F">
        <w:rPr>
          <w:rFonts w:eastAsia="宋体"/>
          <w:sz w:val="21"/>
        </w:rPr>
        <w:t xml:space="preserve">IETF </w:t>
      </w:r>
      <w:r w:rsidRPr="003C161F">
        <w:rPr>
          <w:rFonts w:eastAsia="宋体"/>
          <w:sz w:val="21"/>
        </w:rPr>
        <w:t>规格</w:t>
      </w:r>
      <w:bookmarkEnd w:id="197"/>
      <w:bookmarkEnd w:id="198"/>
    </w:p>
    <w:p w:rsidR="004436DF" w:rsidRPr="003C161F" w:rsidRDefault="004436DF" w:rsidP="004436DF">
      <w:pPr>
        <w:pStyle w:val="TextBody"/>
        <w:numPr>
          <w:ilvl w:val="0"/>
          <w:numId w:val="4"/>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Interactive Connectivity Establishment (ICE): A Protocol for Network Address Translator (NAT) Traversal for Offer/Answer Protocols </w:t>
      </w:r>
      <w:hyperlink r:id="rId131">
        <w:r w:rsidRPr="003C161F">
          <w:rPr>
            <w:rStyle w:val="InternetLink"/>
            <w:rFonts w:asciiTheme="minorEastAsia" w:eastAsiaTheme="minorEastAsia" w:hAnsiTheme="minorEastAsia"/>
            <w:sz w:val="21"/>
            <w:szCs w:val="21"/>
          </w:rPr>
          <w:t>RFC 5245</w:t>
        </w:r>
      </w:hyperlink>
      <w:r w:rsidRPr="003C161F">
        <w:rPr>
          <w:rFonts w:asciiTheme="minorEastAsia" w:eastAsiaTheme="minorEastAsia" w:hAnsiTheme="minorEastAsia"/>
          <w:sz w:val="21"/>
          <w:szCs w:val="21"/>
        </w:rPr>
        <w:t xml:space="preserve"> </w:t>
      </w:r>
    </w:p>
    <w:p w:rsidR="004436DF" w:rsidRPr="003C161F" w:rsidRDefault="004436DF" w:rsidP="004436DF">
      <w:pPr>
        <w:pStyle w:val="TextBody"/>
        <w:numPr>
          <w:ilvl w:val="0"/>
          <w:numId w:val="4"/>
        </w:numPr>
        <w:tabs>
          <w:tab w:val="left" w:pos="0"/>
        </w:tabs>
        <w:spacing w:after="0"/>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Session Traversal Utilities for NAT (STUN): </w:t>
      </w:r>
      <w:hyperlink r:id="rId132">
        <w:r w:rsidRPr="003C161F">
          <w:rPr>
            <w:rStyle w:val="InternetLink"/>
            <w:rFonts w:asciiTheme="minorEastAsia" w:eastAsiaTheme="minorEastAsia" w:hAnsiTheme="minorEastAsia"/>
            <w:sz w:val="21"/>
            <w:szCs w:val="21"/>
          </w:rPr>
          <w:t>RFC 5389</w:t>
        </w:r>
      </w:hyperlink>
      <w:r w:rsidRPr="003C161F">
        <w:rPr>
          <w:rFonts w:asciiTheme="minorEastAsia" w:eastAsiaTheme="minorEastAsia" w:hAnsiTheme="minorEastAsia"/>
          <w:sz w:val="21"/>
          <w:szCs w:val="21"/>
        </w:rPr>
        <w:t xml:space="preserve"> </w:t>
      </w:r>
    </w:p>
    <w:p w:rsidR="004436DF" w:rsidRDefault="004436DF" w:rsidP="004436DF">
      <w:pPr>
        <w:pStyle w:val="TextBody"/>
        <w:numPr>
          <w:ilvl w:val="0"/>
          <w:numId w:val="4"/>
        </w:numPr>
        <w:tabs>
          <w:tab w:val="left" w:pos="0"/>
        </w:tabs>
        <w:rPr>
          <w:rFonts w:asciiTheme="minorEastAsia" w:eastAsiaTheme="minorEastAsia" w:hAnsiTheme="minorEastAsia"/>
          <w:sz w:val="21"/>
          <w:szCs w:val="21"/>
        </w:rPr>
      </w:pPr>
      <w:r w:rsidRPr="003C161F">
        <w:rPr>
          <w:rFonts w:asciiTheme="minorEastAsia" w:eastAsiaTheme="minorEastAsia" w:hAnsiTheme="minorEastAsia"/>
          <w:sz w:val="21"/>
          <w:szCs w:val="21"/>
        </w:rPr>
        <w:t xml:space="preserve">Traversal Using Relays around NAT (TURN): Relay Extensions to STUN </w:t>
      </w:r>
      <w:hyperlink r:id="rId133">
        <w:r w:rsidRPr="003C161F">
          <w:rPr>
            <w:rStyle w:val="InternetLink"/>
            <w:rFonts w:asciiTheme="minorEastAsia" w:eastAsiaTheme="minorEastAsia" w:hAnsiTheme="minorEastAsia"/>
            <w:sz w:val="21"/>
            <w:szCs w:val="21"/>
          </w:rPr>
          <w:t>RFC 5766</w:t>
        </w:r>
      </w:hyperlink>
      <w:r w:rsidRPr="003C161F">
        <w:rPr>
          <w:rFonts w:asciiTheme="minorEastAsia" w:eastAsiaTheme="minorEastAsia" w:hAnsiTheme="minorEastAsia"/>
          <w:sz w:val="21"/>
          <w:szCs w:val="21"/>
        </w:rPr>
        <w:t xml:space="preserve"> </w:t>
      </w:r>
    </w:p>
    <w:p w:rsidR="001829F1" w:rsidRDefault="001829F1" w:rsidP="001829F1">
      <w:pPr>
        <w:pStyle w:val="TextBody"/>
        <w:tabs>
          <w:tab w:val="left" w:pos="0"/>
        </w:tabs>
        <w:rPr>
          <w:rFonts w:asciiTheme="minorEastAsia" w:eastAsiaTheme="minorEastAsia" w:hAnsiTheme="minorEastAsia"/>
          <w:sz w:val="21"/>
          <w:szCs w:val="21"/>
        </w:rPr>
      </w:pPr>
    </w:p>
    <w:p w:rsidR="001829F1" w:rsidRDefault="005B5A31" w:rsidP="001829F1">
      <w:pPr>
        <w:pStyle w:val="TextBody"/>
        <w:tabs>
          <w:tab w:val="left" w:pos="0"/>
        </w:tabs>
        <w:rPr>
          <w:rFonts w:asciiTheme="minorEastAsia" w:eastAsiaTheme="minorEastAsia" w:hAnsiTheme="minorEastAsia"/>
          <w:sz w:val="21"/>
          <w:szCs w:val="21"/>
        </w:rPr>
      </w:pPr>
      <w:r w:rsidRPr="003C161F">
        <w:rPr>
          <w:rFonts w:eastAsiaTheme="minorEastAsia" w:hint="eastAsia"/>
          <w:sz w:val="21"/>
          <w:szCs w:val="21"/>
        </w:rPr>
        <w:object w:dxaOrig="9180" w:dyaOrig="11880">
          <v:shape id="_x0000_i1032" type="#_x0000_t75" style="width:458.9pt;height:594.15pt" o:ole="">
            <v:imagedata r:id="rId134" o:title=""/>
          </v:shape>
          <o:OLEObject Type="Embed" ProgID="AcroExch.Document.7" ShapeID="_x0000_i1032" DrawAspect="Content" ObjectID="_1454870033" r:id="rId135"/>
        </w:object>
      </w:r>
    </w:p>
    <w:p w:rsidR="001829F1" w:rsidRPr="003C161F" w:rsidRDefault="001829F1" w:rsidP="001829F1">
      <w:pPr>
        <w:pStyle w:val="TextBody"/>
        <w:tabs>
          <w:tab w:val="left" w:pos="0"/>
        </w:tabs>
        <w:rPr>
          <w:rFonts w:asciiTheme="minorEastAsia" w:eastAsiaTheme="minorEastAsia" w:hAnsiTheme="minorEastAsia"/>
          <w:sz w:val="21"/>
          <w:szCs w:val="21"/>
        </w:rPr>
      </w:pPr>
    </w:p>
    <w:p w:rsidR="004436DF" w:rsidRPr="001829F1" w:rsidRDefault="001829F1" w:rsidP="008A43FE">
      <w:pPr>
        <w:pStyle w:val="ab"/>
        <w:numPr>
          <w:ilvl w:val="2"/>
          <w:numId w:val="5"/>
        </w:numPr>
        <w:ind w:firstLineChars="0"/>
        <w:outlineLvl w:val="2"/>
        <w:rPr>
          <w:rFonts w:eastAsia="宋体" w:hint="eastAsia"/>
          <w:sz w:val="21"/>
        </w:rPr>
      </w:pPr>
      <w:bookmarkStart w:id="199" w:name="_Toc381081888"/>
      <w:bookmarkStart w:id="200" w:name="_Toc381116545"/>
      <w:r>
        <w:rPr>
          <w:rFonts w:eastAsia="宋体" w:hint="eastAsia"/>
          <w:sz w:val="21"/>
        </w:rPr>
        <w:t>开</w:t>
      </w:r>
      <w:r w:rsidR="004436DF" w:rsidRPr="001829F1">
        <w:rPr>
          <w:rFonts w:eastAsia="宋体"/>
          <w:sz w:val="21"/>
        </w:rPr>
        <w:t>源</w:t>
      </w:r>
      <w:r>
        <w:rPr>
          <w:rFonts w:eastAsia="宋体" w:hint="eastAsia"/>
          <w:sz w:val="21"/>
        </w:rPr>
        <w:t>工程</w:t>
      </w:r>
      <w:r w:rsidR="004436DF" w:rsidRPr="001829F1">
        <w:rPr>
          <w:rFonts w:eastAsia="宋体"/>
          <w:sz w:val="21"/>
        </w:rPr>
        <w:t>：</w:t>
      </w:r>
      <w:bookmarkEnd w:id="199"/>
      <w:bookmarkEnd w:id="200"/>
    </w:p>
    <w:p w:rsidR="004436DF" w:rsidRPr="003C161F" w:rsidRDefault="00BE5BA6" w:rsidP="004436DF">
      <w:pPr>
        <w:pStyle w:val="TextBody"/>
        <w:rPr>
          <w:rFonts w:asciiTheme="minorEastAsia" w:eastAsiaTheme="minorEastAsia" w:hAnsiTheme="minorEastAsia"/>
          <w:sz w:val="21"/>
          <w:szCs w:val="21"/>
        </w:rPr>
      </w:pPr>
      <w:hyperlink r:id="rId136">
        <w:r w:rsidR="004436DF" w:rsidRPr="003C161F">
          <w:rPr>
            <w:rStyle w:val="InternetLink"/>
            <w:rFonts w:asciiTheme="minorEastAsia" w:eastAsiaTheme="minorEastAsia" w:hAnsiTheme="minorEastAsia"/>
            <w:sz w:val="21"/>
            <w:szCs w:val="21"/>
          </w:rPr>
          <w:t>PJNATH - Open Source ICE, STUN, and TURN Library</w:t>
        </w:r>
      </w:hyperlink>
      <w:r w:rsidR="004436DF" w:rsidRPr="003C161F">
        <w:rPr>
          <w:rFonts w:asciiTheme="minorEastAsia" w:eastAsiaTheme="minorEastAsia" w:hAnsiTheme="minorEastAsia"/>
          <w:sz w:val="21"/>
          <w:szCs w:val="21"/>
        </w:rPr>
        <w:t xml:space="preserve"> </w:t>
      </w:r>
    </w:p>
    <w:p w:rsidR="004436DF" w:rsidRPr="003C161F" w:rsidRDefault="00BE5BA6" w:rsidP="004436DF">
      <w:pPr>
        <w:pStyle w:val="TextBody"/>
        <w:rPr>
          <w:rFonts w:asciiTheme="minorEastAsia" w:eastAsiaTheme="minorEastAsia" w:hAnsiTheme="minorEastAsia"/>
          <w:sz w:val="21"/>
          <w:szCs w:val="21"/>
        </w:rPr>
      </w:pPr>
      <w:hyperlink r:id="rId137">
        <w:proofErr w:type="gramStart"/>
        <w:r w:rsidR="004436DF" w:rsidRPr="003C161F">
          <w:rPr>
            <w:rStyle w:val="InternetLink"/>
            <w:rFonts w:asciiTheme="minorEastAsia" w:eastAsiaTheme="minorEastAsia" w:hAnsiTheme="minorEastAsia"/>
            <w:sz w:val="21"/>
            <w:szCs w:val="21"/>
          </w:rPr>
          <w:t>libnice</w:t>
        </w:r>
        <w:proofErr w:type="gramEnd"/>
        <w:r w:rsidR="004436DF" w:rsidRPr="003C161F">
          <w:rPr>
            <w:rStyle w:val="InternetLink"/>
            <w:rFonts w:asciiTheme="minorEastAsia" w:eastAsiaTheme="minorEastAsia" w:hAnsiTheme="minorEastAsia"/>
            <w:sz w:val="21"/>
            <w:szCs w:val="21"/>
          </w:rPr>
          <w:t>: GLib ICE library</w:t>
        </w:r>
      </w:hyperlink>
      <w:r w:rsidR="004436DF" w:rsidRPr="003C161F">
        <w:rPr>
          <w:rFonts w:asciiTheme="minorEastAsia" w:eastAsiaTheme="minorEastAsia" w:hAnsiTheme="minorEastAsia"/>
          <w:sz w:val="21"/>
          <w:szCs w:val="21"/>
        </w:rPr>
        <w:t xml:space="preserve"> </w:t>
      </w:r>
    </w:p>
    <w:p w:rsidR="004436DF" w:rsidRPr="003C161F" w:rsidRDefault="004436DF" w:rsidP="004436DF">
      <w:pPr>
        <w:rPr>
          <w:rFonts w:asciiTheme="minorEastAsia" w:eastAsiaTheme="minorEastAsia" w:hAnsiTheme="minorEastAsia" w:cs="Mangal"/>
          <w:b/>
          <w:sz w:val="21"/>
          <w:szCs w:val="21"/>
        </w:rPr>
      </w:pPr>
    </w:p>
    <w:p w:rsidR="004436DF" w:rsidRPr="003C161F" w:rsidRDefault="00122093" w:rsidP="004436DF">
      <w:pPr>
        <w:rPr>
          <w:rFonts w:eastAsiaTheme="minorEastAsia" w:hint="eastAsia"/>
          <w:sz w:val="21"/>
          <w:szCs w:val="21"/>
        </w:rPr>
      </w:pPr>
      <w:r w:rsidRPr="003C161F">
        <w:rPr>
          <w:rFonts w:eastAsiaTheme="minorEastAsia" w:hint="eastAsia"/>
          <w:sz w:val="21"/>
          <w:szCs w:val="21"/>
        </w:rPr>
        <w:object w:dxaOrig="11910" w:dyaOrig="8925">
          <v:shape id="_x0000_i1033" type="#_x0000_t75" style="width:595.4pt;height:446.4pt" o:ole="">
            <v:imagedata r:id="rId138" o:title=""/>
          </v:shape>
          <o:OLEObject Type="Embed" ProgID="AcroExch.Document.7" ShapeID="_x0000_i1033" DrawAspect="Content" ObjectID="_1454870034" r:id="rId139"/>
        </w:object>
      </w:r>
    </w:p>
    <w:p w:rsidR="004436DF" w:rsidRPr="003C161F" w:rsidRDefault="004436DF" w:rsidP="008A43FE">
      <w:pPr>
        <w:pStyle w:val="ab"/>
        <w:numPr>
          <w:ilvl w:val="1"/>
          <w:numId w:val="5"/>
        </w:numPr>
        <w:ind w:firstLineChars="0"/>
        <w:outlineLvl w:val="1"/>
        <w:rPr>
          <w:rFonts w:asciiTheme="minorEastAsia" w:eastAsiaTheme="minorEastAsia" w:hAnsiTheme="minorEastAsia"/>
          <w:b/>
          <w:sz w:val="21"/>
        </w:rPr>
      </w:pPr>
      <w:bookmarkStart w:id="201" w:name="_Toc381081889"/>
      <w:bookmarkStart w:id="202" w:name="_Toc381116546"/>
      <w:r w:rsidRPr="003C161F">
        <w:rPr>
          <w:rFonts w:asciiTheme="minorEastAsia" w:eastAsiaTheme="minorEastAsia" w:hAnsiTheme="minorEastAsia"/>
          <w:b/>
          <w:sz w:val="21"/>
        </w:rPr>
        <w:t>XEP-0166 Jingle</w:t>
      </w:r>
      <w:bookmarkEnd w:id="201"/>
      <w:bookmarkEnd w:id="202"/>
      <w:r w:rsidRPr="003C161F">
        <w:rPr>
          <w:rFonts w:asciiTheme="minorEastAsia" w:eastAsiaTheme="minorEastAsia" w:hAnsiTheme="minorEastAsia"/>
          <w:b/>
          <w:sz w:val="21"/>
        </w:rPr>
        <w:t xml:space="preserve"> </w:t>
      </w:r>
    </w:p>
    <w:p w:rsidR="004436DF" w:rsidRPr="003C161F" w:rsidRDefault="004436DF" w:rsidP="005A3763">
      <w:pPr>
        <w:pStyle w:val="ad"/>
        <w:rPr>
          <w:sz w:val="21"/>
          <w:szCs w:val="21"/>
        </w:rPr>
      </w:pPr>
      <w:r w:rsidRPr="003C161F">
        <w:rPr>
          <w:sz w:val="21"/>
          <w:szCs w:val="21"/>
        </w:rPr>
        <w:t xml:space="preserve">本文档定义了在Jabber/XMPP客户间初始化及管理点对点的多媒体会话(sessions)（比如，声音和图像的交换）框架，它在一定程度上与现有的Internet标准具有互操作性。 </w:t>
      </w:r>
    </w:p>
    <w:p w:rsidR="004436DF" w:rsidRPr="003C161F" w:rsidRDefault="004436DF" w:rsidP="004436DF">
      <w:pPr>
        <w:pStyle w:val="ad"/>
        <w:rPr>
          <w:sz w:val="21"/>
          <w:szCs w:val="21"/>
        </w:rPr>
      </w:pPr>
      <w:r w:rsidRPr="003C161F">
        <w:rPr>
          <w:sz w:val="21"/>
          <w:szCs w:val="21"/>
        </w:rPr>
        <w:t xml:space="preserve">警告：本标准跟踪文档是实验性的。作为XMPP扩展协议发表，并不意味着XMPP标准基金会批准了这个协议。我们鼓励对本协议进行探索性的实现，但在本协议的状态发展为草稿之前，产品性的系统不应实现本协议。 </w:t>
      </w:r>
    </w:p>
    <w:p w:rsidR="004436DF" w:rsidRPr="003C161F" w:rsidRDefault="004436DF" w:rsidP="004436DF">
      <w:pPr>
        <w:pStyle w:val="ad"/>
        <w:rPr>
          <w:sz w:val="21"/>
          <w:szCs w:val="21"/>
        </w:rPr>
      </w:pPr>
      <w:r w:rsidRPr="003C161F">
        <w:rPr>
          <w:sz w:val="21"/>
          <w:szCs w:val="21"/>
        </w:rPr>
        <w:br/>
      </w:r>
      <w:r w:rsidRPr="003C161F">
        <w:rPr>
          <w:b/>
          <w:bCs/>
          <w:sz w:val="21"/>
          <w:szCs w:val="21"/>
        </w:rPr>
        <w:t>文档信息</w:t>
      </w:r>
      <w:r w:rsidRPr="003C161F">
        <w:rPr>
          <w:sz w:val="21"/>
          <w:szCs w:val="21"/>
        </w:rPr>
        <w:t xml:space="preserve"> </w:t>
      </w:r>
    </w:p>
    <w:p w:rsidR="004436DF" w:rsidRPr="003C161F" w:rsidRDefault="004436DF" w:rsidP="004436DF">
      <w:pPr>
        <w:pStyle w:val="ad"/>
        <w:rPr>
          <w:sz w:val="21"/>
          <w:szCs w:val="21"/>
        </w:rPr>
      </w:pPr>
      <w:r w:rsidRPr="003C161F">
        <w:rPr>
          <w:sz w:val="21"/>
          <w:szCs w:val="21"/>
        </w:rPr>
        <w:t>系列：</w:t>
      </w:r>
      <w:hyperlink r:id="rId140" w:history="1">
        <w:r w:rsidRPr="003C161F">
          <w:rPr>
            <w:rStyle w:val="a7"/>
            <w:sz w:val="21"/>
            <w:szCs w:val="21"/>
          </w:rPr>
          <w:t>XEP</w:t>
        </w:r>
      </w:hyperlink>
      <w:r w:rsidRPr="003C161F">
        <w:rPr>
          <w:sz w:val="21"/>
          <w:szCs w:val="21"/>
        </w:rPr>
        <w:t xml:space="preserve"> </w:t>
      </w:r>
    </w:p>
    <w:p w:rsidR="004436DF" w:rsidRPr="003C161F" w:rsidRDefault="004436DF" w:rsidP="004436DF">
      <w:pPr>
        <w:pStyle w:val="ad"/>
        <w:rPr>
          <w:sz w:val="21"/>
          <w:szCs w:val="21"/>
        </w:rPr>
      </w:pPr>
      <w:r w:rsidRPr="003C161F">
        <w:rPr>
          <w:sz w:val="21"/>
          <w:szCs w:val="21"/>
        </w:rPr>
        <w:t>序号：</w:t>
      </w:r>
      <w:hyperlink r:id="rId141" w:history="1">
        <w:r w:rsidRPr="003C161F">
          <w:rPr>
            <w:rStyle w:val="a7"/>
            <w:sz w:val="21"/>
            <w:szCs w:val="21"/>
          </w:rPr>
          <w:t>0166</w:t>
        </w:r>
      </w:hyperlink>
      <w:r w:rsidRPr="003C161F">
        <w:rPr>
          <w:sz w:val="21"/>
          <w:szCs w:val="21"/>
        </w:rPr>
        <w:t xml:space="preserve"> </w:t>
      </w:r>
    </w:p>
    <w:p w:rsidR="004436DF" w:rsidRPr="003C161F" w:rsidRDefault="004436DF" w:rsidP="004436DF">
      <w:pPr>
        <w:pStyle w:val="ad"/>
        <w:rPr>
          <w:sz w:val="21"/>
          <w:szCs w:val="21"/>
        </w:rPr>
      </w:pPr>
      <w:r w:rsidRPr="003C161F">
        <w:rPr>
          <w:sz w:val="21"/>
          <w:szCs w:val="21"/>
        </w:rPr>
        <w:t>发布者：</w:t>
      </w:r>
      <w:hyperlink r:id="rId142" w:history="1">
        <w:r w:rsidRPr="003C161F">
          <w:rPr>
            <w:rStyle w:val="a7"/>
            <w:sz w:val="21"/>
            <w:szCs w:val="21"/>
          </w:rPr>
          <w:t>XMPP标准基金会</w:t>
        </w:r>
      </w:hyperlink>
      <w:r w:rsidRPr="003C161F">
        <w:rPr>
          <w:sz w:val="21"/>
          <w:szCs w:val="21"/>
        </w:rPr>
        <w:t xml:space="preserve"> </w:t>
      </w:r>
    </w:p>
    <w:p w:rsidR="004436DF" w:rsidRPr="003C161F" w:rsidRDefault="004436DF" w:rsidP="004436DF">
      <w:pPr>
        <w:pStyle w:val="ad"/>
        <w:rPr>
          <w:sz w:val="21"/>
          <w:szCs w:val="21"/>
        </w:rPr>
      </w:pPr>
      <w:r w:rsidRPr="003C161F">
        <w:rPr>
          <w:sz w:val="21"/>
          <w:szCs w:val="21"/>
        </w:rPr>
        <w:t>状态：</w:t>
      </w:r>
      <w:hyperlink r:id="rId143" w:anchor="states-Experimental" w:history="1">
        <w:r w:rsidRPr="003C161F">
          <w:rPr>
            <w:rStyle w:val="a7"/>
            <w:sz w:val="21"/>
            <w:szCs w:val="21"/>
          </w:rPr>
          <w:t>实验性的</w:t>
        </w:r>
      </w:hyperlink>
      <w:r w:rsidRPr="003C161F">
        <w:rPr>
          <w:sz w:val="21"/>
          <w:szCs w:val="21"/>
        </w:rPr>
        <w:t xml:space="preserve"> </w:t>
      </w:r>
    </w:p>
    <w:p w:rsidR="004436DF" w:rsidRPr="003C161F" w:rsidRDefault="004436DF" w:rsidP="004436DF">
      <w:pPr>
        <w:pStyle w:val="ad"/>
        <w:rPr>
          <w:sz w:val="21"/>
          <w:szCs w:val="21"/>
        </w:rPr>
      </w:pPr>
      <w:r w:rsidRPr="003C161F">
        <w:rPr>
          <w:sz w:val="21"/>
          <w:szCs w:val="21"/>
        </w:rPr>
        <w:lastRenderedPageBreak/>
        <w:t>类型：</w:t>
      </w:r>
      <w:hyperlink r:id="rId144" w:anchor="types-Standards%20Track" w:history="1">
        <w:r w:rsidRPr="003C161F">
          <w:rPr>
            <w:rStyle w:val="a7"/>
            <w:sz w:val="21"/>
            <w:szCs w:val="21"/>
          </w:rPr>
          <w:t>标准跟踪</w:t>
        </w:r>
      </w:hyperlink>
      <w:r w:rsidRPr="003C161F">
        <w:rPr>
          <w:sz w:val="21"/>
          <w:szCs w:val="21"/>
        </w:rPr>
        <w:t xml:space="preserve"> </w:t>
      </w:r>
    </w:p>
    <w:p w:rsidR="004436DF" w:rsidRPr="003C161F" w:rsidRDefault="004436DF" w:rsidP="004436DF">
      <w:pPr>
        <w:pStyle w:val="ad"/>
        <w:rPr>
          <w:sz w:val="21"/>
          <w:szCs w:val="21"/>
        </w:rPr>
      </w:pPr>
      <w:r w:rsidRPr="003C161F">
        <w:rPr>
          <w:sz w:val="21"/>
          <w:szCs w:val="21"/>
        </w:rPr>
        <w:t xml:space="preserve">版本：0.14 </w:t>
      </w:r>
    </w:p>
    <w:p w:rsidR="004436DF" w:rsidRPr="003C161F" w:rsidRDefault="004436DF" w:rsidP="004436DF">
      <w:pPr>
        <w:pStyle w:val="ad"/>
        <w:rPr>
          <w:sz w:val="21"/>
          <w:szCs w:val="21"/>
        </w:rPr>
      </w:pPr>
      <w:r w:rsidRPr="003C161F">
        <w:rPr>
          <w:sz w:val="21"/>
          <w:szCs w:val="21"/>
        </w:rPr>
        <w:t xml:space="preserve">最后更新：2007-04-17 </w:t>
      </w:r>
    </w:p>
    <w:p w:rsidR="004436DF" w:rsidRPr="003C161F" w:rsidRDefault="004436DF" w:rsidP="004436DF">
      <w:pPr>
        <w:pStyle w:val="ad"/>
        <w:rPr>
          <w:sz w:val="21"/>
          <w:szCs w:val="21"/>
        </w:rPr>
      </w:pPr>
      <w:r w:rsidRPr="003C161F">
        <w:rPr>
          <w:sz w:val="21"/>
          <w:szCs w:val="21"/>
        </w:rPr>
        <w:t>批准机构：</w:t>
      </w:r>
      <w:hyperlink r:id="rId145" w:history="1">
        <w:r w:rsidRPr="003C161F">
          <w:rPr>
            <w:rStyle w:val="a7"/>
            <w:sz w:val="21"/>
            <w:szCs w:val="21"/>
          </w:rPr>
          <w:t>XMPP理事会</w:t>
        </w:r>
      </w:hyperlink>
      <w:r w:rsidRPr="003C161F">
        <w:rPr>
          <w:sz w:val="21"/>
          <w:szCs w:val="21"/>
        </w:rPr>
        <w:t xml:space="preserve"> </w:t>
      </w:r>
    </w:p>
    <w:p w:rsidR="004436DF" w:rsidRPr="003C161F" w:rsidRDefault="004436DF" w:rsidP="004436DF">
      <w:pPr>
        <w:pStyle w:val="ad"/>
        <w:rPr>
          <w:sz w:val="21"/>
          <w:szCs w:val="21"/>
        </w:rPr>
      </w:pPr>
      <w:r w:rsidRPr="003C161F">
        <w:rPr>
          <w:sz w:val="21"/>
          <w:szCs w:val="21"/>
        </w:rPr>
        <w:t xml:space="preserve">依赖标准：XMPP核心标准 </w:t>
      </w:r>
    </w:p>
    <w:p w:rsidR="004436DF" w:rsidRPr="003C161F" w:rsidRDefault="004436DF" w:rsidP="004436DF">
      <w:pPr>
        <w:pStyle w:val="ad"/>
        <w:rPr>
          <w:sz w:val="21"/>
          <w:szCs w:val="21"/>
        </w:rPr>
      </w:pPr>
      <w:r w:rsidRPr="003C161F">
        <w:rPr>
          <w:sz w:val="21"/>
          <w:szCs w:val="21"/>
        </w:rPr>
        <w:t xml:space="preserve">被替代标准：无 </w:t>
      </w:r>
    </w:p>
    <w:p w:rsidR="004436DF" w:rsidRPr="003C161F" w:rsidRDefault="004436DF" w:rsidP="004436DF">
      <w:pPr>
        <w:pStyle w:val="ad"/>
        <w:rPr>
          <w:sz w:val="21"/>
          <w:szCs w:val="21"/>
        </w:rPr>
      </w:pPr>
      <w:r w:rsidRPr="003C161F">
        <w:rPr>
          <w:sz w:val="21"/>
          <w:szCs w:val="21"/>
        </w:rPr>
        <w:t xml:space="preserve">缩略名：未指派 </w:t>
      </w:r>
    </w:p>
    <w:p w:rsidR="004436DF" w:rsidRPr="003C161F" w:rsidRDefault="004436DF" w:rsidP="004436DF">
      <w:pPr>
        <w:pStyle w:val="ad"/>
        <w:rPr>
          <w:sz w:val="21"/>
          <w:szCs w:val="21"/>
        </w:rPr>
      </w:pPr>
      <w:r w:rsidRPr="003C161F">
        <w:rPr>
          <w:sz w:val="21"/>
          <w:szCs w:val="21"/>
        </w:rPr>
        <w:t>Wiki页：</w:t>
      </w:r>
      <w:hyperlink r:id="rId146" w:history="1">
        <w:r w:rsidRPr="003C161F">
          <w:rPr>
            <w:rStyle w:val="a7"/>
            <w:sz w:val="21"/>
            <w:szCs w:val="21"/>
          </w:rPr>
          <w:t>[1]</w:t>
        </w:r>
      </w:hyperlink>
      <w:r w:rsidRPr="003C161F">
        <w:rPr>
          <w:sz w:val="21"/>
          <w:szCs w:val="21"/>
        </w:rPr>
        <w:t xml:space="preserve"> </w:t>
      </w:r>
    </w:p>
    <w:p w:rsidR="004436DF" w:rsidRPr="003C161F" w:rsidRDefault="004436DF" w:rsidP="004436DF">
      <w:pPr>
        <w:pStyle w:val="ad"/>
        <w:rPr>
          <w:sz w:val="21"/>
          <w:szCs w:val="21"/>
        </w:rPr>
      </w:pPr>
      <w:r w:rsidRPr="003C161F">
        <w:rPr>
          <w:sz w:val="21"/>
          <w:szCs w:val="21"/>
        </w:rPr>
        <w:t xml:space="preserve">作者信息 </w:t>
      </w:r>
    </w:p>
    <w:p w:rsidR="004436DF" w:rsidRPr="003C161F" w:rsidRDefault="004436DF" w:rsidP="004436DF">
      <w:pPr>
        <w:pStyle w:val="ad"/>
        <w:rPr>
          <w:sz w:val="21"/>
          <w:szCs w:val="21"/>
        </w:rPr>
      </w:pPr>
      <w:r w:rsidRPr="003C161F">
        <w:rPr>
          <w:sz w:val="21"/>
          <w:szCs w:val="21"/>
        </w:rPr>
        <w:t xml:space="preserve">法律通告 </w:t>
      </w:r>
    </w:p>
    <w:p w:rsidR="004436DF" w:rsidRPr="003C161F" w:rsidRDefault="004436DF" w:rsidP="004436DF">
      <w:pPr>
        <w:pStyle w:val="ad"/>
        <w:rPr>
          <w:sz w:val="21"/>
          <w:szCs w:val="21"/>
        </w:rPr>
      </w:pPr>
      <w:r w:rsidRPr="003C161F">
        <w:rPr>
          <w:sz w:val="21"/>
          <w:szCs w:val="21"/>
        </w:rPr>
        <w:t xml:space="preserve">讨论地点 </w:t>
      </w:r>
    </w:p>
    <w:p w:rsidR="004436DF" w:rsidRPr="003C161F" w:rsidRDefault="004436DF" w:rsidP="004436DF">
      <w:pPr>
        <w:pStyle w:val="ad"/>
        <w:rPr>
          <w:sz w:val="21"/>
          <w:szCs w:val="21"/>
        </w:rPr>
      </w:pPr>
      <w:r w:rsidRPr="003C161F">
        <w:rPr>
          <w:sz w:val="21"/>
          <w:szCs w:val="21"/>
        </w:rPr>
        <w:t xml:space="preserve">相关的XMPP </w:t>
      </w:r>
    </w:p>
    <w:p w:rsidR="004436DF" w:rsidRPr="003C161F" w:rsidRDefault="004436DF" w:rsidP="004436DF">
      <w:pPr>
        <w:pStyle w:val="ad"/>
        <w:rPr>
          <w:sz w:val="21"/>
          <w:szCs w:val="21"/>
        </w:rPr>
      </w:pPr>
      <w:r w:rsidRPr="003C161F">
        <w:rPr>
          <w:sz w:val="21"/>
          <w:szCs w:val="21"/>
        </w:rPr>
        <w:t xml:space="preserve">术语 </w:t>
      </w:r>
    </w:p>
    <w:p w:rsidR="004436DF" w:rsidRPr="003C161F" w:rsidRDefault="004436DF" w:rsidP="004436DF">
      <w:pPr>
        <w:pStyle w:val="ad"/>
        <w:rPr>
          <w:sz w:val="21"/>
          <w:szCs w:val="21"/>
        </w:rPr>
      </w:pPr>
    </w:p>
    <w:p w:rsidR="004436DF" w:rsidRPr="003C161F" w:rsidRDefault="004436DF" w:rsidP="008A43FE">
      <w:pPr>
        <w:pStyle w:val="ab"/>
        <w:numPr>
          <w:ilvl w:val="2"/>
          <w:numId w:val="5"/>
        </w:numPr>
        <w:ind w:firstLineChars="0"/>
        <w:outlineLvl w:val="2"/>
        <w:rPr>
          <w:sz w:val="21"/>
        </w:rPr>
      </w:pPr>
      <w:bookmarkStart w:id="203" w:name="_Toc381081890"/>
      <w:bookmarkStart w:id="204" w:name="_Toc381116547"/>
      <w:r w:rsidRPr="003C161F">
        <w:rPr>
          <w:rStyle w:val="mw-headline"/>
          <w:rFonts w:ascii="宋体" w:eastAsia="宋体" w:hAnsi="宋体" w:cs="宋体" w:hint="eastAsia"/>
          <w:sz w:val="21"/>
        </w:rPr>
        <w:t>绪论</w:t>
      </w:r>
      <w:bookmarkEnd w:id="203"/>
      <w:bookmarkEnd w:id="204"/>
    </w:p>
    <w:p w:rsidR="004436DF" w:rsidRPr="003C161F" w:rsidRDefault="004436DF" w:rsidP="004436DF">
      <w:pPr>
        <w:pStyle w:val="ad"/>
        <w:rPr>
          <w:sz w:val="21"/>
          <w:szCs w:val="21"/>
        </w:rPr>
      </w:pPr>
      <w:r w:rsidRPr="003C161F">
        <w:rPr>
          <w:sz w:val="21"/>
          <w:szCs w:val="21"/>
        </w:rPr>
        <w:t>从Jabber/XMPP客户内部初始化和管理点到点（p2p）互操作（</w:t>
      </w:r>
      <w:proofErr w:type="gramStart"/>
      <w:r w:rsidRPr="003C161F">
        <w:rPr>
          <w:sz w:val="21"/>
          <w:szCs w:val="21"/>
        </w:rPr>
        <w:t>象</w:t>
      </w:r>
      <w:proofErr w:type="gramEnd"/>
      <w:r w:rsidRPr="003C161F">
        <w:rPr>
          <w:sz w:val="21"/>
          <w:szCs w:val="21"/>
        </w:rPr>
        <w:t xml:space="preserve">声音、图像、或文件共享交换）的未广泛采用的标准已经有了。虽然，一些大 的服务提供商和Jabber/XMPP客户已经写出和实现了他们自己独有的用于点对点信号处理的XMPP扩展，但这些技术没有公开，并且总是没有考虑到与 公共转换电话网络（PSTN）或跨互联网声音协议（VoIP）的互操作性的需求。这些网络建立在IETF的 __会话初始化协议(SIP)__ 上，在RFC3261[\[注1\]|XMPP文档列表/XMPP扩展/XEP-0166]及其各种扩展中有详细说明。 </w:t>
      </w:r>
    </w:p>
    <w:p w:rsidR="004436DF" w:rsidRPr="003C161F" w:rsidRDefault="004436DF" w:rsidP="004436DF">
      <w:pPr>
        <w:pStyle w:val="ad"/>
        <w:rPr>
          <w:sz w:val="21"/>
          <w:szCs w:val="21"/>
        </w:rPr>
      </w:pPr>
      <w:r w:rsidRPr="003C161F">
        <w:rPr>
          <w:sz w:val="21"/>
          <w:szCs w:val="21"/>
        </w:rPr>
        <w:t>与此相反，唯一存在的开放协议是{link:初始化及协商会话的传输|</w:t>
      </w:r>
      <w:hyperlink r:id="rId147" w:history="1">
        <w:r w:rsidRPr="003C161F">
          <w:rPr>
            <w:rStyle w:val="a7"/>
            <w:sz w:val="21"/>
            <w:szCs w:val="21"/>
          </w:rPr>
          <w:t>http://www.xmpp.org/extensions/xep-0111.html}</w:t>
        </w:r>
      </w:hyperlink>
      <w:r w:rsidRPr="003C161F">
        <w:rPr>
          <w:sz w:val="21"/>
          <w:szCs w:val="21"/>
        </w:rPr>
        <w:t xml:space="preserve">[\ [注2\]|XMPP文档列表/XMPP扩展/XEP-0166]，它使得初始化及管理点对点会话成为可能，却没有提供足够多的在Jabber/XMPP 客户端中能轻松地实现的关键性的信号处理语义。其结果导致在XMPP社区里有关信号处理的协议支离破碎。基本上，有两中方法可以解决这个问题: </w:t>
      </w:r>
    </w:p>
    <w:p w:rsidR="004436DF" w:rsidRPr="003C161F" w:rsidRDefault="004436DF" w:rsidP="004436DF">
      <w:pPr>
        <w:widowControl/>
        <w:numPr>
          <w:ilvl w:val="0"/>
          <w:numId w:val="11"/>
        </w:numPr>
        <w:suppressAutoHyphens w:val="0"/>
        <w:spacing w:before="100" w:beforeAutospacing="1" w:after="100" w:afterAutospacing="1"/>
        <w:rPr>
          <w:sz w:val="21"/>
          <w:szCs w:val="21"/>
        </w:rPr>
      </w:pPr>
      <w:r w:rsidRPr="003C161F">
        <w:rPr>
          <w:sz w:val="21"/>
          <w:szCs w:val="21"/>
        </w:rPr>
        <w:t>推荐所有的客户端开发者实现双重</w:t>
      </w:r>
      <w:r w:rsidRPr="003C161F">
        <w:rPr>
          <w:sz w:val="21"/>
          <w:szCs w:val="21"/>
        </w:rPr>
        <w:t>(XMPP+SIP)</w:t>
      </w:r>
      <w:r w:rsidRPr="003C161F">
        <w:rPr>
          <w:sz w:val="21"/>
          <w:szCs w:val="21"/>
        </w:rPr>
        <w:t>解决方案</w:t>
      </w:r>
      <w:r w:rsidRPr="003C161F">
        <w:rPr>
          <w:sz w:val="21"/>
          <w:szCs w:val="21"/>
        </w:rPr>
        <w:t xml:space="preserve">. </w:t>
      </w:r>
    </w:p>
    <w:p w:rsidR="004436DF" w:rsidRPr="003C161F" w:rsidRDefault="004436DF" w:rsidP="004436DF">
      <w:pPr>
        <w:widowControl/>
        <w:numPr>
          <w:ilvl w:val="0"/>
          <w:numId w:val="11"/>
        </w:numPr>
        <w:suppressAutoHyphens w:val="0"/>
        <w:spacing w:before="100" w:beforeAutospacing="1" w:after="100" w:afterAutospacing="1"/>
        <w:rPr>
          <w:sz w:val="21"/>
          <w:szCs w:val="21"/>
        </w:rPr>
      </w:pPr>
      <w:r w:rsidRPr="003C161F">
        <w:rPr>
          <w:sz w:val="21"/>
          <w:szCs w:val="21"/>
        </w:rPr>
        <w:t>定义一个</w:t>
      </w:r>
      <w:r w:rsidRPr="003C161F">
        <w:rPr>
          <w:sz w:val="21"/>
          <w:szCs w:val="21"/>
        </w:rPr>
        <w:t>XMPP</w:t>
      </w:r>
      <w:r w:rsidRPr="003C161F">
        <w:rPr>
          <w:sz w:val="21"/>
          <w:szCs w:val="21"/>
        </w:rPr>
        <w:t>信号处理的完整特征的协议。</w:t>
      </w:r>
      <w:r w:rsidRPr="003C161F">
        <w:rPr>
          <w:sz w:val="21"/>
          <w:szCs w:val="21"/>
        </w:rPr>
        <w:t xml:space="preserve"> </w:t>
      </w:r>
    </w:p>
    <w:p w:rsidR="004436DF" w:rsidRPr="003C161F" w:rsidRDefault="004436DF" w:rsidP="004436DF">
      <w:pPr>
        <w:pStyle w:val="ad"/>
        <w:rPr>
          <w:sz w:val="21"/>
          <w:szCs w:val="21"/>
        </w:rPr>
      </w:pPr>
      <w:r w:rsidRPr="003C161F">
        <w:rPr>
          <w:sz w:val="21"/>
          <w:szCs w:val="21"/>
        </w:rPr>
        <w:t xml:space="preserve">实现经验表明，双重方法也许不会在所有的计算平台上都可行-也许Jabber客户端已经写完了，或者虽然可行但并不值当。因此，定义一个XMPP信号处理协议似乎合情合理，这个协议能提供所需的信号处理语义，同时也使得与现有互联网标准的互操作性相对简单。 </w:t>
      </w:r>
    </w:p>
    <w:p w:rsidR="004436DF" w:rsidRPr="003C161F" w:rsidRDefault="004436DF" w:rsidP="004436DF">
      <w:pPr>
        <w:pStyle w:val="ad"/>
        <w:rPr>
          <w:sz w:val="21"/>
          <w:szCs w:val="21"/>
        </w:rPr>
      </w:pPr>
      <w:r w:rsidRPr="003C161F">
        <w:rPr>
          <w:sz w:val="21"/>
          <w:szCs w:val="21"/>
        </w:rPr>
        <w:t>作为收到的XEP-0111返</w:t>
      </w:r>
      <w:proofErr w:type="gramStart"/>
      <w:r w:rsidRPr="003C161F">
        <w:rPr>
          <w:sz w:val="21"/>
          <w:szCs w:val="21"/>
        </w:rPr>
        <w:t>馈</w:t>
      </w:r>
      <w:proofErr w:type="gramEnd"/>
      <w:r w:rsidRPr="003C161F">
        <w:rPr>
          <w:sz w:val="21"/>
          <w:szCs w:val="21"/>
        </w:rPr>
        <w:t>的一个结果，文档的原作者（Joe Hildebrand 和Peter Saint-Andre）开始定义这样的一个信号处理协议，代码名为Jingle。通过与Google Talk小组\[4\]成员交流，发现形成的Jingle方法在概念上（甚至在句法上）都与在Google Talk程序中使用的信号处理协议非常相似。因此，</w:t>
      </w:r>
      <w:r w:rsidRPr="003C161F">
        <w:rPr>
          <w:sz w:val="21"/>
          <w:szCs w:val="21"/>
        </w:rPr>
        <w:lastRenderedPageBreak/>
        <w:t xml:space="preserve">为了保持互操作性和适用性，我们决定协调这两种方法。因此，由本文详细说明的信号处理协议基本上等同于 现有的Google Talk协议，只是根据在XMPP标准基金会的标准化的实施及发表进程中收到的反馈作了一些调整。 </w:t>
      </w:r>
    </w:p>
    <w:p w:rsidR="004436DF" w:rsidRPr="003C161F" w:rsidRDefault="004436DF" w:rsidP="004436DF">
      <w:pPr>
        <w:pStyle w:val="ad"/>
        <w:rPr>
          <w:sz w:val="21"/>
          <w:szCs w:val="21"/>
        </w:rPr>
      </w:pPr>
      <w:r w:rsidRPr="003C161F">
        <w:rPr>
          <w:sz w:val="21"/>
          <w:szCs w:val="21"/>
        </w:rPr>
        <w:t xml:space="preserve">Jingle的目的不是排挤或替代SIP。因为构建双重XMPP+SIP客户端非常困难，导致本质上程序控制的两个中心，所以，我们将 Jingle设计成纯的XMPP信号处理协议。Jingle意欲与SIP相互作用，这样数百万已布置的XMPP客户端能够加到现有的开放的VoIP网络之 中，而不是将XMPP用户限制在某个分离的独特的VoIP网络中。 </w:t>
      </w:r>
    </w:p>
    <w:p w:rsidR="004436DF" w:rsidRPr="003C161F" w:rsidRDefault="004436DF" w:rsidP="008A43FE">
      <w:pPr>
        <w:pStyle w:val="ab"/>
        <w:numPr>
          <w:ilvl w:val="2"/>
          <w:numId w:val="5"/>
        </w:numPr>
        <w:ind w:firstLineChars="0"/>
        <w:outlineLvl w:val="2"/>
        <w:rPr>
          <w:sz w:val="21"/>
        </w:rPr>
      </w:pPr>
      <w:bookmarkStart w:id="205" w:name="_Toc381081891"/>
      <w:bookmarkStart w:id="206" w:name="_Toc381116548"/>
      <w:r w:rsidRPr="003C161F">
        <w:rPr>
          <w:rStyle w:val="mw-headline"/>
          <w:rFonts w:ascii="宋体" w:eastAsia="宋体" w:hAnsi="宋体" w:cs="宋体" w:hint="eastAsia"/>
          <w:sz w:val="21"/>
        </w:rPr>
        <w:t>需求</w:t>
      </w:r>
      <w:bookmarkEnd w:id="205"/>
      <w:bookmarkEnd w:id="206"/>
    </w:p>
    <w:p w:rsidR="004436DF" w:rsidRPr="003C161F" w:rsidRDefault="004436DF" w:rsidP="004436DF">
      <w:pPr>
        <w:pStyle w:val="ad"/>
        <w:rPr>
          <w:sz w:val="21"/>
          <w:szCs w:val="21"/>
        </w:rPr>
      </w:pPr>
      <w:r w:rsidRPr="003C161F">
        <w:rPr>
          <w:sz w:val="21"/>
          <w:szCs w:val="21"/>
        </w:rPr>
        <w:t xml:space="preserve">这里定义的协议的目标是满足如下需求： </w:t>
      </w:r>
    </w:p>
    <w:p w:rsidR="004436DF" w:rsidRPr="003C161F" w:rsidRDefault="004436DF" w:rsidP="004436DF">
      <w:pPr>
        <w:widowControl/>
        <w:numPr>
          <w:ilvl w:val="0"/>
          <w:numId w:val="12"/>
        </w:numPr>
        <w:suppressAutoHyphens w:val="0"/>
        <w:spacing w:before="100" w:beforeAutospacing="1" w:after="100" w:afterAutospacing="1"/>
        <w:rPr>
          <w:sz w:val="21"/>
          <w:szCs w:val="21"/>
        </w:rPr>
      </w:pPr>
      <w:r w:rsidRPr="003C161F">
        <w:rPr>
          <w:sz w:val="21"/>
          <w:szCs w:val="21"/>
        </w:rPr>
        <w:t>使得</w:t>
      </w:r>
      <w:r w:rsidRPr="003C161F">
        <w:rPr>
          <w:sz w:val="21"/>
          <w:szCs w:val="21"/>
        </w:rPr>
        <w:t>XMPP</w:t>
      </w:r>
      <w:r w:rsidRPr="003C161F">
        <w:rPr>
          <w:sz w:val="21"/>
          <w:szCs w:val="21"/>
        </w:rPr>
        <w:t>内多种点对点会话（不限于声音和视频）的管理成为可能</w:t>
      </w:r>
      <w:r w:rsidRPr="003C161F">
        <w:rPr>
          <w:sz w:val="21"/>
          <w:szCs w:val="21"/>
        </w:rPr>
        <w:t>\[6\]</w:t>
      </w:r>
      <w:r w:rsidRPr="003C161F">
        <w:rPr>
          <w:sz w:val="21"/>
          <w:szCs w:val="21"/>
        </w:rPr>
        <w:t>。</w:t>
      </w:r>
      <w:r w:rsidRPr="003C161F">
        <w:rPr>
          <w:sz w:val="21"/>
          <w:szCs w:val="21"/>
        </w:rPr>
        <w:t xml:space="preserve"> </w:t>
      </w:r>
    </w:p>
    <w:p w:rsidR="004436DF" w:rsidRPr="003C161F" w:rsidRDefault="004436DF" w:rsidP="004436DF">
      <w:pPr>
        <w:widowControl/>
        <w:numPr>
          <w:ilvl w:val="0"/>
          <w:numId w:val="12"/>
        </w:numPr>
        <w:suppressAutoHyphens w:val="0"/>
        <w:spacing w:before="100" w:beforeAutospacing="1" w:after="100" w:afterAutospacing="1"/>
        <w:rPr>
          <w:sz w:val="21"/>
          <w:szCs w:val="21"/>
        </w:rPr>
      </w:pPr>
      <w:r w:rsidRPr="003C161F">
        <w:rPr>
          <w:sz w:val="21"/>
          <w:szCs w:val="21"/>
        </w:rPr>
        <w:t>明确分离信号处理通道</w:t>
      </w:r>
      <w:r w:rsidRPr="003C161F">
        <w:rPr>
          <w:sz w:val="21"/>
          <w:szCs w:val="21"/>
        </w:rPr>
        <w:t>(XMPP)</w:t>
      </w:r>
      <w:r w:rsidRPr="003C161F">
        <w:rPr>
          <w:sz w:val="21"/>
          <w:szCs w:val="21"/>
        </w:rPr>
        <w:t>与数据通道（例如，在</w:t>
      </w:r>
      <w:r w:rsidRPr="003C161F">
        <w:rPr>
          <w:sz w:val="21"/>
          <w:szCs w:val="21"/>
        </w:rPr>
        <w:t>RFC3550</w:t>
      </w:r>
      <w:r w:rsidRPr="003C161F">
        <w:rPr>
          <w:sz w:val="21"/>
          <w:szCs w:val="21"/>
        </w:rPr>
        <w:t>中说明的实时传输协议</w:t>
      </w:r>
      <w:r w:rsidRPr="003C161F">
        <w:rPr>
          <w:sz w:val="21"/>
          <w:szCs w:val="21"/>
        </w:rPr>
        <w:t>\[7\]</w:t>
      </w:r>
      <w:r w:rsidRPr="003C161F">
        <w:rPr>
          <w:sz w:val="21"/>
          <w:szCs w:val="21"/>
        </w:rPr>
        <w:t>）。</w:t>
      </w:r>
      <w:r w:rsidRPr="003C161F">
        <w:rPr>
          <w:sz w:val="21"/>
          <w:szCs w:val="21"/>
        </w:rPr>
        <w:t xml:space="preserve"> </w:t>
      </w:r>
    </w:p>
    <w:p w:rsidR="004436DF" w:rsidRPr="003C161F" w:rsidRDefault="004436DF" w:rsidP="004436DF">
      <w:pPr>
        <w:widowControl/>
        <w:numPr>
          <w:ilvl w:val="0"/>
          <w:numId w:val="12"/>
        </w:numPr>
        <w:suppressAutoHyphens w:val="0"/>
        <w:spacing w:before="100" w:beforeAutospacing="1" w:after="100" w:afterAutospacing="1"/>
        <w:rPr>
          <w:sz w:val="21"/>
          <w:szCs w:val="21"/>
        </w:rPr>
      </w:pPr>
      <w:r w:rsidRPr="003C161F">
        <w:rPr>
          <w:sz w:val="21"/>
          <w:szCs w:val="21"/>
        </w:rPr>
        <w:t>明确分离内容描述格式</w:t>
      </w:r>
      <w:r w:rsidRPr="003C161F">
        <w:rPr>
          <w:sz w:val="21"/>
          <w:szCs w:val="21"/>
        </w:rPr>
        <w:t>(</w:t>
      </w:r>
      <w:r w:rsidRPr="003C161F">
        <w:rPr>
          <w:sz w:val="21"/>
          <w:szCs w:val="21"/>
        </w:rPr>
        <w:t>例如，用于语音聊天的</w:t>
      </w:r>
      <w:r w:rsidRPr="003C161F">
        <w:rPr>
          <w:sz w:val="21"/>
          <w:szCs w:val="21"/>
        </w:rPr>
        <w:t>)</w:t>
      </w:r>
      <w:r w:rsidRPr="003C161F">
        <w:rPr>
          <w:sz w:val="21"/>
          <w:szCs w:val="21"/>
        </w:rPr>
        <w:t>与内容传输方法</w:t>
      </w:r>
      <w:r w:rsidRPr="003C161F">
        <w:rPr>
          <w:sz w:val="21"/>
          <w:szCs w:val="21"/>
        </w:rPr>
        <w:t>(</w:t>
      </w:r>
      <w:r w:rsidRPr="003C161F">
        <w:rPr>
          <w:sz w:val="21"/>
          <w:szCs w:val="21"/>
        </w:rPr>
        <w:t>比如，在</w:t>
      </w:r>
      <w:r w:rsidRPr="003C161F">
        <w:rPr>
          <w:sz w:val="21"/>
          <w:szCs w:val="21"/>
        </w:rPr>
        <w:t>RFC768\[8\]</w:t>
      </w:r>
      <w:r w:rsidRPr="003C161F">
        <w:rPr>
          <w:sz w:val="21"/>
          <w:szCs w:val="21"/>
        </w:rPr>
        <w:t>中说明的用户数据报协议</w:t>
      </w:r>
      <w:r w:rsidRPr="003C161F">
        <w:rPr>
          <w:sz w:val="21"/>
          <w:szCs w:val="21"/>
        </w:rPr>
        <w:t>)</w:t>
      </w:r>
      <w:r w:rsidRPr="003C161F">
        <w:rPr>
          <w:sz w:val="21"/>
          <w:szCs w:val="21"/>
        </w:rPr>
        <w:t>。</w:t>
      </w:r>
      <w:r w:rsidRPr="003C161F">
        <w:rPr>
          <w:sz w:val="21"/>
          <w:szCs w:val="21"/>
        </w:rPr>
        <w:t xml:space="preserve"> </w:t>
      </w:r>
    </w:p>
    <w:p w:rsidR="004436DF" w:rsidRPr="003C161F" w:rsidRDefault="004436DF" w:rsidP="004436DF">
      <w:pPr>
        <w:widowControl/>
        <w:numPr>
          <w:ilvl w:val="0"/>
          <w:numId w:val="12"/>
        </w:numPr>
        <w:suppressAutoHyphens w:val="0"/>
        <w:spacing w:before="100" w:beforeAutospacing="1" w:after="100" w:afterAutospacing="1"/>
        <w:rPr>
          <w:sz w:val="21"/>
          <w:szCs w:val="21"/>
        </w:rPr>
      </w:pPr>
      <w:r w:rsidRPr="003C161F">
        <w:rPr>
          <w:sz w:val="21"/>
          <w:szCs w:val="21"/>
        </w:rPr>
        <w:t>使得从现有会话中加入、修改、删除内容类型成为可能。</w:t>
      </w:r>
      <w:r w:rsidRPr="003C161F">
        <w:rPr>
          <w:sz w:val="21"/>
          <w:szCs w:val="21"/>
        </w:rPr>
        <w:t xml:space="preserve"> </w:t>
      </w:r>
    </w:p>
    <w:p w:rsidR="004436DF" w:rsidRPr="003C161F" w:rsidRDefault="004436DF" w:rsidP="004436DF">
      <w:pPr>
        <w:widowControl/>
        <w:numPr>
          <w:ilvl w:val="0"/>
          <w:numId w:val="12"/>
        </w:numPr>
        <w:suppressAutoHyphens w:val="0"/>
        <w:spacing w:before="100" w:beforeAutospacing="1" w:after="100" w:afterAutospacing="1"/>
        <w:rPr>
          <w:sz w:val="21"/>
          <w:szCs w:val="21"/>
        </w:rPr>
      </w:pPr>
      <w:r w:rsidRPr="003C161F">
        <w:rPr>
          <w:sz w:val="21"/>
          <w:szCs w:val="21"/>
        </w:rPr>
        <w:t>使得实现支持标准的</w:t>
      </w:r>
      <w:r w:rsidRPr="003C161F">
        <w:rPr>
          <w:sz w:val="21"/>
          <w:szCs w:val="21"/>
        </w:rPr>
        <w:t>Jabber/XMPP</w:t>
      </w:r>
      <w:r w:rsidRPr="003C161F">
        <w:rPr>
          <w:sz w:val="21"/>
          <w:szCs w:val="21"/>
        </w:rPr>
        <w:t>客户端中的协议相对容易。</w:t>
      </w:r>
      <w:r w:rsidRPr="003C161F">
        <w:rPr>
          <w:sz w:val="21"/>
          <w:szCs w:val="21"/>
        </w:rPr>
        <w:t xml:space="preserve"> </w:t>
      </w:r>
    </w:p>
    <w:p w:rsidR="004436DF" w:rsidRPr="003C161F" w:rsidRDefault="004436DF" w:rsidP="004436DF">
      <w:pPr>
        <w:widowControl/>
        <w:numPr>
          <w:ilvl w:val="0"/>
          <w:numId w:val="12"/>
        </w:numPr>
        <w:suppressAutoHyphens w:val="0"/>
        <w:spacing w:before="100" w:beforeAutospacing="1" w:after="100" w:afterAutospacing="1"/>
        <w:rPr>
          <w:sz w:val="21"/>
          <w:szCs w:val="21"/>
        </w:rPr>
      </w:pPr>
      <w:r w:rsidRPr="003C161F">
        <w:rPr>
          <w:sz w:val="21"/>
          <w:szCs w:val="21"/>
        </w:rPr>
        <w:t>当需要与非</w:t>
      </w:r>
      <w:r w:rsidRPr="003C161F">
        <w:rPr>
          <w:sz w:val="21"/>
          <w:szCs w:val="21"/>
        </w:rPr>
        <w:t>XMPP</w:t>
      </w:r>
      <w:r w:rsidRPr="003C161F">
        <w:rPr>
          <w:sz w:val="21"/>
          <w:szCs w:val="21"/>
        </w:rPr>
        <w:t>实体通讯的时候，尽可能将复杂性推到</w:t>
      </w:r>
      <w:r w:rsidRPr="003C161F">
        <w:rPr>
          <w:sz w:val="21"/>
          <w:szCs w:val="21"/>
        </w:rPr>
        <w:t>XMPP</w:t>
      </w:r>
      <w:r w:rsidRPr="003C161F">
        <w:rPr>
          <w:sz w:val="21"/>
          <w:szCs w:val="21"/>
        </w:rPr>
        <w:t>网络与非</w:t>
      </w:r>
      <w:r w:rsidRPr="003C161F">
        <w:rPr>
          <w:sz w:val="21"/>
          <w:szCs w:val="21"/>
        </w:rPr>
        <w:t>XMPP</w:t>
      </w:r>
      <w:r w:rsidRPr="003C161F">
        <w:rPr>
          <w:sz w:val="21"/>
          <w:szCs w:val="21"/>
        </w:rPr>
        <w:t>网络间的服务器端网关上。</w:t>
      </w:r>
      <w:r w:rsidRPr="003C161F">
        <w:rPr>
          <w:sz w:val="21"/>
          <w:szCs w:val="21"/>
        </w:rPr>
        <w:t xml:space="preserve"> </w:t>
      </w:r>
    </w:p>
    <w:p w:rsidR="004436DF" w:rsidRPr="003C161F" w:rsidRDefault="004436DF" w:rsidP="004436DF">
      <w:pPr>
        <w:pStyle w:val="ad"/>
        <w:rPr>
          <w:sz w:val="21"/>
          <w:szCs w:val="21"/>
        </w:rPr>
      </w:pPr>
      <w:r w:rsidRPr="003C161F">
        <w:rPr>
          <w:sz w:val="21"/>
          <w:szCs w:val="21"/>
        </w:rPr>
        <w:t xml:space="preserve">本文档仅定义了信号处理协议。其他文档详细说明了如下内容： </w:t>
      </w:r>
    </w:p>
    <w:p w:rsidR="004436DF" w:rsidRPr="003C161F" w:rsidRDefault="004436DF" w:rsidP="004436DF">
      <w:pPr>
        <w:widowControl/>
        <w:numPr>
          <w:ilvl w:val="0"/>
          <w:numId w:val="13"/>
        </w:numPr>
        <w:suppressAutoHyphens w:val="0"/>
        <w:spacing w:before="100" w:beforeAutospacing="1" w:after="100" w:afterAutospacing="1"/>
        <w:rPr>
          <w:sz w:val="21"/>
          <w:szCs w:val="21"/>
        </w:rPr>
      </w:pPr>
      <w:r w:rsidRPr="003C161F">
        <w:rPr>
          <w:sz w:val="21"/>
          <w:szCs w:val="21"/>
        </w:rPr>
        <w:t>各种内容描述格式（音频、视频等），如有可能，将这些类型映射到会话描述协议（</w:t>
      </w:r>
      <w:r w:rsidRPr="003C161F">
        <w:rPr>
          <w:sz w:val="21"/>
          <w:szCs w:val="21"/>
        </w:rPr>
        <w:t>SDP</w:t>
      </w:r>
      <w:r w:rsidRPr="003C161F">
        <w:rPr>
          <w:sz w:val="21"/>
          <w:szCs w:val="21"/>
        </w:rPr>
        <w:t>，参见</w:t>
      </w:r>
      <w:r w:rsidRPr="003C161F">
        <w:rPr>
          <w:sz w:val="21"/>
          <w:szCs w:val="21"/>
        </w:rPr>
        <w:t>RFC4566[9]</w:t>
      </w:r>
      <w:r w:rsidRPr="003C161F">
        <w:rPr>
          <w:sz w:val="21"/>
          <w:szCs w:val="21"/>
        </w:rPr>
        <w:t>）中；示例包括经由</w:t>
      </w:r>
      <w:r w:rsidRPr="003C161F">
        <w:rPr>
          <w:sz w:val="21"/>
          <w:szCs w:val="21"/>
        </w:rPr>
        <w:t>RTP</w:t>
      </w:r>
      <w:r w:rsidRPr="003C161F">
        <w:rPr>
          <w:sz w:val="21"/>
          <w:szCs w:val="21"/>
        </w:rPr>
        <w:t>的</w:t>
      </w:r>
      <w:r w:rsidRPr="003C161F">
        <w:rPr>
          <w:sz w:val="21"/>
          <w:szCs w:val="21"/>
        </w:rPr>
        <w:t>Jingle</w:t>
      </w:r>
      <w:r w:rsidRPr="003C161F">
        <w:rPr>
          <w:sz w:val="21"/>
          <w:szCs w:val="21"/>
        </w:rPr>
        <w:t>音频</w:t>
      </w:r>
      <w:r w:rsidRPr="003C161F">
        <w:rPr>
          <w:sz w:val="21"/>
          <w:szCs w:val="21"/>
        </w:rPr>
        <w:t>[10]</w:t>
      </w:r>
      <w:r w:rsidRPr="003C161F">
        <w:rPr>
          <w:sz w:val="21"/>
          <w:szCs w:val="21"/>
        </w:rPr>
        <w:t>及经由</w:t>
      </w:r>
      <w:r w:rsidRPr="003C161F">
        <w:rPr>
          <w:sz w:val="21"/>
          <w:szCs w:val="21"/>
        </w:rPr>
        <w:t>RTP</w:t>
      </w:r>
      <w:r w:rsidRPr="003C161F">
        <w:rPr>
          <w:sz w:val="21"/>
          <w:szCs w:val="21"/>
        </w:rPr>
        <w:t>的视频</w:t>
      </w:r>
      <w:r w:rsidRPr="003C161F">
        <w:rPr>
          <w:sz w:val="21"/>
          <w:szCs w:val="21"/>
        </w:rPr>
        <w:t>[11]</w:t>
      </w:r>
      <w:r w:rsidRPr="003C161F">
        <w:rPr>
          <w:sz w:val="21"/>
          <w:szCs w:val="21"/>
        </w:rPr>
        <w:t>。</w:t>
      </w:r>
      <w:r w:rsidRPr="003C161F">
        <w:rPr>
          <w:sz w:val="21"/>
          <w:szCs w:val="21"/>
        </w:rPr>
        <w:t xml:space="preserve"> </w:t>
      </w:r>
    </w:p>
    <w:p w:rsidR="004436DF" w:rsidRPr="003C161F" w:rsidRDefault="004436DF" w:rsidP="004436DF">
      <w:pPr>
        <w:widowControl/>
        <w:numPr>
          <w:ilvl w:val="0"/>
          <w:numId w:val="14"/>
        </w:numPr>
        <w:suppressAutoHyphens w:val="0"/>
        <w:spacing w:before="100" w:beforeAutospacing="1" w:after="100" w:afterAutospacing="1"/>
        <w:rPr>
          <w:sz w:val="21"/>
          <w:szCs w:val="21"/>
        </w:rPr>
      </w:pPr>
      <w:r w:rsidRPr="003C161F">
        <w:rPr>
          <w:sz w:val="21"/>
          <w:szCs w:val="21"/>
        </w:rPr>
        <w:t>各种内容传输方法；示例包括</w:t>
      </w:r>
      <w:r w:rsidRPr="003C161F">
        <w:rPr>
          <w:sz w:val="21"/>
          <w:szCs w:val="21"/>
        </w:rPr>
        <w:t>Jingle ICE</w:t>
      </w:r>
      <w:r w:rsidRPr="003C161F">
        <w:rPr>
          <w:sz w:val="21"/>
          <w:szCs w:val="21"/>
        </w:rPr>
        <w:t>传输方法</w:t>
      </w:r>
      <w:r w:rsidRPr="003C161F">
        <w:rPr>
          <w:sz w:val="21"/>
          <w:szCs w:val="21"/>
        </w:rPr>
        <w:t>\[12\]</w:t>
      </w:r>
      <w:r w:rsidRPr="003C161F">
        <w:rPr>
          <w:sz w:val="21"/>
          <w:szCs w:val="21"/>
        </w:rPr>
        <w:t>及</w:t>
      </w:r>
      <w:r w:rsidRPr="003C161F">
        <w:rPr>
          <w:sz w:val="21"/>
          <w:szCs w:val="21"/>
        </w:rPr>
        <w:t>Jingle</w:t>
      </w:r>
      <w:r w:rsidRPr="003C161F">
        <w:rPr>
          <w:sz w:val="21"/>
          <w:szCs w:val="21"/>
        </w:rPr>
        <w:t>原生</w:t>
      </w:r>
      <w:r w:rsidRPr="003C161F">
        <w:rPr>
          <w:sz w:val="21"/>
          <w:szCs w:val="21"/>
        </w:rPr>
        <w:t>UDP</w:t>
      </w:r>
      <w:r w:rsidRPr="003C161F">
        <w:rPr>
          <w:sz w:val="21"/>
          <w:szCs w:val="21"/>
        </w:rPr>
        <w:t>传输</w:t>
      </w:r>
      <w:r w:rsidRPr="003C161F">
        <w:rPr>
          <w:sz w:val="21"/>
          <w:szCs w:val="21"/>
        </w:rPr>
        <w:t>\[13\]</w:t>
      </w:r>
      <w:r w:rsidRPr="003C161F">
        <w:rPr>
          <w:sz w:val="21"/>
          <w:szCs w:val="21"/>
        </w:rPr>
        <w:t>。</w:t>
      </w:r>
      <w:r w:rsidRPr="003C161F">
        <w:rPr>
          <w:sz w:val="21"/>
          <w:szCs w:val="21"/>
        </w:rPr>
        <w:t xml:space="preserve"> </w:t>
      </w:r>
    </w:p>
    <w:p w:rsidR="004436DF" w:rsidRPr="003C161F" w:rsidRDefault="004436DF" w:rsidP="004436DF">
      <w:pPr>
        <w:widowControl/>
        <w:numPr>
          <w:ilvl w:val="0"/>
          <w:numId w:val="15"/>
        </w:numPr>
        <w:suppressAutoHyphens w:val="0"/>
        <w:spacing w:before="100" w:beforeAutospacing="1" w:after="100" w:afterAutospacing="1"/>
        <w:rPr>
          <w:sz w:val="21"/>
          <w:szCs w:val="21"/>
        </w:rPr>
      </w:pPr>
      <w:r w:rsidRPr="003C161F">
        <w:rPr>
          <w:sz w:val="21"/>
          <w:szCs w:val="21"/>
        </w:rPr>
        <w:t>映射</w:t>
      </w:r>
      <w:r w:rsidRPr="003C161F">
        <w:rPr>
          <w:sz w:val="21"/>
          <w:szCs w:val="21"/>
        </w:rPr>
        <w:t>Jingle</w:t>
      </w:r>
      <w:r w:rsidRPr="003C161F">
        <w:rPr>
          <w:sz w:val="21"/>
          <w:szCs w:val="21"/>
        </w:rPr>
        <w:t>信号处理协议到</w:t>
      </w:r>
      <w:proofErr w:type="gramStart"/>
      <w:r w:rsidRPr="003C161F">
        <w:rPr>
          <w:sz w:val="21"/>
          <w:szCs w:val="21"/>
        </w:rPr>
        <w:t>现有现有</w:t>
      </w:r>
      <w:proofErr w:type="gramEnd"/>
      <w:r w:rsidRPr="003C161F">
        <w:rPr>
          <w:sz w:val="21"/>
          <w:szCs w:val="21"/>
        </w:rPr>
        <w:t>信号处理标准的方法，</w:t>
      </w:r>
      <w:proofErr w:type="gramStart"/>
      <w:r w:rsidRPr="003C161F">
        <w:rPr>
          <w:sz w:val="21"/>
          <w:szCs w:val="21"/>
        </w:rPr>
        <w:t>象</w:t>
      </w:r>
      <w:proofErr w:type="gramEnd"/>
      <w:r w:rsidRPr="003C161F">
        <w:rPr>
          <w:sz w:val="21"/>
          <w:szCs w:val="21"/>
        </w:rPr>
        <w:t>IETF</w:t>
      </w:r>
      <w:r w:rsidRPr="003C161F">
        <w:rPr>
          <w:sz w:val="21"/>
          <w:szCs w:val="21"/>
        </w:rPr>
        <w:t>的会话初始化协议</w:t>
      </w:r>
      <w:r w:rsidRPr="003C161F">
        <w:rPr>
          <w:sz w:val="21"/>
          <w:szCs w:val="21"/>
        </w:rPr>
        <w:t>(SIP;</w:t>
      </w:r>
      <w:r w:rsidRPr="003C161F">
        <w:rPr>
          <w:sz w:val="21"/>
          <w:szCs w:val="21"/>
        </w:rPr>
        <w:t>参见</w:t>
      </w:r>
      <w:r w:rsidRPr="003C161F">
        <w:rPr>
          <w:sz w:val="21"/>
          <w:szCs w:val="21"/>
        </w:rPr>
        <w:t>RFC2361[14])</w:t>
      </w:r>
      <w:r w:rsidRPr="003C161F">
        <w:rPr>
          <w:sz w:val="21"/>
          <w:szCs w:val="21"/>
        </w:rPr>
        <w:t>，</w:t>
      </w:r>
      <w:r w:rsidRPr="003C161F">
        <w:rPr>
          <w:sz w:val="21"/>
          <w:szCs w:val="21"/>
        </w:rPr>
        <w:t>ITU</w:t>
      </w:r>
      <w:r w:rsidRPr="003C161F">
        <w:rPr>
          <w:sz w:val="21"/>
          <w:szCs w:val="21"/>
        </w:rPr>
        <w:t>的</w:t>
      </w:r>
      <w:r w:rsidRPr="003C161F">
        <w:rPr>
          <w:sz w:val="21"/>
          <w:szCs w:val="21"/>
        </w:rPr>
        <w:t>H.323</w:t>
      </w:r>
      <w:r w:rsidRPr="003C161F">
        <w:rPr>
          <w:sz w:val="21"/>
          <w:szCs w:val="21"/>
        </w:rPr>
        <w:t>协议（见</w:t>
      </w:r>
      <w:r w:rsidRPr="003C161F">
        <w:rPr>
          <w:sz w:val="21"/>
          <w:szCs w:val="21"/>
        </w:rPr>
        <w:t>H.323[15]</w:t>
      </w:r>
      <w:r w:rsidRPr="003C161F">
        <w:rPr>
          <w:sz w:val="21"/>
          <w:szCs w:val="21"/>
        </w:rPr>
        <w:t>）；这些文档即将完成。</w:t>
      </w:r>
      <w:r w:rsidRPr="003C161F">
        <w:rPr>
          <w:sz w:val="21"/>
          <w:szCs w:val="21"/>
        </w:rPr>
        <w:t xml:space="preserve"> </w:t>
      </w:r>
    </w:p>
    <w:p w:rsidR="004436DF" w:rsidRPr="003C161F" w:rsidRDefault="004436DF" w:rsidP="004436DF">
      <w:pPr>
        <w:pStyle w:val="ad"/>
        <w:rPr>
          <w:sz w:val="21"/>
          <w:szCs w:val="21"/>
        </w:rPr>
      </w:pPr>
      <w:r w:rsidRPr="003C161F">
        <w:rPr>
          <w:sz w:val="21"/>
          <w:szCs w:val="21"/>
        </w:rPr>
        <w:br/>
        <w:t xml:space="preserve">1.1 2.术语表{anchor:术语表}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table</w:t>
      </w:r>
      <w:proofErr w:type="gramEnd"/>
      <w:r w:rsidRPr="003C161F">
        <w:rPr>
          <w:sz w:val="21"/>
          <w:szCs w:val="21"/>
        </w:rPr>
        <w:t xml:space="preserve">} </w:t>
      </w:r>
    </w:p>
    <w:p w:rsidR="004436DF" w:rsidRPr="003C161F" w:rsidRDefault="004436DF" w:rsidP="004436DF">
      <w:pPr>
        <w:pStyle w:val="ad"/>
        <w:rPr>
          <w:sz w:val="21"/>
          <w:szCs w:val="21"/>
        </w:rPr>
      </w:pPr>
      <w:r w:rsidRPr="003C161F">
        <w:rPr>
          <w:sz w:val="21"/>
          <w:szCs w:val="21"/>
        </w:rPr>
        <w:t xml:space="preserve">术语|定义 </w:t>
      </w:r>
    </w:p>
    <w:p w:rsidR="004436DF" w:rsidRPr="003C161F" w:rsidRDefault="004436DF" w:rsidP="004436DF">
      <w:pPr>
        <w:pStyle w:val="ad"/>
        <w:rPr>
          <w:sz w:val="21"/>
          <w:szCs w:val="21"/>
        </w:rPr>
      </w:pPr>
      <w:r w:rsidRPr="003C161F">
        <w:rPr>
          <w:sz w:val="21"/>
          <w:szCs w:val="21"/>
        </w:rPr>
        <w:t xml:space="preserve">会话 |连接两个实体的许多对已协商的内容传输方法和内容描述格式。它被限定在初始化请求和会话结束时间的时间段内。在一个会话的生命周期内，可加入或删除成对的内容描述和内容传输方法。在某一时刻，一个会话至少有一个已协商的内容类型。 </w:t>
      </w:r>
    </w:p>
    <w:p w:rsidR="004436DF" w:rsidRPr="003C161F" w:rsidRDefault="004436DF" w:rsidP="004436DF">
      <w:pPr>
        <w:pStyle w:val="ad"/>
        <w:rPr>
          <w:sz w:val="21"/>
          <w:szCs w:val="21"/>
        </w:rPr>
      </w:pPr>
      <w:r w:rsidRPr="003C161F">
        <w:rPr>
          <w:sz w:val="21"/>
          <w:szCs w:val="21"/>
        </w:rPr>
        <w:t xml:space="preserve">内容类型|一个内容描述和一个内容传输方法的组合。 </w:t>
      </w:r>
    </w:p>
    <w:p w:rsidR="004436DF" w:rsidRPr="003C161F" w:rsidRDefault="004436DF" w:rsidP="004436DF">
      <w:pPr>
        <w:pStyle w:val="ad"/>
        <w:rPr>
          <w:sz w:val="21"/>
          <w:szCs w:val="21"/>
        </w:rPr>
      </w:pPr>
      <w:r w:rsidRPr="003C161F">
        <w:rPr>
          <w:sz w:val="21"/>
          <w:szCs w:val="21"/>
        </w:rPr>
        <w:t>内容描述|内容类型将被建立的格式，从形式上声明了会话的一种用途（如，"voice"或"video"）。这是会话的（即，传输的比特 位）“是什么”，</w:t>
      </w:r>
      <w:proofErr w:type="gramStart"/>
      <w:r w:rsidRPr="003C161F">
        <w:rPr>
          <w:sz w:val="21"/>
          <w:szCs w:val="21"/>
        </w:rPr>
        <w:t>象</w:t>
      </w:r>
      <w:proofErr w:type="gramEnd"/>
      <w:r w:rsidRPr="003C161F">
        <w:rPr>
          <w:sz w:val="21"/>
          <w:szCs w:val="21"/>
        </w:rPr>
        <w:t xml:space="preserve">建立语音通话时可接受的编码器等。按照Jingle XML语法，内容类型是元素&lt;description/&gt;的命名空间。 </w:t>
      </w:r>
    </w:p>
    <w:p w:rsidR="004436DF" w:rsidRPr="003C161F" w:rsidRDefault="004436DF" w:rsidP="004436DF">
      <w:pPr>
        <w:pStyle w:val="ad"/>
        <w:rPr>
          <w:sz w:val="21"/>
          <w:szCs w:val="21"/>
        </w:rPr>
      </w:pPr>
      <w:r w:rsidRPr="003C161F">
        <w:rPr>
          <w:sz w:val="21"/>
          <w:szCs w:val="21"/>
        </w:rPr>
        <w:t>传输方法|实体间建立数据流的方法。可能的传输包括ICE-TCP,原生UDP,带内数据(inband data)等。这是关于会话“怎样”的部分。按照Jingle XML语法，这是元素&lt;transport/&gt;的命名空间。内容传输方法定义了怎样将</w:t>
      </w:r>
      <w:proofErr w:type="gramStart"/>
      <w:r w:rsidRPr="003C161F">
        <w:rPr>
          <w:sz w:val="21"/>
          <w:szCs w:val="21"/>
        </w:rPr>
        <w:t>比特位</w:t>
      </w:r>
      <w:proofErr w:type="gramEnd"/>
      <w:r w:rsidRPr="003C161F">
        <w:rPr>
          <w:sz w:val="21"/>
          <w:szCs w:val="21"/>
        </w:rPr>
        <w:t xml:space="preserve">从一台主机传到另一台。每种传输方法必须指定是有 损的（允许丢包）还是无损的（不允许丢包）。 </w:t>
      </w:r>
    </w:p>
    <w:p w:rsidR="004436DF" w:rsidRPr="003C161F" w:rsidRDefault="004436DF" w:rsidP="004436DF">
      <w:pPr>
        <w:pStyle w:val="ad"/>
        <w:rPr>
          <w:sz w:val="21"/>
          <w:szCs w:val="21"/>
        </w:rPr>
      </w:pPr>
      <w:r w:rsidRPr="003C161F">
        <w:rPr>
          <w:sz w:val="21"/>
          <w:szCs w:val="21"/>
        </w:rPr>
        <w:lastRenderedPageBreak/>
        <w:t xml:space="preserve">组件|组件是需要在端点间传输的特定会话上下文中特定内容类型的编号的数据流。协商每个组件的细节是由传输负责。根据内容类型和内容描述，一个内容描述可能需要多个组件来通讯（例如，音频内容类型也许用两个组件：一个传输RTP流，另一个传输RTCP定时信息）。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table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4.概念及方法{anchor:概念和方法}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Jingle有三部分组成，每部分由自己的语法、语义及状态机： </w:t>
      </w:r>
    </w:p>
    <w:p w:rsidR="004436DF" w:rsidRPr="003C161F" w:rsidRDefault="004436DF" w:rsidP="004436DF">
      <w:pPr>
        <w:pStyle w:val="ad"/>
        <w:rPr>
          <w:sz w:val="21"/>
          <w:szCs w:val="21"/>
        </w:rPr>
      </w:pPr>
      <w:r w:rsidRPr="003C161F">
        <w:rPr>
          <w:sz w:val="21"/>
          <w:szCs w:val="21"/>
        </w:rPr>
        <w:t xml:space="preserve">1. 总会话管理 </w:t>
      </w:r>
    </w:p>
    <w:p w:rsidR="004436DF" w:rsidRPr="003C161F" w:rsidRDefault="004436DF" w:rsidP="004436DF">
      <w:pPr>
        <w:pStyle w:val="ad"/>
        <w:rPr>
          <w:sz w:val="21"/>
          <w:szCs w:val="21"/>
        </w:rPr>
      </w:pPr>
      <w:r w:rsidRPr="003C161F">
        <w:rPr>
          <w:sz w:val="21"/>
          <w:szCs w:val="21"/>
        </w:rPr>
        <w:t xml:space="preserve">1. 内容描述格式("什么") </w:t>
      </w:r>
    </w:p>
    <w:p w:rsidR="004436DF" w:rsidRPr="003C161F" w:rsidRDefault="004436DF" w:rsidP="004436DF">
      <w:pPr>
        <w:pStyle w:val="ad"/>
        <w:rPr>
          <w:sz w:val="21"/>
          <w:szCs w:val="21"/>
        </w:rPr>
      </w:pPr>
      <w:r w:rsidRPr="003C161F">
        <w:rPr>
          <w:sz w:val="21"/>
          <w:szCs w:val="21"/>
        </w:rPr>
        <w:t xml:space="preserve">1. 内容传输方法("怎样")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本文档定义了总会话管理的语义和语法。另有单独的文档，详细说明了用于内容描述和内容传输方法的可插入式“槽(slots)”。基于完整性的考虑，本文档也包含了与描述格式和传输方法有关的全部动作的示例。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从最根本上来说，协商Jingle会话的过程是这样的： </w:t>
      </w:r>
    </w:p>
    <w:p w:rsidR="004436DF" w:rsidRPr="003C161F" w:rsidRDefault="004436DF" w:rsidP="004436DF">
      <w:pPr>
        <w:pStyle w:val="ad"/>
        <w:rPr>
          <w:sz w:val="21"/>
          <w:szCs w:val="21"/>
        </w:rPr>
      </w:pPr>
      <w:r w:rsidRPr="003C161F">
        <w:rPr>
          <w:sz w:val="21"/>
          <w:szCs w:val="21"/>
        </w:rPr>
        <w:t>1. 一个用户（“发起方”）向另一个用户（“接收方”）发送一个</w:t>
      </w:r>
      <w:proofErr w:type="gramStart"/>
      <w:r w:rsidRPr="003C161F">
        <w:rPr>
          <w:sz w:val="21"/>
          <w:szCs w:val="21"/>
        </w:rPr>
        <w:t>带内容</w:t>
      </w:r>
      <w:proofErr w:type="gramEnd"/>
      <w:r w:rsidRPr="003C161F">
        <w:rPr>
          <w:sz w:val="21"/>
          <w:szCs w:val="21"/>
        </w:rPr>
        <w:t xml:space="preserve">类型的会话请求，会话请求至少包含一个内容类型。 </w:t>
      </w:r>
    </w:p>
    <w:p w:rsidR="004436DF" w:rsidRPr="003C161F" w:rsidRDefault="004436DF" w:rsidP="004436DF">
      <w:pPr>
        <w:pStyle w:val="ad"/>
        <w:rPr>
          <w:sz w:val="21"/>
          <w:szCs w:val="21"/>
        </w:rPr>
      </w:pPr>
      <w:r w:rsidRPr="003C161F">
        <w:rPr>
          <w:sz w:val="21"/>
          <w:szCs w:val="21"/>
        </w:rPr>
        <w:t xml:space="preserve">1. 如果接收者想要处理，它会通过发送一个IQ结果暂时接受这个请求。 </w:t>
      </w:r>
    </w:p>
    <w:p w:rsidR="004436DF" w:rsidRPr="003C161F" w:rsidRDefault="004436DF" w:rsidP="004436DF">
      <w:pPr>
        <w:pStyle w:val="ad"/>
        <w:rPr>
          <w:sz w:val="21"/>
          <w:szCs w:val="21"/>
        </w:rPr>
      </w:pPr>
      <w:r w:rsidRPr="003C161F">
        <w:rPr>
          <w:sz w:val="21"/>
          <w:szCs w:val="21"/>
        </w:rPr>
        <w:t xml:space="preserve">1. 发起方和接收方以尽可能快的速度交换可能的传输候选方法（进一步协商前的传输候选方法的快速发送，是为了缩短媒体数据可流动前的必要时间）。 </w:t>
      </w:r>
    </w:p>
    <w:p w:rsidR="004436DF" w:rsidRPr="003C161F" w:rsidRDefault="004436DF" w:rsidP="004436DF">
      <w:pPr>
        <w:pStyle w:val="ad"/>
        <w:rPr>
          <w:sz w:val="21"/>
          <w:szCs w:val="21"/>
        </w:rPr>
      </w:pPr>
      <w:r w:rsidRPr="003C161F">
        <w:rPr>
          <w:sz w:val="21"/>
          <w:szCs w:val="21"/>
        </w:rPr>
        <w:t xml:space="preserve">1. 检查这些传输候选方法的连通性。 </w:t>
      </w:r>
    </w:p>
    <w:p w:rsidR="004436DF" w:rsidRPr="003C161F" w:rsidRDefault="004436DF" w:rsidP="004436DF">
      <w:pPr>
        <w:pStyle w:val="ad"/>
        <w:rPr>
          <w:sz w:val="21"/>
          <w:szCs w:val="21"/>
        </w:rPr>
      </w:pPr>
      <w:r w:rsidRPr="003C161F">
        <w:rPr>
          <w:sz w:val="21"/>
          <w:szCs w:val="21"/>
        </w:rPr>
        <w:t xml:space="preserve">1. 一旦接收方找到了媒体数据可流动的候选方法，接收方会向初始方发出一个“会话接受”动作。 </w:t>
      </w:r>
    </w:p>
    <w:p w:rsidR="004436DF" w:rsidRPr="003C161F" w:rsidRDefault="004436DF" w:rsidP="004436DF">
      <w:pPr>
        <w:pStyle w:val="ad"/>
        <w:rPr>
          <w:sz w:val="21"/>
          <w:szCs w:val="21"/>
        </w:rPr>
      </w:pPr>
      <w:r w:rsidRPr="003C161F">
        <w:rPr>
          <w:sz w:val="21"/>
          <w:szCs w:val="21"/>
        </w:rPr>
        <w:t xml:space="preserve">1. 双发开始通过协商好的候选方法发送媒体数据。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如果双方随后发现了更好的候选方法，他们会进行“内容修改”协商，然后转到这个更好的候选方法上。自然他们也会修改与会话相关的其他参数（如给语音聊天加入视频）。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4.1总会话管理{anchor:总会话管理}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总会话管理的状态机(也即每个Session ID的状态)如下：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o</w:t>
      </w:r>
      <w:proofErr w:type="gramEnd"/>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|会话开始</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 +-----------+</w:t>
      </w:r>
    </w:p>
    <w:p w:rsidR="004436DF" w:rsidRPr="003C161F" w:rsidRDefault="004436DF" w:rsidP="004436DF">
      <w:pPr>
        <w:pStyle w:val="HTML0"/>
        <w:rPr>
          <w:sz w:val="21"/>
          <w:szCs w:val="21"/>
        </w:rPr>
      </w:pPr>
      <w:r w:rsidRPr="003C161F">
        <w:rPr>
          <w:sz w:val="21"/>
          <w:szCs w:val="21"/>
        </w:rPr>
        <w:t xml:space="preserve">            |/            | </w:t>
      </w:r>
    </w:p>
    <w:p w:rsidR="004436DF" w:rsidRPr="003C161F" w:rsidRDefault="004436DF" w:rsidP="004436DF">
      <w:pPr>
        <w:pStyle w:val="HTML0"/>
        <w:rPr>
          <w:sz w:val="21"/>
          <w:szCs w:val="21"/>
        </w:rPr>
      </w:pPr>
      <w:r w:rsidRPr="003C161F">
        <w:rPr>
          <w:sz w:val="21"/>
          <w:szCs w:val="21"/>
        </w:rPr>
        <w:t xml:space="preserve">        阻塞 o----------+  |</w:t>
      </w:r>
    </w:p>
    <w:p w:rsidR="004436DF" w:rsidRPr="003C161F" w:rsidRDefault="004436DF" w:rsidP="004436DF">
      <w:pPr>
        <w:pStyle w:val="HTML0"/>
        <w:rPr>
          <w:sz w:val="21"/>
          <w:szCs w:val="21"/>
        </w:rPr>
      </w:pPr>
      <w:r w:rsidRPr="003C161F">
        <w:rPr>
          <w:sz w:val="21"/>
          <w:szCs w:val="21"/>
        </w:rPr>
        <w:t xml:space="preserve">            | |内容接受  |  |</w:t>
      </w:r>
    </w:p>
    <w:p w:rsidR="004436DF" w:rsidRPr="003C161F" w:rsidRDefault="004436DF" w:rsidP="004436DF">
      <w:pPr>
        <w:pStyle w:val="HTML0"/>
        <w:rPr>
          <w:sz w:val="21"/>
          <w:szCs w:val="21"/>
        </w:rPr>
      </w:pPr>
      <w:r w:rsidRPr="003C161F">
        <w:rPr>
          <w:sz w:val="21"/>
          <w:szCs w:val="21"/>
        </w:rPr>
        <w:t xml:space="preserve">            | |内容修改  |  |</w:t>
      </w:r>
    </w:p>
    <w:p w:rsidR="004436DF" w:rsidRPr="003C161F" w:rsidRDefault="004436DF" w:rsidP="004436DF">
      <w:pPr>
        <w:pStyle w:val="HTML0"/>
        <w:rPr>
          <w:sz w:val="21"/>
          <w:szCs w:val="21"/>
        </w:rPr>
      </w:pPr>
      <w:r w:rsidRPr="003C161F">
        <w:rPr>
          <w:sz w:val="21"/>
          <w:szCs w:val="21"/>
        </w:rPr>
        <w:t xml:space="preserve">            | |内容移除  |  |</w:t>
      </w:r>
    </w:p>
    <w:p w:rsidR="004436DF" w:rsidRPr="003C161F" w:rsidRDefault="004436DF" w:rsidP="004436DF">
      <w:pPr>
        <w:pStyle w:val="HTML0"/>
        <w:rPr>
          <w:sz w:val="21"/>
          <w:szCs w:val="21"/>
        </w:rPr>
      </w:pPr>
      <w:r w:rsidRPr="003C161F">
        <w:rPr>
          <w:sz w:val="21"/>
          <w:szCs w:val="21"/>
        </w:rPr>
        <w:t xml:space="preserve">            | |会话信息  |  |</w:t>
      </w:r>
    </w:p>
    <w:p w:rsidR="004436DF" w:rsidRPr="003C161F" w:rsidRDefault="004436DF" w:rsidP="004436DF">
      <w:pPr>
        <w:pStyle w:val="HTML0"/>
        <w:rPr>
          <w:sz w:val="21"/>
          <w:szCs w:val="21"/>
        </w:rPr>
      </w:pPr>
      <w:r w:rsidRPr="003C161F">
        <w:rPr>
          <w:sz w:val="21"/>
          <w:szCs w:val="21"/>
        </w:rPr>
        <w:t xml:space="preserve">            | |传输信息  |  |</w:t>
      </w:r>
    </w:p>
    <w:p w:rsidR="004436DF" w:rsidRPr="003C161F" w:rsidRDefault="004436DF" w:rsidP="004436DF">
      <w:pPr>
        <w:pStyle w:val="HTML0"/>
        <w:rPr>
          <w:sz w:val="21"/>
          <w:szCs w:val="21"/>
        </w:rPr>
      </w:pPr>
      <w:r w:rsidRPr="003C161F">
        <w:rPr>
          <w:sz w:val="21"/>
          <w:szCs w:val="21"/>
        </w:rPr>
        <w:t xml:space="preserve">            | +--------+  |</w:t>
      </w:r>
    </w:p>
    <w:p w:rsidR="004436DF" w:rsidRPr="003C161F" w:rsidRDefault="004436DF" w:rsidP="004436DF">
      <w:pPr>
        <w:pStyle w:val="HTML0"/>
        <w:rPr>
          <w:sz w:val="21"/>
          <w:szCs w:val="21"/>
        </w:rPr>
      </w:pPr>
      <w:r w:rsidRPr="003C161F">
        <w:rPr>
          <w:sz w:val="21"/>
          <w:szCs w:val="21"/>
        </w:rPr>
        <w:t xml:space="preserve">            |             |</w:t>
      </w:r>
    </w:p>
    <w:p w:rsidR="004436DF" w:rsidRPr="003C161F" w:rsidRDefault="004436DF" w:rsidP="004436DF">
      <w:pPr>
        <w:pStyle w:val="HTML0"/>
        <w:rPr>
          <w:sz w:val="21"/>
          <w:szCs w:val="21"/>
        </w:rPr>
      </w:pPr>
      <w:r w:rsidRPr="003C161F">
        <w:rPr>
          <w:sz w:val="21"/>
          <w:szCs w:val="21"/>
        </w:rPr>
        <w:t xml:space="preserve">            |会话接受       |</w:t>
      </w:r>
    </w:p>
    <w:p w:rsidR="004436DF" w:rsidRPr="003C161F" w:rsidRDefault="004436DF" w:rsidP="004436DF">
      <w:pPr>
        <w:pStyle w:val="HTML0"/>
        <w:rPr>
          <w:sz w:val="21"/>
          <w:szCs w:val="21"/>
        </w:rPr>
      </w:pPr>
      <w:r w:rsidRPr="003C161F">
        <w:rPr>
          <w:sz w:val="21"/>
          <w:szCs w:val="21"/>
        </w:rPr>
        <w:t xml:space="preserve">            |             |</w:t>
      </w:r>
    </w:p>
    <w:p w:rsidR="004436DF" w:rsidRPr="003C161F" w:rsidRDefault="004436DF" w:rsidP="004436DF">
      <w:pPr>
        <w:pStyle w:val="HTML0"/>
        <w:rPr>
          <w:sz w:val="21"/>
          <w:szCs w:val="21"/>
        </w:rPr>
      </w:pPr>
      <w:r w:rsidRPr="003C161F">
        <w:rPr>
          <w:sz w:val="21"/>
          <w:szCs w:val="21"/>
        </w:rPr>
        <w:t xml:space="preserve">        活动 o----------+  |</w:t>
      </w:r>
    </w:p>
    <w:p w:rsidR="004436DF" w:rsidRPr="003C161F" w:rsidRDefault="004436DF" w:rsidP="004436DF">
      <w:pPr>
        <w:pStyle w:val="HTML0"/>
        <w:rPr>
          <w:sz w:val="21"/>
          <w:szCs w:val="21"/>
        </w:rPr>
      </w:pPr>
      <w:r w:rsidRPr="003C161F">
        <w:rPr>
          <w:sz w:val="21"/>
          <w:szCs w:val="21"/>
        </w:rPr>
        <w:t xml:space="preserve">            | |内容接受  |  |</w:t>
      </w:r>
    </w:p>
    <w:p w:rsidR="004436DF" w:rsidRPr="003C161F" w:rsidRDefault="004436DF" w:rsidP="004436DF">
      <w:pPr>
        <w:pStyle w:val="HTML0"/>
        <w:rPr>
          <w:sz w:val="21"/>
          <w:szCs w:val="21"/>
        </w:rPr>
      </w:pPr>
      <w:r w:rsidRPr="003C161F">
        <w:rPr>
          <w:sz w:val="21"/>
          <w:szCs w:val="21"/>
        </w:rPr>
        <w:t xml:space="preserve">            | |内容增加  |  |</w:t>
      </w:r>
    </w:p>
    <w:p w:rsidR="004436DF" w:rsidRPr="003C161F" w:rsidRDefault="004436DF" w:rsidP="004436DF">
      <w:pPr>
        <w:pStyle w:val="HTML0"/>
        <w:rPr>
          <w:sz w:val="21"/>
          <w:szCs w:val="21"/>
        </w:rPr>
      </w:pPr>
      <w:r w:rsidRPr="003C161F">
        <w:rPr>
          <w:sz w:val="21"/>
          <w:szCs w:val="21"/>
        </w:rPr>
        <w:t xml:space="preserve">            | |内容修改  |  |</w:t>
      </w:r>
    </w:p>
    <w:p w:rsidR="004436DF" w:rsidRPr="003C161F" w:rsidRDefault="004436DF" w:rsidP="004436DF">
      <w:pPr>
        <w:pStyle w:val="HTML0"/>
        <w:rPr>
          <w:sz w:val="21"/>
          <w:szCs w:val="21"/>
        </w:rPr>
      </w:pPr>
      <w:r w:rsidRPr="003C161F">
        <w:rPr>
          <w:sz w:val="21"/>
          <w:szCs w:val="21"/>
        </w:rPr>
        <w:t xml:space="preserve">            | |内容移除  |  |</w:t>
      </w:r>
    </w:p>
    <w:p w:rsidR="004436DF" w:rsidRPr="003C161F" w:rsidRDefault="004436DF" w:rsidP="004436DF">
      <w:pPr>
        <w:pStyle w:val="HTML0"/>
        <w:rPr>
          <w:sz w:val="21"/>
          <w:szCs w:val="21"/>
        </w:rPr>
      </w:pPr>
      <w:r w:rsidRPr="003C161F">
        <w:rPr>
          <w:sz w:val="21"/>
          <w:szCs w:val="21"/>
        </w:rPr>
        <w:t xml:space="preserve">            | |会话信息  |  |</w:t>
      </w:r>
    </w:p>
    <w:p w:rsidR="004436DF" w:rsidRPr="003C161F" w:rsidRDefault="004436DF" w:rsidP="004436DF">
      <w:pPr>
        <w:pStyle w:val="HTML0"/>
        <w:rPr>
          <w:sz w:val="21"/>
          <w:szCs w:val="21"/>
        </w:rPr>
      </w:pPr>
      <w:r w:rsidRPr="003C161F">
        <w:rPr>
          <w:sz w:val="21"/>
          <w:szCs w:val="21"/>
        </w:rPr>
        <w:t xml:space="preserve">            | |传输信息  |  |</w:t>
      </w:r>
    </w:p>
    <w:p w:rsidR="004436DF" w:rsidRPr="003C161F" w:rsidRDefault="004436DF" w:rsidP="004436DF">
      <w:pPr>
        <w:pStyle w:val="HTML0"/>
        <w:rPr>
          <w:sz w:val="21"/>
          <w:szCs w:val="21"/>
        </w:rPr>
      </w:pPr>
      <w:r w:rsidRPr="003C161F">
        <w:rPr>
          <w:sz w:val="21"/>
          <w:szCs w:val="21"/>
        </w:rPr>
        <w:t xml:space="preserve">            | +--------+  |</w:t>
      </w:r>
    </w:p>
    <w:p w:rsidR="004436DF" w:rsidRPr="003C161F" w:rsidRDefault="004436DF" w:rsidP="004436DF">
      <w:pPr>
        <w:pStyle w:val="HTML0"/>
        <w:rPr>
          <w:sz w:val="21"/>
          <w:szCs w:val="21"/>
        </w:rPr>
      </w:pPr>
      <w:r w:rsidRPr="003C161F">
        <w:rPr>
          <w:sz w:val="21"/>
          <w:szCs w:val="21"/>
        </w:rPr>
        <w:t xml:space="preserve">            |             |</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|会话中止</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o 结束</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r w:rsidRPr="003C161F">
        <w:rPr>
          <w:sz w:val="21"/>
          <w:szCs w:val="21"/>
        </w:rPr>
        <w:t xml:space="preserve">总会话状态有三种： </w:t>
      </w:r>
    </w:p>
    <w:p w:rsidR="004436DF" w:rsidRPr="003C161F" w:rsidRDefault="004436DF" w:rsidP="004436DF">
      <w:pPr>
        <w:pStyle w:val="ad"/>
        <w:rPr>
          <w:sz w:val="21"/>
          <w:szCs w:val="21"/>
        </w:rPr>
      </w:pPr>
      <w:r w:rsidRPr="003C161F">
        <w:rPr>
          <w:sz w:val="21"/>
          <w:szCs w:val="21"/>
        </w:rPr>
        <w:t xml:space="preserve">1. 阻塞 </w:t>
      </w:r>
    </w:p>
    <w:p w:rsidR="004436DF" w:rsidRPr="003C161F" w:rsidRDefault="004436DF" w:rsidP="004436DF">
      <w:pPr>
        <w:pStyle w:val="ad"/>
        <w:rPr>
          <w:sz w:val="21"/>
          <w:szCs w:val="21"/>
        </w:rPr>
      </w:pPr>
      <w:r w:rsidRPr="003C161F">
        <w:rPr>
          <w:sz w:val="21"/>
          <w:szCs w:val="21"/>
        </w:rPr>
        <w:t xml:space="preserve">1. 活动 </w:t>
      </w:r>
    </w:p>
    <w:p w:rsidR="004436DF" w:rsidRPr="003C161F" w:rsidRDefault="004436DF" w:rsidP="004436DF">
      <w:pPr>
        <w:pStyle w:val="ad"/>
        <w:rPr>
          <w:sz w:val="21"/>
          <w:szCs w:val="21"/>
        </w:rPr>
      </w:pPr>
      <w:r w:rsidRPr="003C161F">
        <w:rPr>
          <w:sz w:val="21"/>
          <w:szCs w:val="21"/>
        </w:rPr>
        <w:t xml:space="preserve">1. 结束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与管理总体Jingle会话相关的动作如下：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lastRenderedPageBreak/>
        <w:t xml:space="preserve">__表2：Jingle动作__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table</w:t>
      </w:r>
      <w:proofErr w:type="gramEnd"/>
      <w:r w:rsidRPr="003C161F">
        <w:rPr>
          <w:sz w:val="21"/>
          <w:szCs w:val="21"/>
        </w:rPr>
        <w:t xml:space="preserve">} </w:t>
      </w:r>
    </w:p>
    <w:p w:rsidR="004436DF" w:rsidRPr="003C161F" w:rsidRDefault="004436DF" w:rsidP="004436DF">
      <w:pPr>
        <w:pStyle w:val="ad"/>
        <w:rPr>
          <w:sz w:val="21"/>
          <w:szCs w:val="21"/>
        </w:rPr>
      </w:pPr>
      <w:r w:rsidRPr="003C161F">
        <w:rPr>
          <w:sz w:val="21"/>
          <w:szCs w:val="21"/>
        </w:rPr>
        <w:t xml:space="preserve">动作|描述 </w:t>
      </w:r>
    </w:p>
    <w:p w:rsidR="004436DF" w:rsidRPr="003C161F" w:rsidRDefault="004436DF" w:rsidP="004436DF">
      <w:pPr>
        <w:pStyle w:val="ad"/>
        <w:rPr>
          <w:sz w:val="21"/>
          <w:szCs w:val="21"/>
        </w:rPr>
      </w:pPr>
      <w:r w:rsidRPr="003C161F">
        <w:rPr>
          <w:sz w:val="21"/>
          <w:szCs w:val="21"/>
        </w:rPr>
        <w:t xml:space="preserve">内容接受|接受从另一方受到的内容增加或内容移除。 </w:t>
      </w:r>
    </w:p>
    <w:p w:rsidR="004436DF" w:rsidRPr="003C161F" w:rsidRDefault="004436DF" w:rsidP="004436DF">
      <w:pPr>
        <w:pStyle w:val="ad"/>
        <w:rPr>
          <w:sz w:val="21"/>
          <w:szCs w:val="21"/>
        </w:rPr>
      </w:pPr>
      <w:r w:rsidRPr="003C161F">
        <w:rPr>
          <w:sz w:val="21"/>
          <w:szCs w:val="21"/>
        </w:rPr>
        <w:t xml:space="preserve">内容增加|增加一个或多个内容类型到会话中。这个动作 __不能__ 在会话的 __阻塞__ 状态时发出。当一方发出内容增加的时候，它 __必须__ 忽略从另一方收到的任何动作，直到收到内容增加的确认。 </w:t>
      </w:r>
    </w:p>
    <w:p w:rsidR="004436DF" w:rsidRPr="003C161F" w:rsidRDefault="004436DF" w:rsidP="004436DF">
      <w:pPr>
        <w:pStyle w:val="ad"/>
        <w:rPr>
          <w:sz w:val="21"/>
          <w:szCs w:val="21"/>
        </w:rPr>
      </w:pPr>
      <w:r w:rsidRPr="003C161F">
        <w:rPr>
          <w:sz w:val="21"/>
          <w:szCs w:val="21"/>
        </w:rPr>
        <w:t xml:space="preserve">内容修改|改变现有的内容类型。接收方 __不能__ 以另一个内容修改来回应内容修改动作。 </w:t>
      </w:r>
    </w:p>
    <w:p w:rsidR="004436DF" w:rsidRPr="003C161F" w:rsidRDefault="004436DF" w:rsidP="004436DF">
      <w:pPr>
        <w:pStyle w:val="ad"/>
        <w:rPr>
          <w:sz w:val="21"/>
          <w:szCs w:val="21"/>
        </w:rPr>
      </w:pPr>
      <w:r w:rsidRPr="003C161F">
        <w:rPr>
          <w:sz w:val="21"/>
          <w:szCs w:val="21"/>
        </w:rPr>
        <w:t xml:space="preserve">内容移除|从会话中移除一个或多个内容类型。 </w:t>
      </w:r>
    </w:p>
    <w:p w:rsidR="004436DF" w:rsidRPr="003C161F" w:rsidRDefault="004436DF" w:rsidP="004436DF">
      <w:pPr>
        <w:pStyle w:val="ad"/>
        <w:rPr>
          <w:sz w:val="21"/>
          <w:szCs w:val="21"/>
        </w:rPr>
      </w:pPr>
      <w:r w:rsidRPr="003C161F">
        <w:rPr>
          <w:sz w:val="21"/>
          <w:szCs w:val="21"/>
        </w:rPr>
        <w:t xml:space="preserve">会话接受|最终接受会话协商。表明这个动作也适合内容接受（进而适合描述接受和传输接收）。 </w:t>
      </w:r>
    </w:p>
    <w:p w:rsidR="004436DF" w:rsidRPr="003C161F" w:rsidRDefault="004436DF" w:rsidP="004436DF">
      <w:pPr>
        <w:pStyle w:val="ad"/>
        <w:rPr>
          <w:sz w:val="21"/>
          <w:szCs w:val="21"/>
        </w:rPr>
      </w:pPr>
      <w:r w:rsidRPr="003C161F">
        <w:rPr>
          <w:sz w:val="21"/>
          <w:szCs w:val="21"/>
        </w:rPr>
        <w:t xml:space="preserve">会话信息|发送会话级的信息/消息，如响铃消息（对Jingle音频来说）。 </w:t>
      </w:r>
    </w:p>
    <w:p w:rsidR="004436DF" w:rsidRPr="003C161F" w:rsidRDefault="004436DF" w:rsidP="004436DF">
      <w:pPr>
        <w:pStyle w:val="ad"/>
        <w:rPr>
          <w:sz w:val="21"/>
          <w:szCs w:val="21"/>
        </w:rPr>
      </w:pPr>
      <w:r w:rsidRPr="003C161F">
        <w:rPr>
          <w:sz w:val="21"/>
          <w:szCs w:val="21"/>
        </w:rPr>
        <w:t xml:space="preserve">会话开始|请求一个新Jingle会话协商。 </w:t>
      </w:r>
    </w:p>
    <w:p w:rsidR="004436DF" w:rsidRPr="003C161F" w:rsidRDefault="004436DF" w:rsidP="004436DF">
      <w:pPr>
        <w:pStyle w:val="ad"/>
        <w:rPr>
          <w:sz w:val="21"/>
          <w:szCs w:val="21"/>
        </w:rPr>
      </w:pPr>
      <w:r w:rsidRPr="003C161F">
        <w:rPr>
          <w:sz w:val="21"/>
          <w:szCs w:val="21"/>
        </w:rPr>
        <w:t xml:space="preserve">会话中止|结束现有会话。 </w:t>
      </w:r>
    </w:p>
    <w:p w:rsidR="004436DF" w:rsidRPr="003C161F" w:rsidRDefault="004436DF" w:rsidP="004436DF">
      <w:pPr>
        <w:pStyle w:val="ad"/>
        <w:rPr>
          <w:sz w:val="21"/>
          <w:szCs w:val="21"/>
        </w:rPr>
      </w:pPr>
      <w:r w:rsidRPr="003C161F">
        <w:rPr>
          <w:sz w:val="21"/>
          <w:szCs w:val="21"/>
        </w:rPr>
        <w:t xml:space="preserve">传输信息|交换传输候选方法；主要用在XEP-0176中，也可以用在其他规范中。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table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5.会话流{anchor:会话流} </w:t>
      </w:r>
    </w:p>
    <w:p w:rsidR="004436DF" w:rsidRPr="003C161F" w:rsidRDefault="004436DF" w:rsidP="004436DF">
      <w:pPr>
        <w:pStyle w:val="ad"/>
        <w:rPr>
          <w:sz w:val="21"/>
          <w:szCs w:val="21"/>
        </w:rPr>
      </w:pPr>
      <w:r w:rsidRPr="003C161F">
        <w:rPr>
          <w:sz w:val="21"/>
          <w:szCs w:val="21"/>
        </w:rPr>
        <w:t xml:space="preserve">1.1 5.1资源确定{anchor:资源确定}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为了开始Jingle会话，发起方必须确定接收方的哪种XMPP资源最适合想要的内容描述格式。如果联系方仅有一种XMPP资源，这一任务 __必须__ 用服务发现\[18\]或用在实体能力\[19\]中说明的基于现身(presence-based)的简介(profile)的服务发现来完成。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很自然，用实体能力而不是向用户花名册中的每个联系人发送服务发现请求效率更高。由此，某个客户版本对Jingle及各种Jingle内容 描述格式和内容传输方法的支持等一般性信息（而不是每个的JID的）都能确定下来，这些信息随后被缓存。具体细节参考EXP-0115。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如果联系方有不止一种XMPP资源，可能仅有一种资源支持Jingle和想要的内容描述格式，在这种情况下，用户 __必须__ 用这一资源初始化Jingle信号处理。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lastRenderedPageBreak/>
        <w:t xml:space="preserve">如果联系方有超过一种XMPP资源支持Jingle和想要的内容描述格式， __建议__ 用 ~~资源应用优先权~~ \[20\]来确定哪种资源最适合初始化Jingle会话。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5.2初始化{anchor:初始化} </w:t>
      </w:r>
    </w:p>
    <w:p w:rsidR="004436DF" w:rsidRPr="003C161F" w:rsidRDefault="004436DF" w:rsidP="004436DF">
      <w:pPr>
        <w:pStyle w:val="ad"/>
        <w:rPr>
          <w:sz w:val="21"/>
          <w:szCs w:val="21"/>
        </w:rPr>
      </w:pPr>
      <w:r w:rsidRPr="003C161F">
        <w:rPr>
          <w:sz w:val="21"/>
          <w:szCs w:val="21"/>
        </w:rPr>
        <w:t>一旦发起方发现了接收方哪种XMPP资源适合想要的内容描述格式，就向接收方发送一个会话初始化请求。这个请求是个包含&lt;jingle/&gt;元素的IQ集，元素的命名空间为‘</w:t>
      </w:r>
      <w:hyperlink r:id="rId148" w:anchor="ns%E2%80%99%E3%80%82" w:history="1">
        <w:r w:rsidRPr="003C161F">
          <w:rPr>
            <w:rStyle w:val="a7"/>
            <w:sz w:val="21"/>
            <w:szCs w:val="21"/>
          </w:rPr>
          <w:t>http://www.xmpp.org/extensions/xep-0166.html#ns’。</w:t>
        </w:r>
      </w:hyperlink>
      <w:r w:rsidRPr="003C161F">
        <w:rPr>
          <w:sz w:val="21"/>
          <w:szCs w:val="21"/>
        </w:rPr>
        <w:t xml:space="preserve">&lt;jingle/&gt; 元素 __必须__ 有'action' 、'initiator'和'sid'属性（两个字符唯一区分会话）。初始化时，'action'属性 __必须__ 是"session-initiate"，&lt;jingle/&gt;元素 __必须__ 包含一个或多个&lt;content/&gt;元素，每个元素定义会话期间的要传输的内容类型；每个&lt;content/&gt;元素分别包 含&lt;description/&gt;子元素，指定想要的内容描述格式，&lt;transport/&gt;子元素，指定了可能的内容传输方法。 如果任何一方想要对相同的内容描述使用多种传输方法，则必须发送多个&lt;content/&gt;元素。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下面是一个Jingle会话初始化请求的例子，会话包含了音频和视频：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__例1. 初始化示例__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from='romeo@montague.net/orchard' to='juliet@capulet.com/balcony' id='jingle1' type='set'&gt; </w:t>
      </w:r>
    </w:p>
    <w:p w:rsidR="004436DF" w:rsidRPr="003C161F" w:rsidRDefault="004436DF" w:rsidP="004436DF">
      <w:pPr>
        <w:pStyle w:val="HTML0"/>
        <w:rPr>
          <w:sz w:val="21"/>
          <w:szCs w:val="21"/>
        </w:rPr>
      </w:pPr>
      <w:r w:rsidRPr="003C161F">
        <w:rPr>
          <w:sz w:val="21"/>
          <w:szCs w:val="21"/>
        </w:rPr>
        <w:t xml:space="preserve"> &lt;jingle xmlns='</w:t>
      </w:r>
      <w:hyperlink r:id="rId149" w:anchor="ns%27" w:history="1">
        <w:r w:rsidRPr="003C161F">
          <w:rPr>
            <w:rStyle w:val="a7"/>
            <w:sz w:val="21"/>
            <w:szCs w:val="21"/>
          </w:rPr>
          <w:t>http://www.xmpp.org/extensions/xep-0166.html#ns'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action</w:t>
      </w:r>
      <w:proofErr w:type="gramEnd"/>
      <w:r w:rsidRPr="003C161F">
        <w:rPr>
          <w:sz w:val="21"/>
          <w:szCs w:val="21"/>
        </w:rPr>
        <w:t>='session-initiate'</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initiator</w:t>
      </w:r>
      <w:proofErr w:type="gramEnd"/>
      <w:r w:rsidRPr="003C161F">
        <w:rPr>
          <w:sz w:val="21"/>
          <w:szCs w:val="21"/>
        </w:rPr>
        <w:t>='romeo@montague.net/orchard'</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sid</w:t>
      </w:r>
      <w:proofErr w:type="gramEnd"/>
      <w:r w:rsidRPr="003C161F">
        <w:rPr>
          <w:sz w:val="21"/>
          <w:szCs w:val="21"/>
        </w:rPr>
        <w:t>='a73sjjvkla37jfea'&gt;</w:t>
      </w:r>
    </w:p>
    <w:p w:rsidR="004436DF" w:rsidRPr="003C161F" w:rsidRDefault="004436DF" w:rsidP="004436DF">
      <w:pPr>
        <w:pStyle w:val="HTML0"/>
        <w:rPr>
          <w:sz w:val="21"/>
          <w:szCs w:val="21"/>
        </w:rPr>
      </w:pPr>
      <w:r w:rsidRPr="003C161F">
        <w:rPr>
          <w:sz w:val="21"/>
          <w:szCs w:val="21"/>
        </w:rPr>
        <w:t xml:space="preserve">   &lt;content creator='initiator' name='this-is-the-audio-content'&gt;</w:t>
      </w:r>
    </w:p>
    <w:p w:rsidR="004436DF" w:rsidRPr="003C161F" w:rsidRDefault="004436DF" w:rsidP="004436DF">
      <w:pPr>
        <w:pStyle w:val="HTML0"/>
        <w:rPr>
          <w:sz w:val="21"/>
          <w:szCs w:val="21"/>
        </w:rPr>
      </w:pPr>
      <w:r w:rsidRPr="003C161F">
        <w:rPr>
          <w:sz w:val="21"/>
          <w:szCs w:val="21"/>
        </w:rPr>
        <w:t xml:space="preserve">     &lt;description xmlns='</w:t>
      </w:r>
      <w:hyperlink r:id="rId150" w:anchor="ns%27" w:history="1">
        <w:r w:rsidRPr="003C161F">
          <w:rPr>
            <w:rStyle w:val="a7"/>
            <w:sz w:val="21"/>
            <w:szCs w:val="21"/>
          </w:rPr>
          <w:t>http://www.xmpp.org/extensions/xep-0167.html#ns'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&lt;/description&gt;</w:t>
      </w:r>
    </w:p>
    <w:p w:rsidR="004436DF" w:rsidRPr="003C161F" w:rsidRDefault="004436DF" w:rsidP="004436DF">
      <w:pPr>
        <w:pStyle w:val="HTML0"/>
        <w:rPr>
          <w:sz w:val="21"/>
          <w:szCs w:val="21"/>
        </w:rPr>
      </w:pPr>
      <w:r w:rsidRPr="003C161F">
        <w:rPr>
          <w:sz w:val="21"/>
          <w:szCs w:val="21"/>
        </w:rPr>
        <w:t xml:space="preserve">     &lt;transport xmlns='</w:t>
      </w:r>
      <w:hyperlink r:id="rId151" w:anchor="ns%27/" w:history="1">
        <w:r w:rsidRPr="003C161F">
          <w:rPr>
            <w:rStyle w:val="a7"/>
            <w:sz w:val="21"/>
            <w:szCs w:val="21"/>
          </w:rPr>
          <w:t>http://www.xmpp.org/extensions/xep-0176.html#ns'/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&lt;/content&gt;</w:t>
      </w:r>
    </w:p>
    <w:p w:rsidR="004436DF" w:rsidRPr="003C161F" w:rsidRDefault="004436DF" w:rsidP="004436DF">
      <w:pPr>
        <w:pStyle w:val="HTML0"/>
        <w:rPr>
          <w:sz w:val="21"/>
          <w:szCs w:val="21"/>
        </w:rPr>
      </w:pPr>
      <w:r w:rsidRPr="003C161F">
        <w:rPr>
          <w:sz w:val="21"/>
          <w:szCs w:val="21"/>
        </w:rPr>
        <w:t xml:space="preserve">   &lt;content creator='initiator' name='this-is-the-video-content'&gt;</w:t>
      </w:r>
    </w:p>
    <w:p w:rsidR="004436DF" w:rsidRPr="003C161F" w:rsidRDefault="004436DF" w:rsidP="004436DF">
      <w:pPr>
        <w:pStyle w:val="HTML0"/>
        <w:rPr>
          <w:sz w:val="21"/>
          <w:szCs w:val="21"/>
        </w:rPr>
      </w:pPr>
      <w:r w:rsidRPr="003C161F">
        <w:rPr>
          <w:sz w:val="21"/>
          <w:szCs w:val="21"/>
        </w:rPr>
        <w:t xml:space="preserve">     &lt;description xmlns='</w:t>
      </w:r>
      <w:hyperlink r:id="rId152" w:anchor="ns%27" w:history="1">
        <w:r w:rsidRPr="003C161F">
          <w:rPr>
            <w:rStyle w:val="a7"/>
            <w:sz w:val="21"/>
            <w:szCs w:val="21"/>
          </w:rPr>
          <w:t>http://www.xmpp.org/extensions/xep-0180.html#ns'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&lt;/description&gt;</w:t>
      </w:r>
    </w:p>
    <w:p w:rsidR="004436DF" w:rsidRPr="003C161F" w:rsidRDefault="004436DF" w:rsidP="004436DF">
      <w:pPr>
        <w:pStyle w:val="HTML0"/>
        <w:rPr>
          <w:sz w:val="21"/>
          <w:szCs w:val="21"/>
        </w:rPr>
      </w:pPr>
      <w:r w:rsidRPr="003C161F">
        <w:rPr>
          <w:sz w:val="21"/>
          <w:szCs w:val="21"/>
        </w:rPr>
        <w:t xml:space="preserve">     &lt;transport xmlns='</w:t>
      </w:r>
      <w:hyperlink r:id="rId153" w:anchor="ns%27/" w:history="1">
        <w:r w:rsidRPr="003C161F">
          <w:rPr>
            <w:rStyle w:val="a7"/>
            <w:sz w:val="21"/>
            <w:szCs w:val="21"/>
          </w:rPr>
          <w:t>http://www.xmpp.org/extensions/xep-0176.html#ns'/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&lt;/content&gt;</w:t>
      </w:r>
    </w:p>
    <w:p w:rsidR="004436DF" w:rsidRPr="003C161F" w:rsidRDefault="004436DF" w:rsidP="004436DF">
      <w:pPr>
        <w:pStyle w:val="HTML0"/>
        <w:rPr>
          <w:sz w:val="21"/>
          <w:szCs w:val="21"/>
        </w:rPr>
      </w:pPr>
      <w:r w:rsidRPr="003C161F">
        <w:rPr>
          <w:sz w:val="21"/>
          <w:szCs w:val="21"/>
        </w:rPr>
        <w:t xml:space="preserve"> &lt;/jingle&gt;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lastRenderedPageBreak/>
        <w:t xml:space="preserve">注意：元素&lt;description/&gt;和&lt;transport/&gt;的语法、语义超出了本规范的范围，它们在相关的规范中定义。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元素&lt;jingle/&gt;有如下属性： </w:t>
      </w:r>
    </w:p>
    <w:p w:rsidR="004436DF" w:rsidRPr="003C161F" w:rsidRDefault="004436DF" w:rsidP="004436DF">
      <w:pPr>
        <w:pStyle w:val="ad"/>
        <w:rPr>
          <w:sz w:val="21"/>
          <w:szCs w:val="21"/>
        </w:rPr>
      </w:pPr>
    </w:p>
    <w:p w:rsidR="004436DF" w:rsidRPr="003C161F" w:rsidRDefault="004436DF" w:rsidP="004436DF">
      <w:pPr>
        <w:widowControl/>
        <w:numPr>
          <w:ilvl w:val="0"/>
          <w:numId w:val="16"/>
        </w:numPr>
        <w:suppressAutoHyphens w:val="0"/>
        <w:spacing w:before="100" w:beforeAutospacing="1" w:after="100" w:afterAutospacing="1"/>
        <w:rPr>
          <w:sz w:val="21"/>
          <w:szCs w:val="21"/>
        </w:rPr>
      </w:pPr>
      <w:r w:rsidRPr="003C161F">
        <w:rPr>
          <w:sz w:val="21"/>
          <w:szCs w:val="21"/>
        </w:rPr>
        <w:t>‘action’</w:t>
      </w:r>
      <w:r w:rsidRPr="003C161F">
        <w:rPr>
          <w:sz w:val="21"/>
          <w:szCs w:val="21"/>
        </w:rPr>
        <w:t>属性是</w:t>
      </w:r>
      <w:r w:rsidRPr="003C161F">
        <w:rPr>
          <w:sz w:val="21"/>
          <w:szCs w:val="21"/>
        </w:rPr>
        <w:t xml:space="preserve"> __</w:t>
      </w:r>
      <w:r w:rsidRPr="003C161F">
        <w:rPr>
          <w:sz w:val="21"/>
          <w:szCs w:val="21"/>
        </w:rPr>
        <w:t>必需的</w:t>
      </w:r>
      <w:r w:rsidRPr="003C161F">
        <w:rPr>
          <w:sz w:val="21"/>
          <w:szCs w:val="21"/>
        </w:rPr>
        <w:t xml:space="preserve">__ </w:t>
      </w:r>
      <w:r w:rsidRPr="003C161F">
        <w:rPr>
          <w:sz w:val="21"/>
          <w:szCs w:val="21"/>
        </w:rPr>
        <w:t>；它指定了本文中列出</w:t>
      </w:r>
      <w:r w:rsidRPr="003C161F">
        <w:rPr>
          <w:sz w:val="21"/>
          <w:szCs w:val="21"/>
        </w:rPr>
        <w:t>Jingle</w:t>
      </w:r>
      <w:r w:rsidRPr="003C161F">
        <w:rPr>
          <w:sz w:val="21"/>
          <w:szCs w:val="21"/>
        </w:rPr>
        <w:t>动作（如，</w:t>
      </w:r>
      <w:r w:rsidRPr="003C161F">
        <w:rPr>
          <w:sz w:val="21"/>
          <w:szCs w:val="21"/>
        </w:rPr>
        <w:t>"session-initiate"</w:t>
      </w:r>
      <w:r w:rsidRPr="003C161F">
        <w:rPr>
          <w:sz w:val="21"/>
          <w:szCs w:val="21"/>
        </w:rPr>
        <w:t>）。</w:t>
      </w:r>
      <w:r w:rsidRPr="003C161F">
        <w:rPr>
          <w:sz w:val="21"/>
          <w:szCs w:val="21"/>
        </w:rPr>
        <w:t xml:space="preserve"> </w:t>
      </w:r>
    </w:p>
    <w:p w:rsidR="004436DF" w:rsidRPr="003C161F" w:rsidRDefault="004436DF" w:rsidP="004436DF">
      <w:pPr>
        <w:widowControl/>
        <w:numPr>
          <w:ilvl w:val="0"/>
          <w:numId w:val="17"/>
        </w:numPr>
        <w:suppressAutoHyphens w:val="0"/>
        <w:spacing w:before="100" w:beforeAutospacing="1" w:after="100" w:afterAutospacing="1"/>
        <w:rPr>
          <w:sz w:val="21"/>
          <w:szCs w:val="21"/>
        </w:rPr>
      </w:pPr>
      <w:r w:rsidRPr="003C161F">
        <w:rPr>
          <w:sz w:val="21"/>
          <w:szCs w:val="21"/>
        </w:rPr>
        <w:t>'initiator'</w:t>
      </w:r>
      <w:r w:rsidRPr="003C161F">
        <w:rPr>
          <w:sz w:val="21"/>
          <w:szCs w:val="21"/>
        </w:rPr>
        <w:t>属性是发起会话流的实体的完整</w:t>
      </w:r>
      <w:r w:rsidRPr="003C161F">
        <w:rPr>
          <w:sz w:val="21"/>
          <w:szCs w:val="21"/>
        </w:rPr>
        <w:t>JID(</w:t>
      </w:r>
      <w:r w:rsidRPr="003C161F">
        <w:rPr>
          <w:sz w:val="21"/>
          <w:szCs w:val="21"/>
        </w:rPr>
        <w:t>可能与</w:t>
      </w:r>
      <w:r w:rsidRPr="003C161F">
        <w:rPr>
          <w:sz w:val="21"/>
          <w:szCs w:val="21"/>
        </w:rPr>
        <w:t>IQ</w:t>
      </w:r>
      <w:r w:rsidRPr="003C161F">
        <w:rPr>
          <w:sz w:val="21"/>
          <w:szCs w:val="21"/>
        </w:rPr>
        <w:t>集中地址</w:t>
      </w:r>
      <w:r w:rsidRPr="003C161F">
        <w:rPr>
          <w:sz w:val="21"/>
          <w:szCs w:val="21"/>
        </w:rPr>
        <w:t>'from'</w:t>
      </w:r>
      <w:r w:rsidRPr="003C161F">
        <w:rPr>
          <w:sz w:val="21"/>
          <w:szCs w:val="21"/>
        </w:rPr>
        <w:t>不同</w:t>
      </w:r>
      <w:r w:rsidRPr="003C161F">
        <w:rPr>
          <w:sz w:val="21"/>
          <w:szCs w:val="21"/>
        </w:rPr>
        <w:t>)</w:t>
      </w:r>
      <w:r w:rsidRPr="003C161F">
        <w:rPr>
          <w:sz w:val="21"/>
          <w:szCs w:val="21"/>
        </w:rPr>
        <w:t>。</w:t>
      </w:r>
      <w:r w:rsidRPr="003C161F">
        <w:rPr>
          <w:sz w:val="21"/>
          <w:szCs w:val="21"/>
        </w:rPr>
        <w:t xml:space="preserve"> </w:t>
      </w:r>
    </w:p>
    <w:p w:rsidR="004436DF" w:rsidRPr="003C161F" w:rsidRDefault="004436DF" w:rsidP="004436DF">
      <w:pPr>
        <w:widowControl/>
        <w:numPr>
          <w:ilvl w:val="0"/>
          <w:numId w:val="18"/>
        </w:numPr>
        <w:suppressAutoHyphens w:val="0"/>
        <w:spacing w:before="100" w:beforeAutospacing="1" w:after="100" w:afterAutospacing="1"/>
        <w:rPr>
          <w:sz w:val="21"/>
          <w:szCs w:val="21"/>
        </w:rPr>
      </w:pPr>
      <w:r w:rsidRPr="003C161F">
        <w:rPr>
          <w:sz w:val="21"/>
          <w:szCs w:val="21"/>
        </w:rPr>
        <w:t>‘reasoncode’</w:t>
      </w:r>
      <w:r w:rsidRPr="003C161F">
        <w:rPr>
          <w:sz w:val="21"/>
          <w:szCs w:val="21"/>
        </w:rPr>
        <w:t>属性是</w:t>
      </w:r>
      <w:r w:rsidRPr="003C161F">
        <w:rPr>
          <w:sz w:val="21"/>
          <w:szCs w:val="21"/>
        </w:rPr>
        <w:t xml:space="preserve"> __</w:t>
      </w:r>
      <w:r w:rsidRPr="003C161F">
        <w:rPr>
          <w:sz w:val="21"/>
          <w:szCs w:val="21"/>
        </w:rPr>
        <w:t>可选的</w:t>
      </w:r>
      <w:r w:rsidRPr="003C161F">
        <w:rPr>
          <w:sz w:val="21"/>
          <w:szCs w:val="21"/>
        </w:rPr>
        <w:t xml:space="preserve">__ </w:t>
      </w:r>
      <w:r w:rsidRPr="003C161F">
        <w:rPr>
          <w:sz w:val="21"/>
          <w:szCs w:val="21"/>
        </w:rPr>
        <w:t>，指定机器可读的动作发送目的（如，用在会话中止动作的</w:t>
      </w:r>
      <w:r w:rsidRPr="003C161F">
        <w:rPr>
          <w:sz w:val="21"/>
          <w:szCs w:val="21"/>
        </w:rPr>
        <w:t>"connectivity-error"</w:t>
      </w:r>
      <w:r w:rsidRPr="003C161F">
        <w:rPr>
          <w:sz w:val="21"/>
          <w:szCs w:val="21"/>
        </w:rPr>
        <w:t>）。</w:t>
      </w:r>
      <w:r w:rsidRPr="003C161F">
        <w:rPr>
          <w:sz w:val="21"/>
          <w:szCs w:val="21"/>
        </w:rPr>
        <w:t xml:space="preserve"> </w:t>
      </w:r>
    </w:p>
    <w:p w:rsidR="004436DF" w:rsidRPr="003C161F" w:rsidRDefault="004436DF" w:rsidP="004436DF">
      <w:pPr>
        <w:widowControl/>
        <w:numPr>
          <w:ilvl w:val="0"/>
          <w:numId w:val="19"/>
        </w:numPr>
        <w:suppressAutoHyphens w:val="0"/>
        <w:spacing w:before="100" w:beforeAutospacing="1" w:after="100" w:afterAutospacing="1"/>
        <w:rPr>
          <w:sz w:val="21"/>
          <w:szCs w:val="21"/>
        </w:rPr>
      </w:pPr>
      <w:r w:rsidRPr="003C161F">
        <w:rPr>
          <w:sz w:val="21"/>
          <w:szCs w:val="21"/>
        </w:rPr>
        <w:t>'reasontext'</w:t>
      </w:r>
      <w:r w:rsidRPr="003C161F">
        <w:rPr>
          <w:sz w:val="21"/>
          <w:szCs w:val="21"/>
        </w:rPr>
        <w:t>属性是</w:t>
      </w:r>
      <w:r w:rsidRPr="003C161F">
        <w:rPr>
          <w:sz w:val="21"/>
          <w:szCs w:val="21"/>
        </w:rPr>
        <w:t xml:space="preserve"> __</w:t>
      </w:r>
      <w:r w:rsidRPr="003C161F">
        <w:rPr>
          <w:sz w:val="21"/>
          <w:szCs w:val="21"/>
        </w:rPr>
        <w:t>可选的</w:t>
      </w:r>
      <w:r w:rsidRPr="003C161F">
        <w:rPr>
          <w:sz w:val="21"/>
          <w:szCs w:val="21"/>
        </w:rPr>
        <w:t xml:space="preserve">__ </w:t>
      </w:r>
      <w:r w:rsidRPr="003C161F">
        <w:rPr>
          <w:sz w:val="21"/>
          <w:szCs w:val="21"/>
        </w:rPr>
        <w:t>，指定人可读的动作发送目的（如，用于会话中止动作的</w:t>
      </w:r>
      <w:r w:rsidRPr="003C161F">
        <w:rPr>
          <w:sz w:val="21"/>
          <w:szCs w:val="21"/>
        </w:rPr>
        <w:t>"Sorry,gotta go"</w:t>
      </w:r>
      <w:r w:rsidRPr="003C161F">
        <w:rPr>
          <w:sz w:val="21"/>
          <w:szCs w:val="21"/>
        </w:rPr>
        <w:t>）。</w:t>
      </w:r>
      <w:r w:rsidRPr="003C161F">
        <w:rPr>
          <w:sz w:val="21"/>
          <w:szCs w:val="21"/>
        </w:rPr>
        <w:t xml:space="preserve"> </w:t>
      </w:r>
    </w:p>
    <w:p w:rsidR="004436DF" w:rsidRPr="003C161F" w:rsidRDefault="004436DF" w:rsidP="004436DF">
      <w:pPr>
        <w:widowControl/>
        <w:numPr>
          <w:ilvl w:val="0"/>
          <w:numId w:val="20"/>
        </w:numPr>
        <w:suppressAutoHyphens w:val="0"/>
        <w:spacing w:before="100" w:beforeAutospacing="1" w:after="100" w:afterAutospacing="1"/>
        <w:rPr>
          <w:sz w:val="21"/>
          <w:szCs w:val="21"/>
        </w:rPr>
      </w:pPr>
      <w:r w:rsidRPr="003C161F">
        <w:rPr>
          <w:sz w:val="21"/>
          <w:szCs w:val="21"/>
        </w:rPr>
        <w:t>'responder'</w:t>
      </w:r>
      <w:r w:rsidRPr="003C161F">
        <w:rPr>
          <w:sz w:val="21"/>
          <w:szCs w:val="21"/>
        </w:rPr>
        <w:t>属性（见下面的例子）是回应发起的实体的完整</w:t>
      </w:r>
      <w:r w:rsidRPr="003C161F">
        <w:rPr>
          <w:sz w:val="21"/>
          <w:szCs w:val="21"/>
        </w:rPr>
        <w:t>JID(</w:t>
      </w:r>
      <w:r w:rsidRPr="003C161F">
        <w:rPr>
          <w:sz w:val="21"/>
          <w:szCs w:val="21"/>
        </w:rPr>
        <w:t>可能与</w:t>
      </w:r>
      <w:r w:rsidRPr="003C161F">
        <w:rPr>
          <w:sz w:val="21"/>
          <w:szCs w:val="21"/>
        </w:rPr>
        <w:t>IQ</w:t>
      </w:r>
      <w:r w:rsidRPr="003C161F">
        <w:rPr>
          <w:sz w:val="21"/>
          <w:szCs w:val="21"/>
        </w:rPr>
        <w:t>集中</w:t>
      </w:r>
      <w:r w:rsidRPr="003C161F">
        <w:rPr>
          <w:sz w:val="21"/>
          <w:szCs w:val="21"/>
        </w:rPr>
        <w:t>'to'</w:t>
      </w:r>
      <w:r w:rsidRPr="003C161F">
        <w:rPr>
          <w:sz w:val="21"/>
          <w:szCs w:val="21"/>
        </w:rPr>
        <w:t>地址不同</w:t>
      </w:r>
      <w:r w:rsidRPr="003C161F">
        <w:rPr>
          <w:sz w:val="21"/>
          <w:szCs w:val="21"/>
        </w:rPr>
        <w:t>)</w:t>
      </w:r>
      <w:r w:rsidRPr="003C161F">
        <w:rPr>
          <w:sz w:val="21"/>
          <w:szCs w:val="21"/>
        </w:rPr>
        <w:t>。</w:t>
      </w:r>
      <w:r w:rsidRPr="003C161F">
        <w:rPr>
          <w:sz w:val="21"/>
          <w:szCs w:val="21"/>
        </w:rPr>
        <w:t xml:space="preserve"> </w:t>
      </w:r>
    </w:p>
    <w:p w:rsidR="004436DF" w:rsidRPr="003C161F" w:rsidRDefault="004436DF" w:rsidP="004436DF">
      <w:pPr>
        <w:widowControl/>
        <w:numPr>
          <w:ilvl w:val="0"/>
          <w:numId w:val="21"/>
        </w:numPr>
        <w:suppressAutoHyphens w:val="0"/>
        <w:spacing w:before="100" w:beforeAutospacing="1" w:after="100" w:afterAutospacing="1"/>
        <w:rPr>
          <w:sz w:val="21"/>
          <w:szCs w:val="21"/>
        </w:rPr>
      </w:pPr>
      <w:r w:rsidRPr="003C161F">
        <w:rPr>
          <w:sz w:val="21"/>
          <w:szCs w:val="21"/>
        </w:rPr>
        <w:t>‘sid’</w:t>
      </w:r>
      <w:r w:rsidRPr="003C161F">
        <w:rPr>
          <w:sz w:val="21"/>
          <w:szCs w:val="21"/>
        </w:rPr>
        <w:t>属性是由发起方产生的随机的会话识别符；它</w:t>
      </w:r>
      <w:r w:rsidRPr="003C161F">
        <w:rPr>
          <w:sz w:val="21"/>
          <w:szCs w:val="21"/>
        </w:rPr>
        <w:t xml:space="preserve"> __</w:t>
      </w:r>
      <w:r w:rsidRPr="003C161F">
        <w:rPr>
          <w:sz w:val="21"/>
          <w:szCs w:val="21"/>
        </w:rPr>
        <w:t>应该</w:t>
      </w:r>
      <w:r w:rsidRPr="003C161F">
        <w:rPr>
          <w:sz w:val="21"/>
          <w:szCs w:val="21"/>
        </w:rPr>
        <w:t xml:space="preserve">__ </w:t>
      </w:r>
      <w:r w:rsidRPr="003C161F">
        <w:rPr>
          <w:sz w:val="21"/>
          <w:szCs w:val="21"/>
        </w:rPr>
        <w:t>符合</w:t>
      </w:r>
      <w:r w:rsidRPr="003C161F">
        <w:rPr>
          <w:sz w:val="21"/>
          <w:szCs w:val="21"/>
        </w:rPr>
        <w:t>XML Nmtoken production\[21\]</w:t>
      </w:r>
      <w:r w:rsidRPr="003C161F">
        <w:rPr>
          <w:sz w:val="21"/>
          <w:szCs w:val="21"/>
        </w:rPr>
        <w:t>，这样对</w:t>
      </w:r>
      <w:r w:rsidRPr="003C161F">
        <w:rPr>
          <w:sz w:val="21"/>
          <w:szCs w:val="21"/>
        </w:rPr>
        <w:t>&amp;</w:t>
      </w:r>
      <w:r w:rsidRPr="003C161F">
        <w:rPr>
          <w:sz w:val="21"/>
          <w:szCs w:val="21"/>
        </w:rPr>
        <w:t>之类的字符就不需要进行</w:t>
      </w:r>
      <w:r w:rsidRPr="003C161F">
        <w:rPr>
          <w:sz w:val="21"/>
          <w:szCs w:val="21"/>
        </w:rPr>
        <w:t>XML</w:t>
      </w:r>
      <w:r w:rsidRPr="003C161F">
        <w:rPr>
          <w:sz w:val="21"/>
          <w:szCs w:val="21"/>
        </w:rPr>
        <w:t>字符的转义了。（注意：</w:t>
      </w:r>
      <w:r w:rsidRPr="003C161F">
        <w:rPr>
          <w:sz w:val="21"/>
          <w:szCs w:val="21"/>
        </w:rPr>
        <w:t>'sid'</w:t>
      </w:r>
      <w:r w:rsidRPr="003C161F">
        <w:rPr>
          <w:sz w:val="21"/>
          <w:szCs w:val="21"/>
        </w:rPr>
        <w:t>属性可有效地映射到</w:t>
      </w:r>
      <w:r w:rsidRPr="003C161F">
        <w:rPr>
          <w:sz w:val="21"/>
          <w:szCs w:val="21"/>
        </w:rPr>
        <w:t>SIP</w:t>
      </w:r>
      <w:r w:rsidRPr="003C161F">
        <w:rPr>
          <w:sz w:val="21"/>
          <w:szCs w:val="21"/>
        </w:rPr>
        <w:t>的</w:t>
      </w:r>
      <w:r w:rsidRPr="003C161F">
        <w:rPr>
          <w:sz w:val="21"/>
          <w:szCs w:val="21"/>
        </w:rPr>
        <w:t>‘Call-ID’</w:t>
      </w:r>
      <w:r w:rsidRPr="003C161F">
        <w:rPr>
          <w:sz w:val="21"/>
          <w:szCs w:val="21"/>
        </w:rPr>
        <w:t>参数）</w:t>
      </w:r>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元素&lt;content/&gt;有如下属性： </w:t>
      </w:r>
    </w:p>
    <w:p w:rsidR="004436DF" w:rsidRPr="003C161F" w:rsidRDefault="004436DF" w:rsidP="004436DF">
      <w:pPr>
        <w:widowControl/>
        <w:numPr>
          <w:ilvl w:val="0"/>
          <w:numId w:val="22"/>
        </w:numPr>
        <w:suppressAutoHyphens w:val="0"/>
        <w:spacing w:before="100" w:beforeAutospacing="1" w:after="100" w:afterAutospacing="1"/>
        <w:rPr>
          <w:sz w:val="21"/>
          <w:szCs w:val="21"/>
        </w:rPr>
      </w:pPr>
      <w:r w:rsidRPr="003C161F">
        <w:rPr>
          <w:sz w:val="21"/>
          <w:szCs w:val="21"/>
        </w:rPr>
        <w:t>'creator'</w:t>
      </w:r>
      <w:r w:rsidRPr="003C161F">
        <w:rPr>
          <w:sz w:val="21"/>
          <w:szCs w:val="21"/>
        </w:rPr>
        <w:t>属性是</w:t>
      </w:r>
      <w:r w:rsidRPr="003C161F">
        <w:rPr>
          <w:sz w:val="21"/>
          <w:szCs w:val="21"/>
        </w:rPr>
        <w:t xml:space="preserve"> __</w:t>
      </w:r>
      <w:r w:rsidRPr="003C161F">
        <w:rPr>
          <w:sz w:val="21"/>
          <w:szCs w:val="21"/>
        </w:rPr>
        <w:t>必需的</w:t>
      </w:r>
      <w:r w:rsidRPr="003C161F">
        <w:rPr>
          <w:sz w:val="21"/>
          <w:szCs w:val="21"/>
        </w:rPr>
        <w:t xml:space="preserve">__ </w:t>
      </w:r>
      <w:r w:rsidRPr="003C161F">
        <w:rPr>
          <w:sz w:val="21"/>
          <w:szCs w:val="21"/>
        </w:rPr>
        <w:t>；它指明了那一方最初产生的内容描述</w:t>
      </w:r>
      <w:r w:rsidRPr="003C161F">
        <w:rPr>
          <w:sz w:val="21"/>
          <w:szCs w:val="21"/>
        </w:rPr>
        <w:t>(</w:t>
      </w:r>
      <w:r w:rsidRPr="003C161F">
        <w:rPr>
          <w:sz w:val="21"/>
          <w:szCs w:val="21"/>
        </w:rPr>
        <w:t>用于防止修改时的</w:t>
      </w:r>
      <w:proofErr w:type="gramStart"/>
      <w:r w:rsidRPr="003C161F">
        <w:rPr>
          <w:sz w:val="21"/>
          <w:szCs w:val="21"/>
        </w:rPr>
        <w:t>竞态条件</w:t>
      </w:r>
      <w:proofErr w:type="gramEnd"/>
      <w:r w:rsidRPr="003C161F">
        <w:rPr>
          <w:sz w:val="21"/>
          <w:szCs w:val="21"/>
        </w:rPr>
        <w:t>(race conditions)</w:t>
      </w:r>
      <w:r w:rsidRPr="003C161F">
        <w:rPr>
          <w:sz w:val="21"/>
          <w:szCs w:val="21"/>
        </w:rPr>
        <w:t>的发生</w:t>
      </w:r>
      <w:r w:rsidRPr="003C161F">
        <w:rPr>
          <w:sz w:val="21"/>
          <w:szCs w:val="21"/>
        </w:rPr>
        <w:t>)</w:t>
      </w:r>
      <w:r w:rsidRPr="003C161F">
        <w:rPr>
          <w:sz w:val="21"/>
          <w:szCs w:val="21"/>
        </w:rPr>
        <w:t>。</w:t>
      </w:r>
      <w:r w:rsidRPr="003C161F">
        <w:rPr>
          <w:sz w:val="21"/>
          <w:szCs w:val="21"/>
        </w:rPr>
        <w:t xml:space="preserve"> </w:t>
      </w:r>
    </w:p>
    <w:p w:rsidR="004436DF" w:rsidRPr="003C161F" w:rsidRDefault="004436DF" w:rsidP="004436DF">
      <w:pPr>
        <w:widowControl/>
        <w:numPr>
          <w:ilvl w:val="0"/>
          <w:numId w:val="23"/>
        </w:numPr>
        <w:suppressAutoHyphens w:val="0"/>
        <w:spacing w:before="100" w:beforeAutospacing="1" w:after="100" w:afterAutospacing="1"/>
        <w:rPr>
          <w:sz w:val="21"/>
          <w:szCs w:val="21"/>
        </w:rPr>
      </w:pPr>
      <w:r w:rsidRPr="003C161F">
        <w:rPr>
          <w:sz w:val="21"/>
          <w:szCs w:val="21"/>
        </w:rPr>
        <w:t>‘name’</w:t>
      </w:r>
      <w:r w:rsidRPr="003C161F">
        <w:rPr>
          <w:sz w:val="21"/>
          <w:szCs w:val="21"/>
        </w:rPr>
        <w:t>属性是</w:t>
      </w:r>
      <w:r w:rsidRPr="003C161F">
        <w:rPr>
          <w:sz w:val="21"/>
          <w:szCs w:val="21"/>
        </w:rPr>
        <w:t xml:space="preserve"> __</w:t>
      </w:r>
      <w:r w:rsidRPr="003C161F">
        <w:rPr>
          <w:sz w:val="21"/>
          <w:szCs w:val="21"/>
        </w:rPr>
        <w:t>必需的</w:t>
      </w:r>
      <w:r w:rsidRPr="003C161F">
        <w:rPr>
          <w:sz w:val="21"/>
          <w:szCs w:val="21"/>
        </w:rPr>
        <w:t xml:space="preserve">__ </w:t>
      </w:r>
      <w:r w:rsidRPr="003C161F">
        <w:rPr>
          <w:sz w:val="21"/>
          <w:szCs w:val="21"/>
        </w:rPr>
        <w:t>；它指明了内容类型的独特的名字或识别符（这个识别符是不透明的，没有语义上的意义）。</w:t>
      </w:r>
      <w:r w:rsidRPr="003C161F">
        <w:rPr>
          <w:sz w:val="21"/>
          <w:szCs w:val="21"/>
        </w:rPr>
        <w:t xml:space="preserve"> </w:t>
      </w:r>
    </w:p>
    <w:p w:rsidR="004436DF" w:rsidRPr="003C161F" w:rsidRDefault="004436DF" w:rsidP="004436DF">
      <w:pPr>
        <w:widowControl/>
        <w:numPr>
          <w:ilvl w:val="0"/>
          <w:numId w:val="24"/>
        </w:numPr>
        <w:suppressAutoHyphens w:val="0"/>
        <w:spacing w:before="100" w:beforeAutospacing="1" w:after="100" w:afterAutospacing="1"/>
        <w:rPr>
          <w:sz w:val="21"/>
          <w:szCs w:val="21"/>
        </w:rPr>
      </w:pPr>
      <w:r w:rsidRPr="003C161F">
        <w:rPr>
          <w:sz w:val="21"/>
          <w:szCs w:val="21"/>
        </w:rPr>
        <w:t>'profile'</w:t>
      </w:r>
      <w:r w:rsidRPr="003C161F">
        <w:rPr>
          <w:sz w:val="21"/>
          <w:szCs w:val="21"/>
        </w:rPr>
        <w:t>属性是</w:t>
      </w:r>
      <w:r w:rsidRPr="003C161F">
        <w:rPr>
          <w:sz w:val="21"/>
          <w:szCs w:val="21"/>
        </w:rPr>
        <w:t xml:space="preserve"> __</w:t>
      </w:r>
      <w:r w:rsidRPr="003C161F">
        <w:rPr>
          <w:sz w:val="21"/>
          <w:szCs w:val="21"/>
        </w:rPr>
        <w:t>推荐的</w:t>
      </w:r>
      <w:r w:rsidRPr="003C161F">
        <w:rPr>
          <w:sz w:val="21"/>
          <w:szCs w:val="21"/>
        </w:rPr>
        <w:t xml:space="preserve">__ </w:t>
      </w:r>
      <w:r w:rsidRPr="003C161F">
        <w:rPr>
          <w:sz w:val="21"/>
          <w:szCs w:val="21"/>
        </w:rPr>
        <w:t>；对有些内容类型，它说明了所用的简介（如，在实时传输协议上下文中的</w:t>
      </w:r>
      <w:r w:rsidRPr="003C161F">
        <w:rPr>
          <w:sz w:val="21"/>
          <w:szCs w:val="21"/>
        </w:rPr>
        <w:t>"RTP/AVP"</w:t>
      </w:r>
      <w:r w:rsidRPr="003C161F">
        <w:rPr>
          <w:sz w:val="21"/>
          <w:szCs w:val="21"/>
        </w:rPr>
        <w:t>）</w:t>
      </w:r>
      <w:r w:rsidRPr="003C161F">
        <w:rPr>
          <w:sz w:val="21"/>
          <w:szCs w:val="21"/>
        </w:rPr>
        <w:t xml:space="preserve"> </w:t>
      </w:r>
    </w:p>
    <w:p w:rsidR="004436DF" w:rsidRPr="003C161F" w:rsidRDefault="004436DF" w:rsidP="004436DF">
      <w:pPr>
        <w:widowControl/>
        <w:numPr>
          <w:ilvl w:val="0"/>
          <w:numId w:val="25"/>
        </w:numPr>
        <w:suppressAutoHyphens w:val="0"/>
        <w:spacing w:before="100" w:beforeAutospacing="1" w:after="100" w:afterAutospacing="1"/>
        <w:rPr>
          <w:sz w:val="21"/>
          <w:szCs w:val="21"/>
        </w:rPr>
      </w:pPr>
      <w:r w:rsidRPr="003C161F">
        <w:rPr>
          <w:sz w:val="21"/>
          <w:szCs w:val="21"/>
        </w:rPr>
        <w:t>‘senders’</w:t>
      </w:r>
      <w:r w:rsidRPr="003C161F">
        <w:rPr>
          <w:sz w:val="21"/>
          <w:szCs w:val="21"/>
        </w:rPr>
        <w:t>属性是</w:t>
      </w:r>
      <w:r w:rsidRPr="003C161F">
        <w:rPr>
          <w:sz w:val="21"/>
          <w:szCs w:val="21"/>
        </w:rPr>
        <w:t xml:space="preserve"> __</w:t>
      </w:r>
      <w:r w:rsidRPr="003C161F">
        <w:rPr>
          <w:sz w:val="21"/>
          <w:szCs w:val="21"/>
        </w:rPr>
        <w:t>推荐的</w:t>
      </w:r>
      <w:r w:rsidRPr="003C161F">
        <w:rPr>
          <w:sz w:val="21"/>
          <w:szCs w:val="21"/>
        </w:rPr>
        <w:t xml:space="preserve">__ </w:t>
      </w:r>
      <w:r w:rsidRPr="003C161F">
        <w:rPr>
          <w:sz w:val="21"/>
          <w:szCs w:val="21"/>
        </w:rPr>
        <w:t>；它说明了会话中那个实体将要产生内容；允许的值是</w:t>
      </w:r>
      <w:r w:rsidRPr="003C161F">
        <w:rPr>
          <w:sz w:val="21"/>
          <w:szCs w:val="21"/>
        </w:rPr>
        <w:t>"initiator"</w:t>
      </w:r>
      <w:r w:rsidRPr="003C161F">
        <w:rPr>
          <w:sz w:val="21"/>
          <w:szCs w:val="21"/>
        </w:rPr>
        <w:t>，</w:t>
      </w:r>
      <w:r w:rsidRPr="003C161F">
        <w:rPr>
          <w:sz w:val="21"/>
          <w:szCs w:val="21"/>
        </w:rPr>
        <w:t>"recipient"</w:t>
      </w:r>
      <w:r w:rsidRPr="003C161F">
        <w:rPr>
          <w:sz w:val="21"/>
          <w:szCs w:val="21"/>
        </w:rPr>
        <w:t>或</w:t>
      </w:r>
      <w:r w:rsidRPr="003C161F">
        <w:rPr>
          <w:sz w:val="21"/>
          <w:szCs w:val="21"/>
        </w:rPr>
        <w:t>"both"</w:t>
      </w:r>
      <w:r w:rsidRPr="003C161F">
        <w:rPr>
          <w:sz w:val="21"/>
          <w:szCs w:val="21"/>
        </w:rPr>
        <w:t>（缺省值是</w:t>
      </w:r>
      <w:r w:rsidRPr="003C161F">
        <w:rPr>
          <w:sz w:val="21"/>
          <w:szCs w:val="21"/>
        </w:rPr>
        <w:t>"both"</w:t>
      </w:r>
      <w:r w:rsidRPr="003C161F">
        <w:rPr>
          <w:sz w:val="21"/>
          <w:szCs w:val="21"/>
        </w:rPr>
        <w:t>）。</w:t>
      </w:r>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注意：为了加速会话建立，发起方 __可以__ 在发送“session-initiate”消息后接到接收方响应之前，立即发送传输候选方法（如，用于ICE传输的协商），（也就是说，发起方 __必须__ 认定会话是存在的，即使还没有收到响应）。如果按顺序传输的话，接收方应在收到"session-initiate"消息后，应收到诸 如"transport-info"之类的消息（如果没收到，那么接收方返回&lt;unknown-session/&gt;错误是恰当的，因为按照它 的状态机，会话并不存在）。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5.3接收方响应{anchor:接收方响应}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除非有错误发生，接收方 __必须__ 收到的发起请求：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例2. 接收方响应发起请求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type='result' from='juliet@capulet.com/balcony' to='romeo@montague.net/orchard' id='jingle1'/&gt;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如果接收方响应了发起请求，双方都必须认定会话处在 __阻塞__ 状态。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有几种原因接收方会返回一个错误，而不是响应发起请求： </w:t>
      </w:r>
    </w:p>
    <w:p w:rsidR="004436DF" w:rsidRPr="003C161F" w:rsidRDefault="004436DF" w:rsidP="004436DF">
      <w:pPr>
        <w:widowControl/>
        <w:numPr>
          <w:ilvl w:val="0"/>
          <w:numId w:val="26"/>
        </w:numPr>
        <w:suppressAutoHyphens w:val="0"/>
        <w:spacing w:before="100" w:beforeAutospacing="1" w:after="100" w:afterAutospacing="1"/>
        <w:rPr>
          <w:sz w:val="21"/>
          <w:szCs w:val="21"/>
        </w:rPr>
      </w:pPr>
      <w:r w:rsidRPr="003C161F">
        <w:rPr>
          <w:sz w:val="21"/>
          <w:szCs w:val="21"/>
        </w:rPr>
        <w:t>对接收方来说发起方是未知的（比如，通过在线</w:t>
      </w:r>
      <w:r w:rsidRPr="003C161F">
        <w:rPr>
          <w:sz w:val="21"/>
          <w:szCs w:val="21"/>
        </w:rPr>
        <w:t>(presence)</w:t>
      </w:r>
      <w:r w:rsidRPr="003C161F">
        <w:rPr>
          <w:sz w:val="21"/>
          <w:szCs w:val="21"/>
        </w:rPr>
        <w:t>订阅），接收方不能与未知实体通讯。</w:t>
      </w:r>
      <w:r w:rsidRPr="003C161F">
        <w:rPr>
          <w:sz w:val="21"/>
          <w:szCs w:val="21"/>
        </w:rPr>
        <w:t xml:space="preserve"> </w:t>
      </w:r>
    </w:p>
    <w:p w:rsidR="004436DF" w:rsidRPr="003C161F" w:rsidRDefault="004436DF" w:rsidP="004436DF">
      <w:pPr>
        <w:widowControl/>
        <w:numPr>
          <w:ilvl w:val="0"/>
          <w:numId w:val="27"/>
        </w:numPr>
        <w:suppressAutoHyphens w:val="0"/>
        <w:spacing w:before="100" w:beforeAutospacing="1" w:after="100" w:afterAutospacing="1"/>
        <w:rPr>
          <w:sz w:val="21"/>
          <w:szCs w:val="21"/>
        </w:rPr>
      </w:pPr>
      <w:r w:rsidRPr="003C161F">
        <w:rPr>
          <w:sz w:val="21"/>
          <w:szCs w:val="21"/>
        </w:rPr>
        <w:t>接收方希望转到另一个地址。</w:t>
      </w:r>
      <w:r w:rsidRPr="003C161F">
        <w:rPr>
          <w:sz w:val="21"/>
          <w:szCs w:val="21"/>
        </w:rPr>
        <w:t xml:space="preserve"> </w:t>
      </w:r>
    </w:p>
    <w:p w:rsidR="004436DF" w:rsidRPr="003C161F" w:rsidRDefault="004436DF" w:rsidP="004436DF">
      <w:pPr>
        <w:widowControl/>
        <w:numPr>
          <w:ilvl w:val="0"/>
          <w:numId w:val="28"/>
        </w:numPr>
        <w:suppressAutoHyphens w:val="0"/>
        <w:spacing w:before="100" w:beforeAutospacing="1" w:after="100" w:afterAutospacing="1"/>
        <w:rPr>
          <w:sz w:val="21"/>
          <w:szCs w:val="21"/>
        </w:rPr>
      </w:pPr>
      <w:r w:rsidRPr="003C161F">
        <w:rPr>
          <w:sz w:val="21"/>
          <w:szCs w:val="21"/>
        </w:rPr>
        <w:t>接收方不支持</w:t>
      </w:r>
      <w:r w:rsidRPr="003C161F">
        <w:rPr>
          <w:sz w:val="21"/>
          <w:szCs w:val="21"/>
        </w:rPr>
        <w:t>Jingle</w:t>
      </w:r>
      <w:r w:rsidRPr="003C161F">
        <w:rPr>
          <w:sz w:val="21"/>
          <w:szCs w:val="21"/>
        </w:rPr>
        <w:t>。</w:t>
      </w:r>
      <w:r w:rsidRPr="003C161F">
        <w:rPr>
          <w:sz w:val="21"/>
          <w:szCs w:val="21"/>
        </w:rPr>
        <w:t xml:space="preserve"> </w:t>
      </w:r>
    </w:p>
    <w:p w:rsidR="004436DF" w:rsidRPr="003C161F" w:rsidRDefault="004436DF" w:rsidP="004436DF">
      <w:pPr>
        <w:widowControl/>
        <w:numPr>
          <w:ilvl w:val="0"/>
          <w:numId w:val="29"/>
        </w:numPr>
        <w:suppressAutoHyphens w:val="0"/>
        <w:spacing w:before="100" w:beforeAutospacing="1" w:after="100" w:afterAutospacing="1"/>
        <w:rPr>
          <w:sz w:val="21"/>
          <w:szCs w:val="21"/>
        </w:rPr>
      </w:pPr>
      <w:r w:rsidRPr="003C161F">
        <w:rPr>
          <w:sz w:val="21"/>
          <w:szCs w:val="21"/>
        </w:rPr>
        <w:t>接收方不支持任何指定的内容描述格式。</w:t>
      </w:r>
      <w:r w:rsidRPr="003C161F">
        <w:rPr>
          <w:sz w:val="21"/>
          <w:szCs w:val="21"/>
        </w:rPr>
        <w:t xml:space="preserve"> </w:t>
      </w:r>
    </w:p>
    <w:p w:rsidR="004436DF" w:rsidRPr="003C161F" w:rsidRDefault="004436DF" w:rsidP="004436DF">
      <w:pPr>
        <w:widowControl/>
        <w:numPr>
          <w:ilvl w:val="0"/>
          <w:numId w:val="30"/>
        </w:numPr>
        <w:suppressAutoHyphens w:val="0"/>
        <w:spacing w:before="100" w:beforeAutospacing="1" w:after="100" w:afterAutospacing="1"/>
        <w:rPr>
          <w:sz w:val="21"/>
          <w:szCs w:val="21"/>
        </w:rPr>
      </w:pPr>
      <w:r w:rsidRPr="003C161F">
        <w:rPr>
          <w:sz w:val="21"/>
          <w:szCs w:val="21"/>
        </w:rPr>
        <w:t>接收方不支持任何指定的内容传输方法。</w:t>
      </w:r>
      <w:r w:rsidRPr="003C161F">
        <w:rPr>
          <w:sz w:val="21"/>
          <w:szCs w:val="21"/>
        </w:rPr>
        <w:t xml:space="preserve"> </w:t>
      </w:r>
    </w:p>
    <w:p w:rsidR="004436DF" w:rsidRPr="003C161F" w:rsidRDefault="004436DF" w:rsidP="004436DF">
      <w:pPr>
        <w:widowControl/>
        <w:numPr>
          <w:ilvl w:val="0"/>
          <w:numId w:val="31"/>
        </w:numPr>
        <w:suppressAutoHyphens w:val="0"/>
        <w:spacing w:before="100" w:beforeAutospacing="1" w:after="100" w:afterAutospacing="1"/>
        <w:rPr>
          <w:sz w:val="21"/>
          <w:szCs w:val="21"/>
        </w:rPr>
      </w:pPr>
      <w:r w:rsidRPr="003C161F">
        <w:rPr>
          <w:sz w:val="21"/>
          <w:szCs w:val="21"/>
        </w:rPr>
        <w:t>发起请求格式是错误的。</w:t>
      </w:r>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如果对接收方来说发起方是未知的（比如，通过在线订阅），并且接收方有不与未知实体经由Jingle通讯的策略，则接收方 __应该__ 返回一个&lt;service-unavailable/&gt;错误。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例3. 发起方未知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type='error' from='juliet@capulet.com/balcony' to='romeo@montague.net/orchard' id='jingle1'&gt; </w:t>
      </w:r>
    </w:p>
    <w:p w:rsidR="004436DF" w:rsidRPr="003C161F" w:rsidRDefault="004436DF" w:rsidP="004436DF">
      <w:pPr>
        <w:pStyle w:val="HTML0"/>
        <w:rPr>
          <w:sz w:val="21"/>
          <w:szCs w:val="21"/>
        </w:rPr>
      </w:pPr>
      <w:r w:rsidRPr="003C161F">
        <w:rPr>
          <w:sz w:val="21"/>
          <w:szCs w:val="21"/>
        </w:rPr>
        <w:t xml:space="preserve"> &lt;error type='cancel'&gt;</w:t>
      </w:r>
    </w:p>
    <w:p w:rsidR="004436DF" w:rsidRPr="003C161F" w:rsidRDefault="004436DF" w:rsidP="004436DF">
      <w:pPr>
        <w:pStyle w:val="HTML0"/>
        <w:rPr>
          <w:sz w:val="21"/>
          <w:szCs w:val="21"/>
        </w:rPr>
      </w:pPr>
      <w:r w:rsidRPr="003C161F">
        <w:rPr>
          <w:sz w:val="21"/>
          <w:szCs w:val="21"/>
        </w:rPr>
        <w:t xml:space="preserve">   &lt;service-unavailable xmlns='urn</w:t>
      </w:r>
      <w:proofErr w:type="gramStart"/>
      <w:r w:rsidRPr="003C161F">
        <w:rPr>
          <w:sz w:val="21"/>
          <w:szCs w:val="21"/>
        </w:rPr>
        <w:t>:ietf:params:xml:ns:xmpp</w:t>
      </w:r>
      <w:proofErr w:type="gramEnd"/>
      <w:r w:rsidRPr="003C161F">
        <w:rPr>
          <w:sz w:val="21"/>
          <w:szCs w:val="21"/>
        </w:rPr>
        <w:t>-stanzas'/&gt;</w:t>
      </w:r>
    </w:p>
    <w:p w:rsidR="004436DF" w:rsidRPr="003C161F" w:rsidRDefault="004436DF" w:rsidP="004436DF">
      <w:pPr>
        <w:pStyle w:val="HTML0"/>
        <w:rPr>
          <w:sz w:val="21"/>
          <w:szCs w:val="21"/>
        </w:rPr>
      </w:pPr>
      <w:r w:rsidRPr="003C161F">
        <w:rPr>
          <w:sz w:val="21"/>
          <w:szCs w:val="21"/>
        </w:rPr>
        <w:t xml:space="preserve"> &lt;/error&gt;</w:t>
      </w:r>
    </w:p>
    <w:p w:rsidR="004436DF" w:rsidRPr="003C161F" w:rsidRDefault="004436DF" w:rsidP="004436DF">
      <w:pPr>
        <w:pStyle w:val="ad"/>
        <w:rPr>
          <w:sz w:val="21"/>
          <w:szCs w:val="21"/>
        </w:rPr>
      </w:pPr>
      <w:r w:rsidRPr="003C161F">
        <w:rPr>
          <w:sz w:val="21"/>
          <w:szCs w:val="21"/>
        </w:rPr>
        <w:lastRenderedPageBreak/>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如果接收方希望转向另一个地址，它 __应该__ 返回一个&lt;redirect/&gt;错误。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例4. 接收方转向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type='error' from='juliet@capulet.com/balcony' to='romeo@montague.net/orchard' id='jingle1'&gt; </w:t>
      </w:r>
    </w:p>
    <w:p w:rsidR="004436DF" w:rsidRPr="003C161F" w:rsidRDefault="004436DF" w:rsidP="004436DF">
      <w:pPr>
        <w:pStyle w:val="HTML0"/>
        <w:rPr>
          <w:sz w:val="21"/>
          <w:szCs w:val="21"/>
        </w:rPr>
      </w:pPr>
      <w:r w:rsidRPr="003C161F">
        <w:rPr>
          <w:sz w:val="21"/>
          <w:szCs w:val="21"/>
        </w:rPr>
        <w:t xml:space="preserve"> &lt;error type='cancel'&gt;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redirect</w:t>
      </w:r>
      <w:proofErr w:type="gramEnd"/>
      <w:r w:rsidRPr="003C161F">
        <w:rPr>
          <w:sz w:val="21"/>
          <w:szCs w:val="21"/>
        </w:rPr>
        <w:t xml:space="preserve"> xmlns='urn:ietf:params:xml:ns:xmpp-stanzas'&gt;xmpp:voicemail@capulet.com&lt;/redirect&gt;</w:t>
      </w:r>
    </w:p>
    <w:p w:rsidR="004436DF" w:rsidRPr="003C161F" w:rsidRDefault="004436DF" w:rsidP="004436DF">
      <w:pPr>
        <w:pStyle w:val="HTML0"/>
        <w:rPr>
          <w:sz w:val="21"/>
          <w:szCs w:val="21"/>
        </w:rPr>
      </w:pPr>
      <w:r w:rsidRPr="003C161F">
        <w:rPr>
          <w:sz w:val="21"/>
          <w:szCs w:val="21"/>
        </w:rPr>
        <w:t xml:space="preserve"> &lt;/error&gt;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如果接收方不支持Jingle,则 __必须__ 返回一个错误。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例5. 接收方不支持Jingle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type='error' from='juliet@capulet.com/balcony' to='romeo@montague.net/orchard' id='jingle1'&gt; </w:t>
      </w:r>
    </w:p>
    <w:p w:rsidR="004436DF" w:rsidRPr="003C161F" w:rsidRDefault="004436DF" w:rsidP="004436DF">
      <w:pPr>
        <w:pStyle w:val="HTML0"/>
        <w:rPr>
          <w:sz w:val="21"/>
          <w:szCs w:val="21"/>
        </w:rPr>
      </w:pPr>
      <w:r w:rsidRPr="003C161F">
        <w:rPr>
          <w:sz w:val="21"/>
          <w:szCs w:val="21"/>
        </w:rPr>
        <w:t xml:space="preserve"> &lt;error type='cancel'&gt;</w:t>
      </w:r>
    </w:p>
    <w:p w:rsidR="004436DF" w:rsidRPr="003C161F" w:rsidRDefault="004436DF" w:rsidP="004436DF">
      <w:pPr>
        <w:pStyle w:val="HTML0"/>
        <w:rPr>
          <w:sz w:val="21"/>
          <w:szCs w:val="21"/>
        </w:rPr>
      </w:pPr>
      <w:r w:rsidRPr="003C161F">
        <w:rPr>
          <w:sz w:val="21"/>
          <w:szCs w:val="21"/>
        </w:rPr>
        <w:t xml:space="preserve">   &lt;service-unavailable xmlns='urn</w:t>
      </w:r>
      <w:proofErr w:type="gramStart"/>
      <w:r w:rsidRPr="003C161F">
        <w:rPr>
          <w:sz w:val="21"/>
          <w:szCs w:val="21"/>
        </w:rPr>
        <w:t>:ietf:params:xml:ns:xmpp</w:t>
      </w:r>
      <w:proofErr w:type="gramEnd"/>
      <w:r w:rsidRPr="003C161F">
        <w:rPr>
          <w:sz w:val="21"/>
          <w:szCs w:val="21"/>
        </w:rPr>
        <w:t>-stanzas'/&gt;</w:t>
      </w:r>
    </w:p>
    <w:p w:rsidR="004436DF" w:rsidRPr="003C161F" w:rsidRDefault="004436DF" w:rsidP="004436DF">
      <w:pPr>
        <w:pStyle w:val="HTML0"/>
        <w:rPr>
          <w:sz w:val="21"/>
          <w:szCs w:val="21"/>
        </w:rPr>
      </w:pPr>
      <w:r w:rsidRPr="003C161F">
        <w:rPr>
          <w:sz w:val="21"/>
          <w:szCs w:val="21"/>
        </w:rPr>
        <w:t xml:space="preserve"> &lt;/error&gt;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如果接收方不支持任何一种指定的内容描述格式，它 __必须__ 返回一个&lt;feature-not-implemented/&gt;错误，和具有Jingle特性的出错条件的&lt;unsupported-content&gt;。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例6. 接收方不支持任何内容描述格式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type='error' from='juliet@capulet.com/balcony' to='romeo@montague.net/orchard' id='jingle1'&gt; </w:t>
      </w:r>
    </w:p>
    <w:p w:rsidR="004436DF" w:rsidRPr="003C161F" w:rsidRDefault="004436DF" w:rsidP="004436DF">
      <w:pPr>
        <w:pStyle w:val="HTML0"/>
        <w:rPr>
          <w:sz w:val="21"/>
          <w:szCs w:val="21"/>
        </w:rPr>
      </w:pPr>
      <w:r w:rsidRPr="003C161F">
        <w:rPr>
          <w:sz w:val="21"/>
          <w:szCs w:val="21"/>
        </w:rPr>
        <w:t xml:space="preserve"> &lt;error type='cancel'&gt;</w:t>
      </w:r>
    </w:p>
    <w:p w:rsidR="004436DF" w:rsidRPr="003C161F" w:rsidRDefault="004436DF" w:rsidP="004436DF">
      <w:pPr>
        <w:pStyle w:val="HTML0"/>
        <w:rPr>
          <w:sz w:val="21"/>
          <w:szCs w:val="21"/>
        </w:rPr>
      </w:pPr>
      <w:r w:rsidRPr="003C161F">
        <w:rPr>
          <w:sz w:val="21"/>
          <w:szCs w:val="21"/>
        </w:rPr>
        <w:t xml:space="preserve">   &lt;feature-not-implemented xmlns='urn</w:t>
      </w:r>
      <w:proofErr w:type="gramStart"/>
      <w:r w:rsidRPr="003C161F">
        <w:rPr>
          <w:sz w:val="21"/>
          <w:szCs w:val="21"/>
        </w:rPr>
        <w:t>:ietf:params:xml:ns:xmpp</w:t>
      </w:r>
      <w:proofErr w:type="gramEnd"/>
      <w:r w:rsidRPr="003C161F">
        <w:rPr>
          <w:sz w:val="21"/>
          <w:szCs w:val="21"/>
        </w:rPr>
        <w:t>-stanzas'/&gt;</w:t>
      </w:r>
    </w:p>
    <w:p w:rsidR="004436DF" w:rsidRPr="003C161F" w:rsidRDefault="004436DF" w:rsidP="004436DF">
      <w:pPr>
        <w:pStyle w:val="HTML0"/>
        <w:rPr>
          <w:sz w:val="21"/>
          <w:szCs w:val="21"/>
        </w:rPr>
      </w:pPr>
      <w:r w:rsidRPr="003C161F">
        <w:rPr>
          <w:sz w:val="21"/>
          <w:szCs w:val="21"/>
        </w:rPr>
        <w:t xml:space="preserve">   &lt;unsupported-content xmlns='</w:t>
      </w:r>
      <w:hyperlink r:id="rId154" w:anchor="ns-errors%27/" w:history="1">
        <w:r w:rsidRPr="003C161F">
          <w:rPr>
            <w:rStyle w:val="a7"/>
            <w:sz w:val="21"/>
            <w:szCs w:val="21"/>
          </w:rPr>
          <w:t>http://www.xmpp.org/extensions/xep-0166.html#ns-errors'/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&lt;/error&gt;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如果接收方不支持任何一种指定的内容传输方法，它 __必须__ 返回一个&lt;feature-not-implemented/&gt;错误，和具有Jingle特性的出错条件的&lt;unsupported-transports&gt;。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例7. 接收方不支持任何内容传输方法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type='error' from='juliet@capulet.com/balcony' to='romeo@montague.net/orchard' id='jingle1'&gt; </w:t>
      </w:r>
    </w:p>
    <w:p w:rsidR="004436DF" w:rsidRPr="003C161F" w:rsidRDefault="004436DF" w:rsidP="004436DF">
      <w:pPr>
        <w:pStyle w:val="HTML0"/>
        <w:rPr>
          <w:sz w:val="21"/>
          <w:szCs w:val="21"/>
        </w:rPr>
      </w:pPr>
      <w:r w:rsidRPr="003C161F">
        <w:rPr>
          <w:sz w:val="21"/>
          <w:szCs w:val="21"/>
        </w:rPr>
        <w:t xml:space="preserve"> &lt;error type='cancel'&gt;</w:t>
      </w:r>
    </w:p>
    <w:p w:rsidR="004436DF" w:rsidRPr="003C161F" w:rsidRDefault="004436DF" w:rsidP="004436DF">
      <w:pPr>
        <w:pStyle w:val="HTML0"/>
        <w:rPr>
          <w:sz w:val="21"/>
          <w:szCs w:val="21"/>
        </w:rPr>
      </w:pPr>
      <w:r w:rsidRPr="003C161F">
        <w:rPr>
          <w:sz w:val="21"/>
          <w:szCs w:val="21"/>
        </w:rPr>
        <w:t xml:space="preserve">   &lt;feature-not-implemented xmlns='urn</w:t>
      </w:r>
      <w:proofErr w:type="gramStart"/>
      <w:r w:rsidRPr="003C161F">
        <w:rPr>
          <w:sz w:val="21"/>
          <w:szCs w:val="21"/>
        </w:rPr>
        <w:t>:ietf:params:xml:ns:xmpp</w:t>
      </w:r>
      <w:proofErr w:type="gramEnd"/>
      <w:r w:rsidRPr="003C161F">
        <w:rPr>
          <w:sz w:val="21"/>
          <w:szCs w:val="21"/>
        </w:rPr>
        <w:t>-stanzas'/&gt;</w:t>
      </w:r>
    </w:p>
    <w:p w:rsidR="004436DF" w:rsidRPr="003C161F" w:rsidRDefault="004436DF" w:rsidP="004436DF">
      <w:pPr>
        <w:pStyle w:val="HTML0"/>
        <w:rPr>
          <w:sz w:val="21"/>
          <w:szCs w:val="21"/>
        </w:rPr>
      </w:pPr>
      <w:r w:rsidRPr="003C161F">
        <w:rPr>
          <w:sz w:val="21"/>
          <w:szCs w:val="21"/>
        </w:rPr>
        <w:t xml:space="preserve">   &lt;unsupported-transports xmlns='</w:t>
      </w:r>
      <w:hyperlink r:id="rId155" w:anchor="ns-errors%27/" w:history="1">
        <w:r w:rsidRPr="003C161F">
          <w:rPr>
            <w:rStyle w:val="a7"/>
            <w:sz w:val="21"/>
            <w:szCs w:val="21"/>
          </w:rPr>
          <w:t>http://www.xmpp.org/extensions/xep-0166.html#ns-errors'/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&lt;/error&gt;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如果发起请求的格式错误，接收方 __必须__ 返回一个&lt;bad-request/&gt;错误。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例8. 发起请求的格式错误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lastRenderedPageBreak/>
        <w:t>&lt;</w:t>
      </w:r>
      <w:proofErr w:type="gramStart"/>
      <w:r w:rsidRPr="003C161F">
        <w:rPr>
          <w:sz w:val="21"/>
          <w:szCs w:val="21"/>
        </w:rPr>
        <w:t>iq</w:t>
      </w:r>
      <w:proofErr w:type="gramEnd"/>
      <w:r w:rsidRPr="003C161F">
        <w:rPr>
          <w:sz w:val="21"/>
          <w:szCs w:val="21"/>
        </w:rPr>
        <w:t xml:space="preserve"> type='error' from='juliet@capulet.com/balcony' to='romeo@montague.net/orchard' id='jingle1'&gt; </w:t>
      </w:r>
    </w:p>
    <w:p w:rsidR="004436DF" w:rsidRPr="003C161F" w:rsidRDefault="004436DF" w:rsidP="004436DF">
      <w:pPr>
        <w:pStyle w:val="HTML0"/>
        <w:rPr>
          <w:sz w:val="21"/>
          <w:szCs w:val="21"/>
        </w:rPr>
      </w:pPr>
      <w:r w:rsidRPr="003C161F">
        <w:rPr>
          <w:sz w:val="21"/>
          <w:szCs w:val="21"/>
        </w:rPr>
        <w:t xml:space="preserve"> &lt;error type='cancel'&gt;</w:t>
      </w:r>
    </w:p>
    <w:p w:rsidR="004436DF" w:rsidRPr="003C161F" w:rsidRDefault="004436DF" w:rsidP="004436DF">
      <w:pPr>
        <w:pStyle w:val="HTML0"/>
        <w:rPr>
          <w:sz w:val="21"/>
          <w:szCs w:val="21"/>
        </w:rPr>
      </w:pPr>
      <w:r w:rsidRPr="003C161F">
        <w:rPr>
          <w:sz w:val="21"/>
          <w:szCs w:val="21"/>
        </w:rPr>
        <w:t xml:space="preserve">   &lt;bad-request xmlns='urn</w:t>
      </w:r>
      <w:proofErr w:type="gramStart"/>
      <w:r w:rsidRPr="003C161F">
        <w:rPr>
          <w:sz w:val="21"/>
          <w:szCs w:val="21"/>
        </w:rPr>
        <w:t>:ietf:params:xml:ns:xmpp</w:t>
      </w:r>
      <w:proofErr w:type="gramEnd"/>
      <w:r w:rsidRPr="003C161F">
        <w:rPr>
          <w:sz w:val="21"/>
          <w:szCs w:val="21"/>
        </w:rPr>
        <w:t>-stanzas'/&gt;</w:t>
      </w:r>
    </w:p>
    <w:p w:rsidR="004436DF" w:rsidRPr="003C161F" w:rsidRDefault="004436DF" w:rsidP="004436DF">
      <w:pPr>
        <w:pStyle w:val="HTML0"/>
        <w:rPr>
          <w:sz w:val="21"/>
          <w:szCs w:val="21"/>
        </w:rPr>
      </w:pPr>
      <w:r w:rsidRPr="003C161F">
        <w:rPr>
          <w:sz w:val="21"/>
          <w:szCs w:val="21"/>
        </w:rPr>
        <w:t xml:space="preserve"> &lt;/error&gt;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5.4拒绝{anchor:拒绝} </w:t>
      </w:r>
    </w:p>
    <w:p w:rsidR="004436DF" w:rsidRPr="003C161F" w:rsidRDefault="004436DF" w:rsidP="004436DF">
      <w:pPr>
        <w:pStyle w:val="ad"/>
        <w:rPr>
          <w:sz w:val="21"/>
          <w:szCs w:val="21"/>
        </w:rPr>
      </w:pPr>
      <w:r w:rsidRPr="003C161F">
        <w:rPr>
          <w:sz w:val="21"/>
          <w:szCs w:val="21"/>
        </w:rPr>
        <w:t xml:space="preserve">为拒绝会话发起请求，接收方 __必须__ 响应收到的会话发起请求，然后按[中止|XMPP文档列表/XMPP扩展/XEP-0166#中止]中描述的方法中止会话。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5.5 协商{anchor:协商}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一般情况下，双方在达成可接受的一系列内容类型、内容描述格式和内容传输方法前，协商是必要的。可能要协商的这些参数的组合是很多的，这里并没有列出全部（有些在各种内容描述格式和内容传输方法规范中列出）。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一个会话级的协商是移除一种内容类型。例如，让我们设想，有一天朱丽叶的心情很糟糕，她当然不想在和罗密欧的Jingle会话中包含视频，所以她给罗密欧发送了一个“内容移除”请求：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例9. 内容类型移除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from='juliet@capulet.com/balcony' to='romeo@montague.net/orchard' id='reduce1' type='set'&gt; </w:t>
      </w:r>
    </w:p>
    <w:p w:rsidR="004436DF" w:rsidRPr="003C161F" w:rsidRDefault="004436DF" w:rsidP="004436DF">
      <w:pPr>
        <w:pStyle w:val="HTML0"/>
        <w:rPr>
          <w:sz w:val="21"/>
          <w:szCs w:val="21"/>
        </w:rPr>
      </w:pPr>
      <w:r w:rsidRPr="003C161F">
        <w:rPr>
          <w:sz w:val="21"/>
          <w:szCs w:val="21"/>
        </w:rPr>
        <w:t xml:space="preserve"> &lt;jingle xmlns='</w:t>
      </w:r>
      <w:hyperlink r:id="rId156" w:anchor="ns%27" w:history="1">
        <w:r w:rsidRPr="003C161F">
          <w:rPr>
            <w:rStyle w:val="a7"/>
            <w:sz w:val="21"/>
            <w:szCs w:val="21"/>
          </w:rPr>
          <w:t>http://www.xmpp.org/extensions/xep-0166.html#ns'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action</w:t>
      </w:r>
      <w:proofErr w:type="gramEnd"/>
      <w:r w:rsidRPr="003C161F">
        <w:rPr>
          <w:sz w:val="21"/>
          <w:szCs w:val="21"/>
        </w:rPr>
        <w:t>='content-remove'</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initiator</w:t>
      </w:r>
      <w:proofErr w:type="gramEnd"/>
      <w:r w:rsidRPr="003C161F">
        <w:rPr>
          <w:sz w:val="21"/>
          <w:szCs w:val="21"/>
        </w:rPr>
        <w:t>='romeo@montague.net/orchard'</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sid</w:t>
      </w:r>
      <w:proofErr w:type="gramEnd"/>
      <w:r w:rsidRPr="003C161F">
        <w:rPr>
          <w:sz w:val="21"/>
          <w:szCs w:val="21"/>
        </w:rPr>
        <w:t>='a73sjjvkla37jfea'&gt;</w:t>
      </w:r>
    </w:p>
    <w:p w:rsidR="004436DF" w:rsidRPr="003C161F" w:rsidRDefault="004436DF" w:rsidP="004436DF">
      <w:pPr>
        <w:pStyle w:val="HTML0"/>
        <w:rPr>
          <w:sz w:val="21"/>
          <w:szCs w:val="21"/>
        </w:rPr>
      </w:pPr>
      <w:r w:rsidRPr="003C161F">
        <w:rPr>
          <w:sz w:val="21"/>
          <w:szCs w:val="21"/>
        </w:rPr>
        <w:t xml:space="preserve">   &lt;content creator='initiator' name='this-is-the-video-content'/&gt;</w:t>
      </w:r>
    </w:p>
    <w:p w:rsidR="004436DF" w:rsidRPr="003C161F" w:rsidRDefault="004436DF" w:rsidP="004436DF">
      <w:pPr>
        <w:pStyle w:val="HTML0"/>
        <w:rPr>
          <w:sz w:val="21"/>
          <w:szCs w:val="21"/>
        </w:rPr>
      </w:pPr>
      <w:r w:rsidRPr="003C161F">
        <w:rPr>
          <w:sz w:val="21"/>
          <w:szCs w:val="21"/>
        </w:rPr>
        <w:t xml:space="preserve"> &lt;/jingle&gt;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实体收到了这个会话缩减请求，然后响应这个请求：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例10. 响应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from='romeo@montague.net/orchard' to='juliet@capulet.com/balcony' id='reduce1' type='result'/&gt;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如果缩减的结果是会话不再有任何内容类型，收到会话缩减的实体 __应该__ 向另一方发送会话中止动作（因为没有内容类型的会话是无效的）。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另一个会话级的协商是增加一个内容类型；然而，这个动作 __必不能__ 在会话处于 __阻塞__ 状态时来做，只有在会话处于 __活动__ 状态时才可以。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5.6 接受{anchor:接受}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协商过内容传输方法和内容描述格式后，如果接收方确定能够建立连接，它将向发起方法</w:t>
      </w:r>
      <w:proofErr w:type="gramStart"/>
      <w:r w:rsidRPr="003C161F">
        <w:rPr>
          <w:sz w:val="21"/>
          <w:szCs w:val="21"/>
        </w:rPr>
        <w:t>送确定</w:t>
      </w:r>
      <w:proofErr w:type="gramEnd"/>
      <w:r w:rsidRPr="003C161F">
        <w:rPr>
          <w:sz w:val="21"/>
          <w:szCs w:val="21"/>
        </w:rPr>
        <w:t xml:space="preserve">接受：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例11. 接收方确定接受呼叫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type='set' from='juliet@capulet.com/balcony' to='romeo@montague.net/orchard' id='accept1'&gt; </w:t>
      </w:r>
    </w:p>
    <w:p w:rsidR="004436DF" w:rsidRPr="003C161F" w:rsidRDefault="004436DF" w:rsidP="004436DF">
      <w:pPr>
        <w:pStyle w:val="HTML0"/>
        <w:rPr>
          <w:sz w:val="21"/>
          <w:szCs w:val="21"/>
        </w:rPr>
      </w:pPr>
      <w:r w:rsidRPr="003C161F">
        <w:rPr>
          <w:sz w:val="21"/>
          <w:szCs w:val="21"/>
        </w:rPr>
        <w:t xml:space="preserve"> &lt;jingle xmlns='</w:t>
      </w:r>
      <w:hyperlink r:id="rId157" w:anchor="ns%27" w:history="1">
        <w:r w:rsidRPr="003C161F">
          <w:rPr>
            <w:rStyle w:val="a7"/>
            <w:sz w:val="21"/>
            <w:szCs w:val="21"/>
          </w:rPr>
          <w:t>http://www.xmpp.org/extensions/xep-0166.html#ns'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action</w:t>
      </w:r>
      <w:proofErr w:type="gramEnd"/>
      <w:r w:rsidRPr="003C161F">
        <w:rPr>
          <w:sz w:val="21"/>
          <w:szCs w:val="21"/>
        </w:rPr>
        <w:t>='session-accept'</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initiator</w:t>
      </w:r>
      <w:proofErr w:type="gramEnd"/>
      <w:r w:rsidRPr="003C161F">
        <w:rPr>
          <w:sz w:val="21"/>
          <w:szCs w:val="21"/>
        </w:rPr>
        <w:t>='romeo@montague.net/orchard'</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responder</w:t>
      </w:r>
      <w:proofErr w:type="gramEnd"/>
      <w:r w:rsidRPr="003C161F">
        <w:rPr>
          <w:sz w:val="21"/>
          <w:szCs w:val="21"/>
        </w:rPr>
        <w:t>='juliet@capulet.com/balcony'</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sid</w:t>
      </w:r>
      <w:proofErr w:type="gramEnd"/>
      <w:r w:rsidRPr="003C161F">
        <w:rPr>
          <w:sz w:val="21"/>
          <w:szCs w:val="21"/>
        </w:rPr>
        <w:t>='a73sjjvkla37jfea'&gt;</w:t>
      </w:r>
    </w:p>
    <w:p w:rsidR="004436DF" w:rsidRPr="003C161F" w:rsidRDefault="004436DF" w:rsidP="004436DF">
      <w:pPr>
        <w:pStyle w:val="HTML0"/>
        <w:rPr>
          <w:sz w:val="21"/>
          <w:szCs w:val="21"/>
        </w:rPr>
      </w:pPr>
      <w:r w:rsidRPr="003C161F">
        <w:rPr>
          <w:sz w:val="21"/>
          <w:szCs w:val="21"/>
        </w:rPr>
        <w:t xml:space="preserve">   &lt;content creator='initiator' name='this-is-the-audio-content'&gt;</w:t>
      </w:r>
    </w:p>
    <w:p w:rsidR="004436DF" w:rsidRPr="003C161F" w:rsidRDefault="004436DF" w:rsidP="004436DF">
      <w:pPr>
        <w:pStyle w:val="HTML0"/>
        <w:rPr>
          <w:sz w:val="21"/>
          <w:szCs w:val="21"/>
        </w:rPr>
      </w:pPr>
      <w:r w:rsidRPr="003C161F">
        <w:rPr>
          <w:sz w:val="21"/>
          <w:szCs w:val="21"/>
        </w:rPr>
        <w:t xml:space="preserve">     &lt;description xmlns='</w:t>
      </w:r>
      <w:hyperlink r:id="rId158" w:anchor="ns%27" w:history="1">
        <w:r w:rsidRPr="003C161F">
          <w:rPr>
            <w:rStyle w:val="a7"/>
            <w:sz w:val="21"/>
            <w:szCs w:val="21"/>
          </w:rPr>
          <w:t>http://www.xmpp.org/extensions/xep-0167.html#ns'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&lt;/description&gt;</w:t>
      </w:r>
    </w:p>
    <w:p w:rsidR="004436DF" w:rsidRPr="003C161F" w:rsidRDefault="004436DF" w:rsidP="004436DF">
      <w:pPr>
        <w:pStyle w:val="HTML0"/>
        <w:rPr>
          <w:sz w:val="21"/>
          <w:szCs w:val="21"/>
        </w:rPr>
      </w:pPr>
      <w:r w:rsidRPr="003C161F">
        <w:rPr>
          <w:sz w:val="21"/>
          <w:szCs w:val="21"/>
        </w:rPr>
        <w:t xml:space="preserve">     &lt;transport xmlns='</w:t>
      </w:r>
      <w:hyperlink r:id="rId159" w:anchor="ns%27" w:history="1">
        <w:r w:rsidRPr="003C161F">
          <w:rPr>
            <w:rStyle w:val="a7"/>
            <w:sz w:val="21"/>
            <w:szCs w:val="21"/>
          </w:rPr>
          <w:t>http://www.xmpp.org/extensions/xep-0177.html#ns'</w:t>
        </w:r>
      </w:hyperlink>
      <w:r w:rsidRPr="003C161F">
        <w:rPr>
          <w:sz w:val="21"/>
          <w:szCs w:val="21"/>
        </w:rPr>
        <w:t>&gt;</w:t>
      </w:r>
    </w:p>
    <w:p w:rsidR="004436DF" w:rsidRPr="003C161F" w:rsidRDefault="004436DF" w:rsidP="004436DF">
      <w:pPr>
        <w:pStyle w:val="HTML0"/>
        <w:rPr>
          <w:sz w:val="21"/>
          <w:szCs w:val="21"/>
        </w:rPr>
      </w:pPr>
      <w:r w:rsidRPr="003C161F">
        <w:rPr>
          <w:sz w:val="21"/>
          <w:szCs w:val="21"/>
        </w:rPr>
        <w:lastRenderedPageBreak/>
        <w:t xml:space="preserve">       &lt;candidate .../&gt;</w:t>
      </w:r>
    </w:p>
    <w:p w:rsidR="004436DF" w:rsidRPr="003C161F" w:rsidRDefault="004436DF" w:rsidP="004436DF">
      <w:pPr>
        <w:pStyle w:val="HTML0"/>
        <w:rPr>
          <w:sz w:val="21"/>
          <w:szCs w:val="21"/>
        </w:rPr>
      </w:pPr>
      <w:r w:rsidRPr="003C161F">
        <w:rPr>
          <w:sz w:val="21"/>
          <w:szCs w:val="21"/>
        </w:rPr>
        <w:t xml:space="preserve">     &lt;/transport&gt;</w:t>
      </w:r>
    </w:p>
    <w:p w:rsidR="004436DF" w:rsidRPr="003C161F" w:rsidRDefault="004436DF" w:rsidP="004436DF">
      <w:pPr>
        <w:pStyle w:val="HTML0"/>
        <w:rPr>
          <w:sz w:val="21"/>
          <w:szCs w:val="21"/>
        </w:rPr>
      </w:pPr>
      <w:r w:rsidRPr="003C161F">
        <w:rPr>
          <w:sz w:val="21"/>
          <w:szCs w:val="21"/>
        </w:rPr>
        <w:t xml:space="preserve">   &lt;/content&gt;</w:t>
      </w:r>
    </w:p>
    <w:p w:rsidR="004436DF" w:rsidRPr="003C161F" w:rsidRDefault="004436DF" w:rsidP="004436DF">
      <w:pPr>
        <w:pStyle w:val="HTML0"/>
        <w:rPr>
          <w:sz w:val="21"/>
          <w:szCs w:val="21"/>
        </w:rPr>
      </w:pPr>
      <w:r w:rsidRPr="003C161F">
        <w:rPr>
          <w:sz w:val="21"/>
          <w:szCs w:val="21"/>
        </w:rPr>
        <w:t xml:space="preserve"> &lt;/jingle&gt;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&lt;jingle/&gt;元素 __必须__ 包含一个或多个&lt;content/&gt;元素，后者 __必须__ 包含一个&lt;description&gt;元素和一个&lt;transport/&gt;元素。&lt;jingle/&gt;元素 __应该__ 有‘responder’属性，以明确指明响应实体的完整JID，有关当前Jingle会话的所有通讯，发起方应该向这个JID发送。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然后发起方响应接收方的确认接受：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例12. 发起方响应确认接受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type='result' to='juliet@capulet.com/balcony' from='romeo@montague.net/orchard' id='accept1'/&gt;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此时，发起方和接收方可以通过协商好的连接开始发送内容了。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如果一方无法找到合适的内容传输方法，它 __应该__ 下面描述的那样中止会话。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5.7 修改活动会话{anchor:修改活动会话}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为修改一个活动会话，任一方都可向另一方发送"content-remove"、"content-add"、 "content-modify", "description-modify"、"transport-modify" 动作。然后接收方发送恰当的"-accept"或"-decline"动作，也可能首先发送一个"-info"动作。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如果双方同时发送了修改消息，那么会话发起方的修改消息 __必须__ 胜过接收方的修改消息，发起方 __应该__ 返回一个&lt;unexpected-request/&gt;错误。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修改活动会话的一个例子是增加一个会话内容。例如，设想</w:t>
      </w:r>
      <w:proofErr w:type="gramStart"/>
      <w:r w:rsidRPr="003C161F">
        <w:rPr>
          <w:sz w:val="21"/>
          <w:szCs w:val="21"/>
        </w:rPr>
        <w:t>一下朱</w:t>
      </w:r>
      <w:proofErr w:type="gramEnd"/>
      <w:r w:rsidRPr="003C161F">
        <w:rPr>
          <w:sz w:val="21"/>
          <w:szCs w:val="21"/>
        </w:rPr>
        <w:t xml:space="preserve">丽叶的心情好了，现在想加入视频。于是向罗密欧发送"content-add"请求：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例13. 增加一个内容类型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from='juliet@capulet.com/balcony' to='romeo@montague.net/orchard' id='add1' type='set'&gt; </w:t>
      </w:r>
    </w:p>
    <w:p w:rsidR="004436DF" w:rsidRPr="003C161F" w:rsidRDefault="004436DF" w:rsidP="004436DF">
      <w:pPr>
        <w:pStyle w:val="HTML0"/>
        <w:rPr>
          <w:sz w:val="21"/>
          <w:szCs w:val="21"/>
        </w:rPr>
      </w:pPr>
      <w:r w:rsidRPr="003C161F">
        <w:rPr>
          <w:sz w:val="21"/>
          <w:szCs w:val="21"/>
        </w:rPr>
        <w:t xml:space="preserve"> &lt;jingle xmlns='</w:t>
      </w:r>
      <w:hyperlink r:id="rId160" w:anchor="ns%27" w:history="1">
        <w:r w:rsidRPr="003C161F">
          <w:rPr>
            <w:rStyle w:val="a7"/>
            <w:sz w:val="21"/>
            <w:szCs w:val="21"/>
          </w:rPr>
          <w:t>http://www.xmpp.org/extensions/xep-0166.html#ns'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action</w:t>
      </w:r>
      <w:proofErr w:type="gramEnd"/>
      <w:r w:rsidRPr="003C161F">
        <w:rPr>
          <w:sz w:val="21"/>
          <w:szCs w:val="21"/>
        </w:rPr>
        <w:t>='content-add'</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initiator</w:t>
      </w:r>
      <w:proofErr w:type="gramEnd"/>
      <w:r w:rsidRPr="003C161F">
        <w:rPr>
          <w:sz w:val="21"/>
          <w:szCs w:val="21"/>
        </w:rPr>
        <w:t>='romeo@montague.net/orchard'</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sid</w:t>
      </w:r>
      <w:proofErr w:type="gramEnd"/>
      <w:r w:rsidRPr="003C161F">
        <w:rPr>
          <w:sz w:val="21"/>
          <w:szCs w:val="21"/>
        </w:rPr>
        <w:t>='a73sjjvkla37jfea'&gt;</w:t>
      </w:r>
    </w:p>
    <w:p w:rsidR="004436DF" w:rsidRPr="003C161F" w:rsidRDefault="004436DF" w:rsidP="004436DF">
      <w:pPr>
        <w:pStyle w:val="HTML0"/>
        <w:rPr>
          <w:sz w:val="21"/>
          <w:szCs w:val="21"/>
        </w:rPr>
      </w:pPr>
      <w:r w:rsidRPr="003C161F">
        <w:rPr>
          <w:sz w:val="21"/>
          <w:szCs w:val="21"/>
        </w:rPr>
        <w:t xml:space="preserve">   &lt;content creator='responder' name='video-is-back'&gt;</w:t>
      </w:r>
    </w:p>
    <w:p w:rsidR="004436DF" w:rsidRPr="003C161F" w:rsidRDefault="004436DF" w:rsidP="004436DF">
      <w:pPr>
        <w:pStyle w:val="HTML0"/>
        <w:rPr>
          <w:sz w:val="21"/>
          <w:szCs w:val="21"/>
        </w:rPr>
      </w:pPr>
      <w:r w:rsidRPr="003C161F">
        <w:rPr>
          <w:sz w:val="21"/>
          <w:szCs w:val="21"/>
        </w:rPr>
        <w:t xml:space="preserve">     &lt;description xmlns='</w:t>
      </w:r>
      <w:hyperlink r:id="rId161" w:anchor="ns%27" w:history="1">
        <w:r w:rsidRPr="003C161F">
          <w:rPr>
            <w:rStyle w:val="a7"/>
            <w:sz w:val="21"/>
            <w:szCs w:val="21"/>
          </w:rPr>
          <w:t>http://www.xmpp.org/extensions/xep-0180.html#ns'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&lt;/description&gt;</w:t>
      </w:r>
    </w:p>
    <w:p w:rsidR="004436DF" w:rsidRPr="003C161F" w:rsidRDefault="004436DF" w:rsidP="004436DF">
      <w:pPr>
        <w:pStyle w:val="HTML0"/>
        <w:rPr>
          <w:sz w:val="21"/>
          <w:szCs w:val="21"/>
        </w:rPr>
      </w:pPr>
      <w:r w:rsidRPr="003C161F">
        <w:rPr>
          <w:sz w:val="21"/>
          <w:szCs w:val="21"/>
        </w:rPr>
        <w:t xml:space="preserve">     &lt;transport xmlns='</w:t>
      </w:r>
      <w:hyperlink r:id="rId162" w:anchor="ns%27" w:history="1">
        <w:r w:rsidRPr="003C161F">
          <w:rPr>
            <w:rStyle w:val="a7"/>
            <w:sz w:val="21"/>
            <w:szCs w:val="21"/>
          </w:rPr>
          <w:t>http://www.xmpp.org/extensions/xep-0177.html#ns'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&lt;candidate .../&gt;</w:t>
      </w:r>
    </w:p>
    <w:p w:rsidR="004436DF" w:rsidRPr="003C161F" w:rsidRDefault="004436DF" w:rsidP="004436DF">
      <w:pPr>
        <w:pStyle w:val="HTML0"/>
        <w:rPr>
          <w:sz w:val="21"/>
          <w:szCs w:val="21"/>
        </w:rPr>
      </w:pPr>
      <w:r w:rsidRPr="003C161F">
        <w:rPr>
          <w:sz w:val="21"/>
          <w:szCs w:val="21"/>
        </w:rPr>
        <w:t xml:space="preserve">     &lt;/transport&gt;</w:t>
      </w:r>
    </w:p>
    <w:p w:rsidR="004436DF" w:rsidRPr="003C161F" w:rsidRDefault="004436DF" w:rsidP="004436DF">
      <w:pPr>
        <w:pStyle w:val="HTML0"/>
        <w:rPr>
          <w:sz w:val="21"/>
          <w:szCs w:val="21"/>
        </w:rPr>
      </w:pPr>
      <w:r w:rsidRPr="003C161F">
        <w:rPr>
          <w:sz w:val="21"/>
          <w:szCs w:val="21"/>
        </w:rPr>
        <w:t xml:space="preserve">   &lt;/content&gt;</w:t>
      </w:r>
    </w:p>
    <w:p w:rsidR="004436DF" w:rsidRPr="003C161F" w:rsidRDefault="004436DF" w:rsidP="004436DF">
      <w:pPr>
        <w:pStyle w:val="HTML0"/>
        <w:rPr>
          <w:sz w:val="21"/>
          <w:szCs w:val="21"/>
        </w:rPr>
      </w:pPr>
      <w:r w:rsidRPr="003C161F">
        <w:rPr>
          <w:sz w:val="21"/>
          <w:szCs w:val="21"/>
        </w:rPr>
        <w:t xml:space="preserve"> &lt;/jingle&gt;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实体接收到会话扩展请求，响应这个请求，如果可接受，返回一个内容接受： </w:t>
      </w:r>
    </w:p>
    <w:p w:rsidR="004436DF" w:rsidRPr="003C161F" w:rsidRDefault="004436DF" w:rsidP="004436DF">
      <w:pPr>
        <w:pStyle w:val="ad"/>
        <w:rPr>
          <w:sz w:val="21"/>
          <w:szCs w:val="21"/>
        </w:rPr>
      </w:pPr>
      <w:r w:rsidRPr="003C161F">
        <w:rPr>
          <w:sz w:val="21"/>
          <w:szCs w:val="21"/>
        </w:rPr>
        <w:t xml:space="preserve">The entity receiving the session extension request then acknowledges the request and, if it is acceptable, returns a content-accept: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例14. 响应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from='romeo@montague.net/orchard' to='juliet@capulet.com/balcony' id='add1' type='result'/&gt;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lastRenderedPageBreak/>
        <w:t xml:space="preserve">例15. 内容接受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from='romeo@montague.net/orchard' to='juliet@capulet.com/balcony' id='add2' type='set'&gt; </w:t>
      </w:r>
    </w:p>
    <w:p w:rsidR="004436DF" w:rsidRPr="003C161F" w:rsidRDefault="004436DF" w:rsidP="004436DF">
      <w:pPr>
        <w:pStyle w:val="HTML0"/>
        <w:rPr>
          <w:sz w:val="21"/>
          <w:szCs w:val="21"/>
        </w:rPr>
      </w:pPr>
      <w:r w:rsidRPr="003C161F">
        <w:rPr>
          <w:sz w:val="21"/>
          <w:szCs w:val="21"/>
        </w:rPr>
        <w:t xml:space="preserve"> &lt;jingle xmlns='</w:t>
      </w:r>
      <w:hyperlink r:id="rId163" w:anchor="ns%27" w:history="1">
        <w:r w:rsidRPr="003C161F">
          <w:rPr>
            <w:rStyle w:val="a7"/>
            <w:sz w:val="21"/>
            <w:szCs w:val="21"/>
          </w:rPr>
          <w:t>http://www.xmpp.org/extensions/xep-0166.html#ns'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action</w:t>
      </w:r>
      <w:proofErr w:type="gramEnd"/>
      <w:r w:rsidRPr="003C161F">
        <w:rPr>
          <w:sz w:val="21"/>
          <w:szCs w:val="21"/>
        </w:rPr>
        <w:t>='content-accept'</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initiator</w:t>
      </w:r>
      <w:proofErr w:type="gramEnd"/>
      <w:r w:rsidRPr="003C161F">
        <w:rPr>
          <w:sz w:val="21"/>
          <w:szCs w:val="21"/>
        </w:rPr>
        <w:t>='romeo@montague.net/orchard'</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sid</w:t>
      </w:r>
      <w:proofErr w:type="gramEnd"/>
      <w:r w:rsidRPr="003C161F">
        <w:rPr>
          <w:sz w:val="21"/>
          <w:szCs w:val="21"/>
        </w:rPr>
        <w:t>='a73sjjvkla37jfea'&gt;</w:t>
      </w:r>
    </w:p>
    <w:p w:rsidR="004436DF" w:rsidRPr="003C161F" w:rsidRDefault="004436DF" w:rsidP="004436DF">
      <w:pPr>
        <w:pStyle w:val="HTML0"/>
        <w:rPr>
          <w:sz w:val="21"/>
          <w:szCs w:val="21"/>
        </w:rPr>
      </w:pPr>
      <w:r w:rsidRPr="003C161F">
        <w:rPr>
          <w:sz w:val="21"/>
          <w:szCs w:val="21"/>
        </w:rPr>
        <w:t xml:space="preserve">   &lt;content creator='responder' name='video-is-back'&gt;</w:t>
      </w:r>
    </w:p>
    <w:p w:rsidR="004436DF" w:rsidRPr="003C161F" w:rsidRDefault="004436DF" w:rsidP="004436DF">
      <w:pPr>
        <w:pStyle w:val="HTML0"/>
        <w:rPr>
          <w:sz w:val="21"/>
          <w:szCs w:val="21"/>
        </w:rPr>
      </w:pPr>
      <w:r w:rsidRPr="003C161F">
        <w:rPr>
          <w:sz w:val="21"/>
          <w:szCs w:val="21"/>
        </w:rPr>
        <w:t xml:space="preserve">     &lt;description xmlns='</w:t>
      </w:r>
      <w:hyperlink r:id="rId164" w:anchor="ns%27" w:history="1">
        <w:r w:rsidRPr="003C161F">
          <w:rPr>
            <w:rStyle w:val="a7"/>
            <w:sz w:val="21"/>
            <w:szCs w:val="21"/>
          </w:rPr>
          <w:t>http://www.xmpp.org/extensions/xep-0180.html#ns'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&lt;/description&gt;</w:t>
      </w:r>
    </w:p>
    <w:p w:rsidR="004436DF" w:rsidRPr="003C161F" w:rsidRDefault="004436DF" w:rsidP="004436DF">
      <w:pPr>
        <w:pStyle w:val="HTML0"/>
        <w:rPr>
          <w:sz w:val="21"/>
          <w:szCs w:val="21"/>
        </w:rPr>
      </w:pPr>
      <w:r w:rsidRPr="003C161F">
        <w:rPr>
          <w:sz w:val="21"/>
          <w:szCs w:val="21"/>
        </w:rPr>
        <w:t xml:space="preserve">     &lt;transport xmlns='</w:t>
      </w:r>
      <w:hyperlink r:id="rId165" w:anchor="ns%27" w:history="1">
        <w:r w:rsidRPr="003C161F">
          <w:rPr>
            <w:rStyle w:val="a7"/>
            <w:sz w:val="21"/>
            <w:szCs w:val="21"/>
          </w:rPr>
          <w:t>http://www.xmpp.org/extensions/xep-0177.html#ns'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&lt;candidate .../&gt;</w:t>
      </w:r>
    </w:p>
    <w:p w:rsidR="004436DF" w:rsidRPr="003C161F" w:rsidRDefault="004436DF" w:rsidP="004436DF">
      <w:pPr>
        <w:pStyle w:val="HTML0"/>
        <w:rPr>
          <w:sz w:val="21"/>
          <w:szCs w:val="21"/>
        </w:rPr>
      </w:pPr>
      <w:r w:rsidRPr="003C161F">
        <w:rPr>
          <w:sz w:val="21"/>
          <w:szCs w:val="21"/>
        </w:rPr>
        <w:t xml:space="preserve">     &lt;/transport&gt;</w:t>
      </w:r>
    </w:p>
    <w:p w:rsidR="004436DF" w:rsidRPr="003C161F" w:rsidRDefault="004436DF" w:rsidP="004436DF">
      <w:pPr>
        <w:pStyle w:val="HTML0"/>
        <w:rPr>
          <w:sz w:val="21"/>
          <w:szCs w:val="21"/>
        </w:rPr>
      </w:pPr>
      <w:r w:rsidRPr="003C161F">
        <w:rPr>
          <w:sz w:val="21"/>
          <w:szCs w:val="21"/>
        </w:rPr>
        <w:t xml:space="preserve">   &lt;/content&gt;</w:t>
      </w:r>
    </w:p>
    <w:p w:rsidR="004436DF" w:rsidRPr="003C161F" w:rsidRDefault="004436DF" w:rsidP="004436DF">
      <w:pPr>
        <w:pStyle w:val="HTML0"/>
        <w:rPr>
          <w:sz w:val="21"/>
          <w:szCs w:val="21"/>
        </w:rPr>
      </w:pPr>
      <w:r w:rsidRPr="003C161F">
        <w:rPr>
          <w:sz w:val="21"/>
          <w:szCs w:val="21"/>
        </w:rPr>
        <w:t xml:space="preserve"> &lt;/jingle&gt;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另一方响应接受。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例16. 响应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xmk}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from='juliet@capulet.com/balcony' to='romeo@montague.net/orchard' id='add2' type='result'/&gt;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5.8 中止{anchor:中止}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为了顺利地结束会话（在响应了初始化请求后的任何时候都 __可以__ 这么做，包括立即想立刻拒绝请求的时候），无论接收方还是初始方都 __必须__ 向对方发送一个“中止”动作。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例17 接收方中止会话 </w:t>
      </w:r>
    </w:p>
    <w:p w:rsidR="004436DF" w:rsidRPr="003C161F" w:rsidRDefault="004436DF" w:rsidP="004436DF">
      <w:pPr>
        <w:pStyle w:val="ad"/>
        <w:rPr>
          <w:sz w:val="21"/>
          <w:szCs w:val="21"/>
        </w:rPr>
      </w:pPr>
      <w:r w:rsidRPr="003C161F">
        <w:rPr>
          <w:sz w:val="21"/>
          <w:szCs w:val="21"/>
        </w:rPr>
        <w:lastRenderedPageBreak/>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from='juliet@capulet.com/balcony' </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id</w:t>
      </w:r>
      <w:proofErr w:type="gramEnd"/>
      <w:r w:rsidRPr="003C161F">
        <w:rPr>
          <w:sz w:val="21"/>
          <w:szCs w:val="21"/>
        </w:rPr>
        <w:t>='term1'</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to</w:t>
      </w:r>
      <w:proofErr w:type="gramEnd"/>
      <w:r w:rsidRPr="003C161F">
        <w:rPr>
          <w:sz w:val="21"/>
          <w:szCs w:val="21"/>
        </w:rPr>
        <w:t>='romeo@montague.net/orchard'</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type</w:t>
      </w:r>
      <w:proofErr w:type="gramEnd"/>
      <w:r w:rsidRPr="003C161F">
        <w:rPr>
          <w:sz w:val="21"/>
          <w:szCs w:val="21"/>
        </w:rPr>
        <w:t>='set'&gt;</w:t>
      </w:r>
    </w:p>
    <w:p w:rsidR="004436DF" w:rsidRPr="003C161F" w:rsidRDefault="004436DF" w:rsidP="004436DF">
      <w:pPr>
        <w:pStyle w:val="HTML0"/>
        <w:rPr>
          <w:sz w:val="21"/>
          <w:szCs w:val="21"/>
        </w:rPr>
      </w:pPr>
      <w:r w:rsidRPr="003C161F">
        <w:rPr>
          <w:sz w:val="21"/>
          <w:szCs w:val="21"/>
        </w:rPr>
        <w:t xml:space="preserve"> &lt;jingle xmlns='</w:t>
      </w:r>
      <w:hyperlink r:id="rId166" w:anchor="ns%27" w:history="1">
        <w:r w:rsidRPr="003C161F">
          <w:rPr>
            <w:rStyle w:val="a7"/>
            <w:sz w:val="21"/>
            <w:szCs w:val="21"/>
          </w:rPr>
          <w:t>http://www.xmpp.org/extensions/xep-0166.html#ns'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action</w:t>
      </w:r>
      <w:proofErr w:type="gramEnd"/>
      <w:r w:rsidRPr="003C161F">
        <w:rPr>
          <w:sz w:val="21"/>
          <w:szCs w:val="21"/>
        </w:rPr>
        <w:t>='session-terminate'</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initiator</w:t>
      </w:r>
      <w:proofErr w:type="gramEnd"/>
      <w:r w:rsidRPr="003C161F">
        <w:rPr>
          <w:sz w:val="21"/>
          <w:szCs w:val="21"/>
        </w:rPr>
        <w:t>='romeo@montague.net/orchard'</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reason</w:t>
      </w:r>
      <w:proofErr w:type="gramEnd"/>
      <w:r w:rsidRPr="003C161F">
        <w:rPr>
          <w:sz w:val="21"/>
          <w:szCs w:val="21"/>
        </w:rPr>
        <w:t>='Sorry, gotta go!'</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sid</w:t>
      </w:r>
      <w:proofErr w:type="gramEnd"/>
      <w:r w:rsidRPr="003C161F">
        <w:rPr>
          <w:sz w:val="21"/>
          <w:szCs w:val="21"/>
        </w:rPr>
        <w:t>='a73sjjvkla37jfea'/&gt;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另一方(这里是初始方)必须响应会话中止: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例18. 初始方响应中止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type='result' to='juliet@capulet.com/balcony' from='romeo@montague.net/orchard' id='term1'/&gt;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注意：一旦实体发送了"会话中止"动作，它 __必须__ 认定会话已中止（即使在收到对方的响应之前）。如果中止方在发送了“会话中止”动作后收到了对方额外的IQ设置，它 __必须__ 返回一个&lt;unknown-session/&gt;错误。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不幸的是，并非所有会话都顺利地结束。下面的事件 __必须__ 认定为会话结束事件，对内容描述格式和内容传输方法的进一步协商 __必须__ 通过协商一个新会话来完成： </w:t>
      </w:r>
    </w:p>
    <w:p w:rsidR="004436DF" w:rsidRPr="003C161F" w:rsidRDefault="004436DF" w:rsidP="004436DF">
      <w:pPr>
        <w:widowControl/>
        <w:numPr>
          <w:ilvl w:val="0"/>
          <w:numId w:val="32"/>
        </w:numPr>
        <w:suppressAutoHyphens w:val="0"/>
        <w:spacing w:before="100" w:beforeAutospacing="1" w:after="100" w:afterAutospacing="1"/>
        <w:rPr>
          <w:sz w:val="21"/>
          <w:szCs w:val="21"/>
        </w:rPr>
      </w:pPr>
      <w:r w:rsidRPr="003C161F">
        <w:rPr>
          <w:sz w:val="21"/>
          <w:szCs w:val="21"/>
        </w:rPr>
        <w:t>从对方那里收到</w:t>
      </w:r>
      <w:r w:rsidRPr="003C161F">
        <w:rPr>
          <w:sz w:val="21"/>
          <w:szCs w:val="21"/>
        </w:rPr>
        <w:t>‘</w:t>
      </w:r>
      <w:r w:rsidRPr="003C161F">
        <w:rPr>
          <w:sz w:val="21"/>
          <w:szCs w:val="21"/>
        </w:rPr>
        <w:t>会话转向</w:t>
      </w:r>
      <w:r w:rsidRPr="003C161F">
        <w:rPr>
          <w:sz w:val="21"/>
          <w:szCs w:val="21"/>
        </w:rPr>
        <w:t>’</w:t>
      </w:r>
      <w:r w:rsidRPr="003C161F">
        <w:rPr>
          <w:sz w:val="21"/>
          <w:szCs w:val="21"/>
        </w:rPr>
        <w:t>或</w:t>
      </w:r>
      <w:r w:rsidRPr="003C161F">
        <w:rPr>
          <w:sz w:val="21"/>
          <w:szCs w:val="21"/>
        </w:rPr>
        <w:t>'</w:t>
      </w:r>
      <w:r w:rsidRPr="003C161F">
        <w:rPr>
          <w:sz w:val="21"/>
          <w:szCs w:val="21"/>
        </w:rPr>
        <w:t>会话中止</w:t>
      </w:r>
      <w:r w:rsidRPr="003C161F">
        <w:rPr>
          <w:sz w:val="21"/>
          <w:szCs w:val="21"/>
        </w:rPr>
        <w:t>'</w:t>
      </w:r>
      <w:r w:rsidRPr="003C161F">
        <w:rPr>
          <w:sz w:val="21"/>
          <w:szCs w:val="21"/>
        </w:rPr>
        <w:t>动作。</w:t>
      </w:r>
      <w:r w:rsidRPr="003C161F">
        <w:rPr>
          <w:sz w:val="21"/>
          <w:szCs w:val="21"/>
        </w:rPr>
        <w:t xml:space="preserve"> </w:t>
      </w:r>
    </w:p>
    <w:p w:rsidR="004436DF" w:rsidRPr="003C161F" w:rsidRDefault="004436DF" w:rsidP="004436DF">
      <w:pPr>
        <w:widowControl/>
        <w:numPr>
          <w:ilvl w:val="0"/>
          <w:numId w:val="33"/>
        </w:numPr>
        <w:suppressAutoHyphens w:val="0"/>
        <w:spacing w:before="100" w:beforeAutospacing="1" w:after="100" w:afterAutospacing="1"/>
        <w:rPr>
          <w:sz w:val="21"/>
          <w:szCs w:val="21"/>
        </w:rPr>
      </w:pPr>
      <w:r w:rsidRPr="003C161F">
        <w:rPr>
          <w:sz w:val="21"/>
          <w:szCs w:val="21"/>
        </w:rPr>
        <w:t>从对方那收到</w:t>
      </w:r>
      <w:r w:rsidRPr="003C161F">
        <w:rPr>
          <w:sz w:val="21"/>
          <w:szCs w:val="21"/>
        </w:rPr>
        <w:t>&lt;presence type='unavailable'/&gt;</w:t>
      </w:r>
      <w:r w:rsidRPr="003C161F">
        <w:rPr>
          <w:sz w:val="21"/>
          <w:szCs w:val="21"/>
        </w:rPr>
        <w:t>。</w:t>
      </w:r>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特别地，如果一方从对方收到的在线(presence)类型是"未知(unavailable)"的话，则它 __必须__ 认定会话处于 __结束__ 状态。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例19. 接收方离线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 xml:space="preserve">&lt;presence from='juliet@capulet.com/balcony' to='romeo@montague.net/orchard' type='unavailable'/&gt;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自然在这种情况下初始方没什么可响应的。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5.9 通知消息{anchor:通知消息} </w:t>
      </w:r>
    </w:p>
    <w:p w:rsidR="004436DF" w:rsidRPr="003C161F" w:rsidRDefault="004436DF" w:rsidP="004436DF">
      <w:pPr>
        <w:pStyle w:val="ad"/>
        <w:rPr>
          <w:sz w:val="21"/>
          <w:szCs w:val="21"/>
        </w:rPr>
      </w:pPr>
      <w:r w:rsidRPr="003C161F">
        <w:rPr>
          <w:sz w:val="21"/>
          <w:szCs w:val="21"/>
        </w:rPr>
        <w:t>Jingle会话开始后的任何时候，任</w:t>
      </w:r>
      <w:proofErr w:type="gramStart"/>
      <w:r w:rsidRPr="003C161F">
        <w:rPr>
          <w:sz w:val="21"/>
          <w:szCs w:val="21"/>
        </w:rPr>
        <w:t>一</w:t>
      </w:r>
      <w:proofErr w:type="gramEnd"/>
      <w:r w:rsidRPr="003C161F">
        <w:rPr>
          <w:sz w:val="21"/>
          <w:szCs w:val="21"/>
        </w:rPr>
        <w:t xml:space="preserve">实体都 __可以__ 向对方发送通知消息，比如，改变内容传输方法或内容描述格式的参数，通知对方一个会话开始请求已经列队等待，设备正在响铃，或一个事先计划的事件已经发生 或将要发生。通知消息 __必须__ 是带有&lt;jingle/&gt;元素的IQ设置（IQ-set）指令，&lt;jingle/&gt;元素的'action'属性的值 是"session-info","description-info"或“transport-info”之一；&lt;jingle/&gt;元素 __必须__ 进一步包含有效的子元素(会话，内容描述格式或内容传输方法)来说明正在交流的信息。如果一个活动会话的任一方收到了一个空的“session- info”消息，它 __必须__ 返回一个空的IQ结果；这样，一个空的“session-info”消息可用作一个“ping”，来确定会话的活性。（本规范的未来版本也许会定义与 “session-info”动作相关的内容载荷。）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6. 出错处理{anchor:出错处理} </w:t>
      </w:r>
    </w:p>
    <w:p w:rsidR="004436DF" w:rsidRPr="003C161F" w:rsidRDefault="004436DF" w:rsidP="004436DF">
      <w:pPr>
        <w:pStyle w:val="ad"/>
        <w:rPr>
          <w:sz w:val="21"/>
          <w:szCs w:val="21"/>
        </w:rPr>
      </w:pPr>
      <w:r w:rsidRPr="003C161F">
        <w:rPr>
          <w:sz w:val="21"/>
          <w:szCs w:val="21"/>
        </w:rPr>
        <w:t xml:space="preserve">Jingle专有的出错条件如下。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表3：其他出错条件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table</w:t>
      </w:r>
      <w:proofErr w:type="gramEnd"/>
      <w:r w:rsidRPr="003C161F">
        <w:rPr>
          <w:sz w:val="21"/>
          <w:szCs w:val="21"/>
        </w:rPr>
        <w:t xml:space="preserve">} </w:t>
      </w:r>
    </w:p>
    <w:p w:rsidR="004436DF" w:rsidRPr="003C161F" w:rsidRDefault="004436DF" w:rsidP="004436DF">
      <w:pPr>
        <w:pStyle w:val="ad"/>
        <w:rPr>
          <w:sz w:val="21"/>
          <w:szCs w:val="21"/>
        </w:rPr>
      </w:pPr>
      <w:r w:rsidRPr="003C161F">
        <w:rPr>
          <w:sz w:val="21"/>
          <w:szCs w:val="21"/>
        </w:rPr>
        <w:t xml:space="preserve">Jingle条件|xmpp条件|说明 </w:t>
      </w:r>
    </w:p>
    <w:p w:rsidR="004436DF" w:rsidRPr="003C161F" w:rsidRDefault="004436DF" w:rsidP="004436DF">
      <w:pPr>
        <w:pStyle w:val="ad"/>
        <w:rPr>
          <w:sz w:val="21"/>
          <w:szCs w:val="21"/>
        </w:rPr>
      </w:pPr>
      <w:r w:rsidRPr="003C161F">
        <w:rPr>
          <w:sz w:val="21"/>
          <w:szCs w:val="21"/>
        </w:rPr>
        <w:t xml:space="preserve">&lt;out-of-order/&gt;|&lt;unexpected-request/&gt;|请求不可能在状态机的这一点发生（比如，会话接受后再次初始化）。 </w:t>
      </w:r>
    </w:p>
    <w:p w:rsidR="004436DF" w:rsidRPr="003C161F" w:rsidRDefault="004436DF" w:rsidP="004436DF">
      <w:pPr>
        <w:pStyle w:val="ad"/>
        <w:rPr>
          <w:sz w:val="21"/>
          <w:szCs w:val="21"/>
        </w:rPr>
      </w:pPr>
      <w:r w:rsidRPr="003C161F">
        <w:rPr>
          <w:sz w:val="21"/>
          <w:szCs w:val="21"/>
        </w:rPr>
        <w:t xml:space="preserve">&lt;unknown-session/&gt;|&lt;bad-request/&gt;|指定会话的‘sid’属性对接收方未知（例如，根据接收方的状态机会话已经不再有效，因为接收方先前已中止了会话） </w:t>
      </w:r>
    </w:p>
    <w:p w:rsidR="004436DF" w:rsidRPr="003C161F" w:rsidRDefault="004436DF" w:rsidP="004436DF">
      <w:pPr>
        <w:pStyle w:val="ad"/>
        <w:rPr>
          <w:sz w:val="21"/>
          <w:szCs w:val="21"/>
        </w:rPr>
      </w:pPr>
      <w:r w:rsidRPr="003C161F">
        <w:rPr>
          <w:sz w:val="21"/>
          <w:szCs w:val="21"/>
        </w:rPr>
        <w:t xml:space="preserve">&lt;unsupported-content/&gt;|&lt;not-acceptable/&gt;|接收方不支持任何期望的内容描述格式。 </w:t>
      </w:r>
    </w:p>
    <w:p w:rsidR="004436DF" w:rsidRPr="003C161F" w:rsidRDefault="004436DF" w:rsidP="004436DF">
      <w:pPr>
        <w:pStyle w:val="ad"/>
        <w:rPr>
          <w:sz w:val="21"/>
          <w:szCs w:val="21"/>
        </w:rPr>
      </w:pPr>
      <w:r w:rsidRPr="003C161F">
        <w:rPr>
          <w:sz w:val="21"/>
          <w:szCs w:val="21"/>
        </w:rPr>
        <w:t xml:space="preserve">&lt;unsupported-transports/&gt;|&lt;not-acceptable/&gt;|接收方不支持任何期望的内容传输方法。 </w:t>
      </w:r>
    </w:p>
    <w:p w:rsidR="004436DF" w:rsidRPr="003C161F" w:rsidRDefault="004436DF" w:rsidP="004436DF">
      <w:pPr>
        <w:pStyle w:val="ad"/>
        <w:rPr>
          <w:sz w:val="21"/>
          <w:szCs w:val="21"/>
        </w:rPr>
      </w:pPr>
      <w:r w:rsidRPr="003C161F">
        <w:rPr>
          <w:sz w:val="21"/>
          <w:szCs w:val="21"/>
        </w:rPr>
        <w:lastRenderedPageBreak/>
        <w:t>{</w:t>
      </w:r>
      <w:proofErr w:type="gramStart"/>
      <w:r w:rsidRPr="003C161F">
        <w:rPr>
          <w:sz w:val="21"/>
          <w:szCs w:val="21"/>
        </w:rPr>
        <w:t>table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7. 支持性检测{anchor:支持性检测} </w:t>
      </w:r>
    </w:p>
    <w:p w:rsidR="004436DF" w:rsidRPr="003C161F" w:rsidRDefault="004436DF" w:rsidP="004436DF">
      <w:pPr>
        <w:pStyle w:val="ad"/>
        <w:rPr>
          <w:sz w:val="21"/>
          <w:szCs w:val="21"/>
        </w:rPr>
      </w:pPr>
      <w:r w:rsidRPr="003C161F">
        <w:rPr>
          <w:sz w:val="21"/>
          <w:szCs w:val="21"/>
        </w:rPr>
        <w:t>如果一个实体支持Jingle，它 __必须__ 在响应{link:服务发现|</w:t>
      </w:r>
      <w:hyperlink r:id="rId167" w:history="1">
        <w:r w:rsidRPr="003C161F">
          <w:rPr>
            <w:rStyle w:val="a7"/>
            <w:sz w:val="21"/>
            <w:szCs w:val="21"/>
          </w:rPr>
          <w:t>http://www.xmpp.org/extensions/xep-0030.html}</w:t>
        </w:r>
      </w:hyperlink>
      <w:r w:rsidRPr="003C161F">
        <w:rPr>
          <w:sz w:val="21"/>
          <w:szCs w:val="21"/>
        </w:rPr>
        <w:t>\[22\]信息请求时，通过返回特性“</w:t>
      </w:r>
      <w:hyperlink r:id="rId168" w:anchor="ns%E2%80%9D%EF%BC%88%E8%A7%81%E6%9C%89%E5%85%B3%7Blink:%E5%8D%8F%E8%AE%AE%E5%91%BD%E5%90%8D%E7%A9%BA%E9%97%B4%7Chttp://www.xmpp.org/extensions/xep-0166.html#ns%7D%EF%BC%89%E5%B0%86%E8%BF%99%E4%B8%80%E4%BA%8B%E5%AE%9E%E5%85%AC%E5%B8%83%E5%87%BA%E5%8E%BB%E3" w:history="1">
        <w:r w:rsidRPr="003C161F">
          <w:rPr>
            <w:rStyle w:val="a7"/>
            <w:sz w:val="21"/>
            <w:szCs w:val="21"/>
          </w:rPr>
          <w:t>http://www.xmpp.org/extensions/xep-0166.html#ns”（见有关{link:协议命名空间%7Chttp://www.xmpp.org/extensions/xep-0166.html#ns}）将这一事实公布出去。</w:t>
        </w:r>
      </w:hyperlink>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例20. 服务发现信息请求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from='romeo@montague.net/orchard' </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id</w:t>
      </w:r>
      <w:proofErr w:type="gramEnd"/>
      <w:r w:rsidRPr="003C161F">
        <w:rPr>
          <w:sz w:val="21"/>
          <w:szCs w:val="21"/>
        </w:rPr>
        <w:t>='disco1'</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to</w:t>
      </w:r>
      <w:proofErr w:type="gramEnd"/>
      <w:r w:rsidRPr="003C161F">
        <w:rPr>
          <w:sz w:val="21"/>
          <w:szCs w:val="21"/>
        </w:rPr>
        <w:t>='juliet@capulet.com/balcony'</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type</w:t>
      </w:r>
      <w:proofErr w:type="gramEnd"/>
      <w:r w:rsidRPr="003C161F">
        <w:rPr>
          <w:sz w:val="21"/>
          <w:szCs w:val="21"/>
        </w:rPr>
        <w:t>='get'&gt;</w:t>
      </w:r>
    </w:p>
    <w:p w:rsidR="004436DF" w:rsidRPr="003C161F" w:rsidRDefault="004436DF" w:rsidP="004436DF">
      <w:pPr>
        <w:pStyle w:val="HTML0"/>
        <w:rPr>
          <w:sz w:val="21"/>
          <w:szCs w:val="21"/>
        </w:rPr>
      </w:pPr>
      <w:r w:rsidRPr="003C161F">
        <w:rPr>
          <w:sz w:val="21"/>
          <w:szCs w:val="21"/>
        </w:rPr>
        <w:t xml:space="preserve"> &lt;query xmlns='</w:t>
      </w:r>
      <w:hyperlink r:id="rId169" w:anchor="info%27/" w:history="1">
        <w:r w:rsidRPr="003C161F">
          <w:rPr>
            <w:rStyle w:val="a7"/>
            <w:sz w:val="21"/>
            <w:szCs w:val="21"/>
          </w:rPr>
          <w:t>http://jabber.org/protocol/disco#info'/</w:t>
        </w:r>
      </w:hyperlink>
      <w:r w:rsidRPr="003C161F">
        <w:rPr>
          <w:sz w:val="21"/>
          <w:szCs w:val="21"/>
        </w:rPr>
        <w:t>&gt;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例21. 服务发现信息响应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 from='juliet@capulet.com/balcony' </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id</w:t>
      </w:r>
      <w:proofErr w:type="gramEnd"/>
      <w:r w:rsidRPr="003C161F">
        <w:rPr>
          <w:sz w:val="21"/>
          <w:szCs w:val="21"/>
        </w:rPr>
        <w:t>='disco1'</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to</w:t>
      </w:r>
      <w:proofErr w:type="gramEnd"/>
      <w:r w:rsidRPr="003C161F">
        <w:rPr>
          <w:sz w:val="21"/>
          <w:szCs w:val="21"/>
        </w:rPr>
        <w:t>='romeo@montague.net/orchard'</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type</w:t>
      </w:r>
      <w:proofErr w:type="gramEnd"/>
      <w:r w:rsidRPr="003C161F">
        <w:rPr>
          <w:sz w:val="21"/>
          <w:szCs w:val="21"/>
        </w:rPr>
        <w:t>='result'&gt;</w:t>
      </w:r>
    </w:p>
    <w:p w:rsidR="004436DF" w:rsidRPr="003C161F" w:rsidRDefault="004436DF" w:rsidP="004436DF">
      <w:pPr>
        <w:pStyle w:val="HTML0"/>
        <w:rPr>
          <w:sz w:val="21"/>
          <w:szCs w:val="21"/>
        </w:rPr>
      </w:pPr>
      <w:r w:rsidRPr="003C161F">
        <w:rPr>
          <w:sz w:val="21"/>
          <w:szCs w:val="21"/>
        </w:rPr>
        <w:t xml:space="preserve"> &lt;query xmlns='</w:t>
      </w:r>
      <w:hyperlink r:id="rId170" w:anchor="info%27" w:history="1">
        <w:r w:rsidRPr="003C161F">
          <w:rPr>
            <w:rStyle w:val="a7"/>
            <w:sz w:val="21"/>
            <w:szCs w:val="21"/>
          </w:rPr>
          <w:t>http://jabber.org/protocol/disco#info'</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&lt;feature var='</w:t>
      </w:r>
      <w:hyperlink r:id="rId171" w:anchor="ns%27/" w:history="1">
        <w:r w:rsidRPr="003C161F">
          <w:rPr>
            <w:rStyle w:val="a7"/>
            <w:sz w:val="21"/>
            <w:szCs w:val="21"/>
          </w:rPr>
          <w:t>http://www.xmpp.org/extensions/xep-0166.html#ns'/</w:t>
        </w:r>
      </w:hyperlink>
      <w:r w:rsidRPr="003C161F">
        <w:rPr>
          <w:sz w:val="21"/>
          <w:szCs w:val="21"/>
        </w:rPr>
        <w:t>&gt;</w:t>
      </w:r>
    </w:p>
    <w:p w:rsidR="004436DF" w:rsidRPr="003C161F" w:rsidRDefault="004436DF" w:rsidP="004436DF">
      <w:pPr>
        <w:pStyle w:val="HTML0"/>
        <w:rPr>
          <w:sz w:val="21"/>
          <w:szCs w:val="21"/>
        </w:rPr>
      </w:pPr>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&lt;/query&gt;</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iq</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8.使用协议的一致性{anchor:使用协议的一致性}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8.1 应用类型{anchor:应用类型}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说明某种Jingle应用类型的文档（比如，经由RTP的音频） __必须__ 定义： </w:t>
      </w:r>
    </w:p>
    <w:p w:rsidR="004436DF" w:rsidRPr="003C161F" w:rsidRDefault="004436DF" w:rsidP="004436DF">
      <w:pPr>
        <w:pStyle w:val="HTML0"/>
        <w:rPr>
          <w:sz w:val="21"/>
          <w:szCs w:val="21"/>
        </w:rPr>
      </w:pPr>
      <w:r w:rsidRPr="003C161F">
        <w:rPr>
          <w:sz w:val="21"/>
          <w:szCs w:val="21"/>
        </w:rPr>
        <w:t xml:space="preserve">  1. 为封装进Jingle，如何成功地进行内容协商。</w:t>
      </w:r>
    </w:p>
    <w:p w:rsidR="004436DF" w:rsidRPr="003C161F" w:rsidRDefault="004436DF" w:rsidP="004436DF">
      <w:pPr>
        <w:pStyle w:val="HTML0"/>
        <w:rPr>
          <w:sz w:val="21"/>
          <w:szCs w:val="21"/>
        </w:rPr>
      </w:pPr>
      <w:r w:rsidRPr="003C161F">
        <w:rPr>
          <w:sz w:val="21"/>
          <w:szCs w:val="21"/>
        </w:rPr>
        <w:t xml:space="preserve">  1. 用于表现内容的&lt;description/&gt;元素及相关语义。</w:t>
      </w:r>
    </w:p>
    <w:p w:rsidR="004436DF" w:rsidRPr="003C161F" w:rsidRDefault="004436DF" w:rsidP="004436DF">
      <w:pPr>
        <w:pStyle w:val="HTML0"/>
        <w:rPr>
          <w:sz w:val="21"/>
          <w:szCs w:val="21"/>
        </w:rPr>
      </w:pPr>
      <w:r w:rsidRPr="003C161F">
        <w:rPr>
          <w:sz w:val="21"/>
          <w:szCs w:val="21"/>
        </w:rPr>
        <w:t xml:space="preserve">  1. 能否及怎样将内容描述映射到会话描述协议上。</w:t>
      </w:r>
    </w:p>
    <w:p w:rsidR="004436DF" w:rsidRPr="003C161F" w:rsidRDefault="004436DF" w:rsidP="004436DF">
      <w:pPr>
        <w:pStyle w:val="HTML0"/>
        <w:rPr>
          <w:sz w:val="21"/>
          <w:szCs w:val="21"/>
        </w:rPr>
      </w:pPr>
      <w:r w:rsidRPr="003C161F">
        <w:rPr>
          <w:sz w:val="21"/>
          <w:szCs w:val="21"/>
        </w:rPr>
        <w:t xml:space="preserve">  1. 是通过可靠的还是有损的传输方式（或两者都是）来传输内容。</w:t>
      </w:r>
    </w:p>
    <w:p w:rsidR="004436DF" w:rsidRPr="003C161F" w:rsidRDefault="004436DF" w:rsidP="004436DF">
      <w:pPr>
        <w:pStyle w:val="HTML0"/>
        <w:rPr>
          <w:sz w:val="21"/>
          <w:szCs w:val="21"/>
        </w:rPr>
      </w:pPr>
      <w:r w:rsidRPr="003C161F">
        <w:rPr>
          <w:sz w:val="21"/>
          <w:szCs w:val="21"/>
        </w:rPr>
        <w:t xml:space="preserve">  1. 通过可靠或有损传输来收发内容的精确说明。</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8.2 传输方法{anchor:传输方法}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说明Jingle传输方法的文档(比如，纯UDP) __必须__ 定义： </w:t>
      </w:r>
    </w:p>
    <w:p w:rsidR="004436DF" w:rsidRPr="003C161F" w:rsidRDefault="004436DF" w:rsidP="004436DF">
      <w:pPr>
        <w:pStyle w:val="HTML0"/>
        <w:rPr>
          <w:sz w:val="21"/>
          <w:szCs w:val="21"/>
        </w:rPr>
      </w:pPr>
      <w:r w:rsidRPr="003C161F">
        <w:rPr>
          <w:sz w:val="21"/>
          <w:szCs w:val="21"/>
        </w:rPr>
        <w:t>1. 为封装进Jingle,怎样成功地进行传输协商。</w:t>
      </w:r>
    </w:p>
    <w:p w:rsidR="004436DF" w:rsidRPr="003C161F" w:rsidRDefault="004436DF" w:rsidP="004436DF">
      <w:pPr>
        <w:pStyle w:val="HTML0"/>
        <w:rPr>
          <w:sz w:val="21"/>
          <w:szCs w:val="21"/>
        </w:rPr>
      </w:pPr>
      <w:r w:rsidRPr="003C161F">
        <w:rPr>
          <w:sz w:val="21"/>
          <w:szCs w:val="21"/>
        </w:rPr>
        <w:t>1. 用于表现传输类型的&lt;transport/&gt;元素及相关语义。</w:t>
      </w:r>
    </w:p>
    <w:p w:rsidR="004436DF" w:rsidRPr="003C161F" w:rsidRDefault="004436DF" w:rsidP="004436DF">
      <w:pPr>
        <w:pStyle w:val="HTML0"/>
        <w:rPr>
          <w:sz w:val="21"/>
          <w:szCs w:val="21"/>
        </w:rPr>
      </w:pPr>
      <w:r w:rsidRPr="003C161F">
        <w:rPr>
          <w:sz w:val="21"/>
          <w:szCs w:val="21"/>
        </w:rPr>
        <w:t>1. 传输是可靠的还是有损的。</w:t>
      </w:r>
    </w:p>
    <w:p w:rsidR="004436DF" w:rsidRPr="003C161F" w:rsidRDefault="004436DF" w:rsidP="004436DF">
      <w:pPr>
        <w:pStyle w:val="HTML0"/>
        <w:rPr>
          <w:sz w:val="21"/>
          <w:szCs w:val="21"/>
        </w:rPr>
      </w:pPr>
      <w:r w:rsidRPr="003C161F">
        <w:rPr>
          <w:sz w:val="21"/>
          <w:szCs w:val="21"/>
        </w:rPr>
        <w:t>1. 传输是否及怎样处理在这定义的组件（例如，对实时控制协议来说）。</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9. 安全性事项{anchor:安全性事项} </w:t>
      </w:r>
    </w:p>
    <w:p w:rsidR="004436DF" w:rsidRPr="003C161F" w:rsidRDefault="004436DF" w:rsidP="004436DF">
      <w:pPr>
        <w:pStyle w:val="ad"/>
        <w:rPr>
          <w:sz w:val="21"/>
          <w:szCs w:val="21"/>
        </w:rPr>
      </w:pPr>
      <w:r w:rsidRPr="003C161F">
        <w:rPr>
          <w:sz w:val="21"/>
          <w:szCs w:val="21"/>
        </w:rPr>
        <w:t xml:space="preserve">1.1 9.1 拒绝服务 </w:t>
      </w:r>
    </w:p>
    <w:p w:rsidR="004436DF" w:rsidRPr="003C161F" w:rsidRDefault="004436DF" w:rsidP="004436DF">
      <w:pPr>
        <w:pStyle w:val="ad"/>
        <w:rPr>
          <w:sz w:val="21"/>
          <w:szCs w:val="21"/>
        </w:rPr>
      </w:pPr>
      <w:r w:rsidRPr="003C161F">
        <w:rPr>
          <w:sz w:val="21"/>
          <w:szCs w:val="21"/>
        </w:rPr>
        <w:t>Jingle会话可能是资源密集型的。因此，有可能用增加过多Jingle会话负担的方法向一个实体发动决绝服务攻击。必须小心地只从已知的实体</w:t>
      </w:r>
      <w:proofErr w:type="gramStart"/>
      <w:r w:rsidRPr="003C161F">
        <w:rPr>
          <w:sz w:val="21"/>
          <w:szCs w:val="21"/>
        </w:rPr>
        <w:t>那接受</w:t>
      </w:r>
      <w:proofErr w:type="gramEnd"/>
      <w:r w:rsidRPr="003C161F">
        <w:rPr>
          <w:sz w:val="21"/>
          <w:szCs w:val="21"/>
        </w:rPr>
        <w:t xml:space="preserve">内容，并且只接受实体设备能处理的会话。 </w:t>
      </w:r>
    </w:p>
    <w:p w:rsidR="004436DF" w:rsidRPr="003C161F" w:rsidRDefault="004436DF" w:rsidP="004436DF">
      <w:pPr>
        <w:pStyle w:val="ad"/>
        <w:rPr>
          <w:sz w:val="21"/>
          <w:szCs w:val="21"/>
        </w:rPr>
      </w:pPr>
      <w:r w:rsidRPr="003C161F">
        <w:rPr>
          <w:sz w:val="21"/>
          <w:szCs w:val="21"/>
        </w:rPr>
        <w:t xml:space="preserve">1.1 9.2 通过网关通讯{anchor:通过网关通讯} </w:t>
      </w:r>
    </w:p>
    <w:p w:rsidR="004436DF" w:rsidRPr="003C161F" w:rsidRDefault="004436DF" w:rsidP="004436DF">
      <w:pPr>
        <w:pStyle w:val="ad"/>
        <w:rPr>
          <w:sz w:val="21"/>
          <w:szCs w:val="21"/>
        </w:rPr>
      </w:pPr>
      <w:r w:rsidRPr="003C161F">
        <w:rPr>
          <w:sz w:val="21"/>
          <w:szCs w:val="21"/>
        </w:rPr>
        <w:t xml:space="preserve">Jingle通讯可通过网关与非XMPP网络完成，这些网络的安全特性与XMPP有很大的不同。（例如，在有些SIP网络中鉴定是可选的，“from”地址可轻易伪造。）与这些网通通讯时必须小心。 </w:t>
      </w:r>
    </w:p>
    <w:p w:rsidR="004436DF" w:rsidRPr="003C161F" w:rsidRDefault="004436DF" w:rsidP="004436DF">
      <w:pPr>
        <w:pStyle w:val="ad"/>
        <w:rPr>
          <w:sz w:val="21"/>
          <w:szCs w:val="21"/>
        </w:rPr>
      </w:pPr>
      <w:r w:rsidRPr="003C161F">
        <w:rPr>
          <w:sz w:val="21"/>
          <w:szCs w:val="21"/>
        </w:rPr>
        <w:t xml:space="preserve">1.1 IANA事项{anchor:IANA事项} </w:t>
      </w:r>
    </w:p>
    <w:p w:rsidR="004436DF" w:rsidRPr="003C161F" w:rsidRDefault="004436DF" w:rsidP="004436DF">
      <w:pPr>
        <w:pStyle w:val="ad"/>
        <w:rPr>
          <w:sz w:val="21"/>
          <w:szCs w:val="21"/>
        </w:rPr>
      </w:pPr>
      <w:r w:rsidRPr="003C161F">
        <w:rPr>
          <w:sz w:val="21"/>
          <w:szCs w:val="21"/>
        </w:rPr>
        <w:t>本文档要求不与{link:互联网指派数字授权(IANA)|</w:t>
      </w:r>
      <w:hyperlink r:id="rId172" w:history="1">
        <w:r w:rsidRPr="003C161F">
          <w:rPr>
            <w:rStyle w:val="a7"/>
            <w:sz w:val="21"/>
            <w:szCs w:val="21"/>
          </w:rPr>
          <w:t>http://www.iana.org/}</w:t>
        </w:r>
      </w:hyperlink>
      <w:r w:rsidRPr="003C161F">
        <w:rPr>
          <w:sz w:val="21"/>
          <w:szCs w:val="21"/>
        </w:rPr>
        <w:t xml:space="preserve">\[23\]相互作用。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11. XMPP注册处事项{anchor:XMPP注册处事项} </w:t>
      </w:r>
    </w:p>
    <w:p w:rsidR="004436DF" w:rsidRPr="003C161F" w:rsidRDefault="004436DF" w:rsidP="004436DF">
      <w:pPr>
        <w:pStyle w:val="ad"/>
        <w:rPr>
          <w:sz w:val="21"/>
          <w:szCs w:val="21"/>
        </w:rPr>
      </w:pPr>
      <w:r w:rsidRPr="003C161F">
        <w:rPr>
          <w:sz w:val="21"/>
          <w:szCs w:val="21"/>
        </w:rPr>
        <w:lastRenderedPageBreak/>
        <w:t xml:space="preserve">1.1 1\1.1 协议命名空间{anchor:协议命名空间} </w:t>
      </w:r>
    </w:p>
    <w:p w:rsidR="004436DF" w:rsidRPr="003C161F" w:rsidRDefault="004436DF" w:rsidP="004436DF">
      <w:pPr>
        <w:pStyle w:val="ad"/>
        <w:rPr>
          <w:sz w:val="21"/>
          <w:szCs w:val="21"/>
        </w:rPr>
      </w:pPr>
      <w:r w:rsidRPr="003C161F">
        <w:rPr>
          <w:sz w:val="21"/>
          <w:szCs w:val="21"/>
        </w:rPr>
        <w:t>在本规范成为草稿状态之前，其相关的命名空间是“</w:t>
      </w:r>
      <w:hyperlink r:id="rId173" w:anchor="ns%E2%80%9D%E5%92%8C" w:history="1">
        <w:r w:rsidRPr="003C161F">
          <w:rPr>
            <w:rStyle w:val="a7"/>
            <w:sz w:val="21"/>
            <w:szCs w:val="21"/>
          </w:rPr>
          <w:t>http://www.xmpp.org/extensions/xep-0166.html#ns”和</w:t>
        </w:r>
      </w:hyperlink>
      <w:r w:rsidRPr="003C161F">
        <w:rPr>
          <w:sz w:val="21"/>
          <w:szCs w:val="21"/>
        </w:rPr>
        <w:t>"</w:t>
      </w:r>
      <w:hyperlink r:id="rId174" w:anchor="ns-errors%E2%80%9C%EF%BC%9B%E9%9A%8F%E7%9D%80%E8%A7%84%E8%8C%83%E7%9A%84%E5%8F%91%E5%B1%95%EF%BC%8C%7Blink:XMPP%E6%B3%A8%E5%86%8C%E5%91%98" w:history="1">
        <w:r w:rsidRPr="003C161F">
          <w:rPr>
            <w:rStyle w:val="a7"/>
            <w:sz w:val="21"/>
            <w:szCs w:val="21"/>
          </w:rPr>
          <w:t>http://www.xmpp.org/extensions/xep-0166.html#ns-errors“；随着规范的发展，{link:XMPP注册员</w:t>
        </w:r>
      </w:hyperlink>
      <w:r w:rsidRPr="003C161F">
        <w:rPr>
          <w:sz w:val="21"/>
          <w:szCs w:val="21"/>
        </w:rPr>
        <w:t>\[24\]|</w:t>
      </w:r>
      <w:hyperlink r:id="rId175" w:history="1">
        <w:r w:rsidRPr="003C161F">
          <w:rPr>
            <w:rStyle w:val="a7"/>
            <w:sz w:val="21"/>
            <w:szCs w:val="21"/>
          </w:rPr>
          <w:t>http://www.xmpp.org/registrar/}将按照{link:XMPP注册处功能</w:t>
        </w:r>
      </w:hyperlink>
      <w:r w:rsidRPr="003C161F">
        <w:rPr>
          <w:sz w:val="21"/>
          <w:szCs w:val="21"/>
        </w:rPr>
        <w:t>\[25\]|</w:t>
      </w:r>
      <w:hyperlink r:id="rId176" w:history="1">
        <w:r w:rsidRPr="003C161F">
          <w:rPr>
            <w:rStyle w:val="a7"/>
            <w:sz w:val="21"/>
            <w:szCs w:val="21"/>
          </w:rPr>
          <w:t>http://www.xmpp.org/extensions/xep-0053.html}的第四节中定义的过程来发布永久命名空间。</w:t>
        </w:r>
      </w:hyperlink>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11.2 Jingle内容描述格式注册 </w:t>
      </w:r>
    </w:p>
    <w:p w:rsidR="004436DF" w:rsidRPr="003C161F" w:rsidRDefault="004436DF" w:rsidP="004436DF">
      <w:pPr>
        <w:pStyle w:val="ad"/>
        <w:rPr>
          <w:sz w:val="21"/>
          <w:szCs w:val="21"/>
        </w:rPr>
      </w:pPr>
      <w:r w:rsidRPr="003C161F">
        <w:rPr>
          <w:sz w:val="21"/>
          <w:szCs w:val="21"/>
        </w:rPr>
        <w:t xml:space="preserve">XMPP注册处会维护Jingle内容描述格式的注册。整个内容描述格式的注册会在单独的规范中定义（不在本文档中）。定义在XEP系列里 的内容描述格式也 __必须__ 在XMPP注册处注册，其结果是协议的URN的格式是“urn:xmpp:jingle:description:name”(其中“name”是内容描 述格式的注册名)。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为提交注册的新值，注册人须按下面的格式定义一个XML段，内容包括相关的XMPP扩展协议，或者将它发送到&lt;registrar@xmpp.org&gt;。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content</w:t>
      </w:r>
      <w:proofErr w:type="gramEnd"/>
      <w:r w:rsidRPr="003C161F">
        <w:rPr>
          <w:sz w:val="21"/>
          <w:szCs w:val="21"/>
        </w:rPr>
        <w:t xml:space="preserve">&gt; </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name&gt;</w:t>
      </w:r>
      <w:proofErr w:type="gramEnd"/>
      <w:r w:rsidRPr="003C161F">
        <w:rPr>
          <w:sz w:val="21"/>
          <w:szCs w:val="21"/>
        </w:rPr>
        <w:t>the name of the content description format&lt;/name&gt;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desc&gt;</w:t>
      </w:r>
      <w:proofErr w:type="gramEnd"/>
      <w:r w:rsidRPr="003C161F">
        <w:rPr>
          <w:sz w:val="21"/>
          <w:szCs w:val="21"/>
        </w:rPr>
        <w:t>a natural-language summary of the content description format&lt;/desc&gt;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transport&gt;</w:t>
      </w:r>
      <w:proofErr w:type="gramEnd"/>
      <w:r w:rsidRPr="003C161F">
        <w:rPr>
          <w:sz w:val="21"/>
          <w:szCs w:val="21"/>
        </w:rPr>
        <w:t>whether the content should be sent over a "reliable" or "lossy" transport&lt;/transport&gt;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doc&gt;</w:t>
      </w:r>
      <w:proofErr w:type="gramEnd"/>
      <w:r w:rsidRPr="003C161F">
        <w:rPr>
          <w:sz w:val="21"/>
          <w:szCs w:val="21"/>
        </w:rPr>
        <w:t>the document in which this content description format is specified&lt;/doc&gt;</w:t>
      </w:r>
    </w:p>
    <w:p w:rsidR="004436DF" w:rsidRPr="003C161F" w:rsidRDefault="004436DF" w:rsidP="004436DF">
      <w:pPr>
        <w:pStyle w:val="ad"/>
        <w:rPr>
          <w:sz w:val="21"/>
          <w:szCs w:val="21"/>
        </w:rPr>
      </w:pPr>
      <w:r w:rsidRPr="003C161F">
        <w:rPr>
          <w:sz w:val="21"/>
          <w:szCs w:val="21"/>
        </w:rPr>
        <w:t xml:space="preserve">&lt;/content&gt; </w:t>
      </w:r>
    </w:p>
    <w:p w:rsidR="004436DF" w:rsidRPr="003C161F" w:rsidRDefault="004436DF" w:rsidP="004436DF">
      <w:pPr>
        <w:pStyle w:val="HTML0"/>
        <w:rPr>
          <w:sz w:val="21"/>
          <w:szCs w:val="21"/>
        </w:rPr>
      </w:pPr>
      <w:r w:rsidRPr="003C161F">
        <w:rPr>
          <w:sz w:val="21"/>
          <w:szCs w:val="21"/>
        </w:rPr>
        <w:t>{</w:t>
      </w:r>
      <w:proofErr w:type="gramStart"/>
      <w:r w:rsidRPr="003C161F">
        <w:rPr>
          <w:sz w:val="21"/>
          <w:szCs w:val="21"/>
        </w:rPr>
        <w:t>code</w:t>
      </w:r>
      <w:proofErr w:type="gramEnd"/>
      <w:r w:rsidRPr="003C161F">
        <w:rPr>
          <w:sz w:val="21"/>
          <w:szCs w:val="21"/>
        </w:rPr>
        <w:t>}</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11.3 Jingle内容传输方法注册 </w:t>
      </w:r>
    </w:p>
    <w:p w:rsidR="004436DF" w:rsidRPr="003C161F" w:rsidRDefault="004436DF" w:rsidP="004436DF">
      <w:pPr>
        <w:pStyle w:val="ad"/>
        <w:rPr>
          <w:sz w:val="21"/>
          <w:szCs w:val="21"/>
        </w:rPr>
      </w:pPr>
      <w:r w:rsidRPr="003C161F">
        <w:rPr>
          <w:sz w:val="21"/>
          <w:szCs w:val="21"/>
        </w:rPr>
        <w:t xml:space="preserve">XMPP注册处会维护Jingle内容传输方法的注册。整个内容传输方法的注册会在单独的规范中定义（不在本文档中）。定义在XEP系列里 的内容传输方法也 __必须__ 在XMPP注册处注册，其结果是协议的URN的格式是“urn:xmpp:jingle:transport:name”(其中“name”是内容传输方 法的注册名)。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为提交注册的新值，注册人须按下面的格式定义一个XML段，内容包括相关的XMPP扩展协议，或者将它发送到&lt;registrar@xmpp.org&gt;。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transport</w:t>
      </w:r>
      <w:proofErr w:type="gramEnd"/>
      <w:r w:rsidRPr="003C161F">
        <w:rPr>
          <w:sz w:val="21"/>
          <w:szCs w:val="21"/>
        </w:rPr>
        <w:t xml:space="preserve">&gt; </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name&gt;</w:t>
      </w:r>
      <w:proofErr w:type="gramEnd"/>
      <w:r w:rsidRPr="003C161F">
        <w:rPr>
          <w:sz w:val="21"/>
          <w:szCs w:val="21"/>
        </w:rPr>
        <w:t>the name of the content transport method&lt;/name&gt;</w:t>
      </w:r>
    </w:p>
    <w:p w:rsidR="004436DF" w:rsidRPr="003C161F" w:rsidRDefault="004436DF" w:rsidP="004436DF">
      <w:pPr>
        <w:pStyle w:val="HTML0"/>
        <w:rPr>
          <w:sz w:val="21"/>
          <w:szCs w:val="21"/>
        </w:rPr>
      </w:pPr>
      <w:r w:rsidRPr="003C161F">
        <w:rPr>
          <w:sz w:val="21"/>
          <w:szCs w:val="21"/>
        </w:rPr>
        <w:lastRenderedPageBreak/>
        <w:t xml:space="preserve"> &lt;</w:t>
      </w:r>
      <w:proofErr w:type="gramStart"/>
      <w:r w:rsidRPr="003C161F">
        <w:rPr>
          <w:sz w:val="21"/>
          <w:szCs w:val="21"/>
        </w:rPr>
        <w:t>desc&gt;</w:t>
      </w:r>
      <w:proofErr w:type="gramEnd"/>
      <w:r w:rsidRPr="003C161F">
        <w:rPr>
          <w:sz w:val="21"/>
          <w:szCs w:val="21"/>
        </w:rPr>
        <w:t>a natural-language summary of the content transport method&lt;/desc&gt;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type&gt;</w:t>
      </w:r>
      <w:proofErr w:type="gramEnd"/>
      <w:r w:rsidRPr="003C161F">
        <w:rPr>
          <w:sz w:val="21"/>
          <w:szCs w:val="21"/>
        </w:rPr>
        <w:t>whether the transport method is "reliable" or "lossy"&lt;/type&gt;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doc&gt;</w:t>
      </w:r>
      <w:proofErr w:type="gramEnd"/>
      <w:r w:rsidRPr="003C161F">
        <w:rPr>
          <w:sz w:val="21"/>
          <w:szCs w:val="21"/>
        </w:rPr>
        <w:t>the document in which this content transport method is specified&lt;/doc&gt;</w:t>
      </w:r>
    </w:p>
    <w:p w:rsidR="004436DF" w:rsidRPr="003C161F" w:rsidRDefault="004436DF" w:rsidP="004436DF">
      <w:pPr>
        <w:pStyle w:val="ad"/>
        <w:rPr>
          <w:sz w:val="21"/>
          <w:szCs w:val="21"/>
        </w:rPr>
      </w:pPr>
      <w:r w:rsidRPr="003C161F">
        <w:rPr>
          <w:sz w:val="21"/>
          <w:szCs w:val="21"/>
        </w:rPr>
        <w:t xml:space="preserve">&lt;/transport&gt;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11.4 Jingle原因代码注册{anchor:Jingle原因代码注册} </w:t>
      </w:r>
    </w:p>
    <w:p w:rsidR="004436DF" w:rsidRPr="003C161F" w:rsidRDefault="004436DF" w:rsidP="004436DF">
      <w:pPr>
        <w:pStyle w:val="ad"/>
        <w:rPr>
          <w:sz w:val="21"/>
          <w:szCs w:val="21"/>
        </w:rPr>
      </w:pPr>
      <w:r w:rsidRPr="003C161F">
        <w:rPr>
          <w:sz w:val="21"/>
          <w:szCs w:val="21"/>
        </w:rPr>
        <w:t xml:space="preserve">1.1 11.4.1 过程{anchor:过程} </w:t>
      </w:r>
    </w:p>
    <w:p w:rsidR="004436DF" w:rsidRPr="003C161F" w:rsidRDefault="004436DF" w:rsidP="004436DF">
      <w:pPr>
        <w:pStyle w:val="ad"/>
        <w:rPr>
          <w:sz w:val="21"/>
          <w:szCs w:val="21"/>
        </w:rPr>
      </w:pPr>
      <w:r w:rsidRPr="003C161F">
        <w:rPr>
          <w:sz w:val="21"/>
          <w:szCs w:val="21"/>
        </w:rPr>
        <w:t xml:space="preserve">XMPP注册处会维护一份Jingle动作原因的注册。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为提交注册的新值，注册人须按下面的格式定义一个XML段，内容包括相关的XMPP扩展协议，或者将它发送到&lt;registrar@xmpp.org&gt;。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reason</w:t>
      </w:r>
      <w:proofErr w:type="gramEnd"/>
      <w:r w:rsidRPr="003C161F">
        <w:rPr>
          <w:sz w:val="21"/>
          <w:szCs w:val="21"/>
        </w:rPr>
        <w:t xml:space="preserve">&gt; </w:t>
      </w:r>
    </w:p>
    <w:p w:rsidR="004436DF" w:rsidRPr="003C161F" w:rsidRDefault="004436DF" w:rsidP="004436DF">
      <w:pPr>
        <w:pStyle w:val="HTML0"/>
        <w:rPr>
          <w:rStyle w:val="HTML"/>
          <w:sz w:val="21"/>
          <w:szCs w:val="21"/>
        </w:rPr>
      </w:pPr>
      <w:r w:rsidRPr="003C161F">
        <w:rPr>
          <w:sz w:val="21"/>
          <w:szCs w:val="21"/>
        </w:rPr>
        <w:t xml:space="preserve"> </w:t>
      </w:r>
      <w:proofErr w:type="gramStart"/>
      <w:r w:rsidRPr="003C161F">
        <w:rPr>
          <w:rStyle w:val="HTML"/>
          <w:sz w:val="21"/>
          <w:szCs w:val="21"/>
        </w:rPr>
        <w:t>the</w:t>
      </w:r>
      <w:proofErr w:type="gramEnd"/>
      <w:r w:rsidRPr="003C161F">
        <w:rPr>
          <w:rStyle w:val="HTML"/>
          <w:sz w:val="21"/>
          <w:szCs w:val="21"/>
        </w:rPr>
        <w:t xml:space="preserve"> value of the 'reasoncode' attribute&lt;/name&gt;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desc&gt;</w:t>
      </w:r>
      <w:proofErr w:type="gramEnd"/>
      <w:r w:rsidRPr="003C161F">
        <w:rPr>
          <w:sz w:val="21"/>
          <w:szCs w:val="21"/>
        </w:rPr>
        <w:t>a natural-language summary of the reason code&lt;/desc&gt;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doc&gt;</w:t>
      </w:r>
      <w:proofErr w:type="gramEnd"/>
      <w:r w:rsidRPr="003C161F">
        <w:rPr>
          <w:sz w:val="21"/>
          <w:szCs w:val="21"/>
        </w:rPr>
        <w:t>the document in which this reason code is specified&lt;/doc&gt;</w:t>
      </w:r>
    </w:p>
    <w:p w:rsidR="004436DF" w:rsidRPr="003C161F" w:rsidRDefault="004436DF" w:rsidP="004436DF">
      <w:pPr>
        <w:pStyle w:val="ad"/>
        <w:rPr>
          <w:sz w:val="21"/>
          <w:szCs w:val="21"/>
        </w:rPr>
      </w:pPr>
      <w:r w:rsidRPr="003C161F">
        <w:rPr>
          <w:sz w:val="21"/>
          <w:szCs w:val="21"/>
        </w:rPr>
        <w:t xml:space="preserve">&lt;/reason&gt;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11.4.2 初始注册{anchor:初始注册} </w:t>
      </w:r>
    </w:p>
    <w:p w:rsidR="004436DF" w:rsidRPr="003C161F" w:rsidRDefault="004436DF" w:rsidP="004436DF">
      <w:pPr>
        <w:pStyle w:val="ad"/>
        <w:rPr>
          <w:sz w:val="21"/>
          <w:szCs w:val="21"/>
        </w:rPr>
      </w:pPr>
      <w:r w:rsidRPr="003C161F">
        <w:rPr>
          <w:sz w:val="21"/>
          <w:szCs w:val="21"/>
        </w:rPr>
        <w:t xml:space="preserve">下面提交的原因代码注册从2007年4月开始使用。完整内容和最新的原因代码列表参见注册。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reason</w:t>
      </w:r>
      <w:proofErr w:type="gramEnd"/>
      <w:r w:rsidRPr="003C161F">
        <w:rPr>
          <w:sz w:val="21"/>
          <w:szCs w:val="21"/>
        </w:rPr>
        <w:t xml:space="preserve">&gt; </w:t>
      </w:r>
    </w:p>
    <w:p w:rsidR="004436DF" w:rsidRPr="003C161F" w:rsidRDefault="004436DF" w:rsidP="004436DF">
      <w:pPr>
        <w:pStyle w:val="HTML0"/>
        <w:rPr>
          <w:sz w:val="21"/>
          <w:szCs w:val="21"/>
        </w:rPr>
      </w:pPr>
      <w:r w:rsidRPr="003C161F">
        <w:rPr>
          <w:rStyle w:val="HTML"/>
          <w:sz w:val="21"/>
          <w:szCs w:val="21"/>
        </w:rPr>
        <w:t xml:space="preserve"> &lt;</w:t>
      </w:r>
      <w:proofErr w:type="gramStart"/>
      <w:r w:rsidRPr="003C161F">
        <w:rPr>
          <w:rStyle w:val="HTML"/>
          <w:sz w:val="21"/>
          <w:szCs w:val="21"/>
        </w:rPr>
        <w:t>code&gt;</w:t>
      </w:r>
      <w:proofErr w:type="gramEnd"/>
      <w:r w:rsidRPr="003C161F">
        <w:rPr>
          <w:rStyle w:val="HTML"/>
          <w:sz w:val="21"/>
          <w:szCs w:val="21"/>
        </w:rPr>
        <w:t>connectivity-error</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desc&gt;</w:t>
      </w:r>
      <w:proofErr w:type="gramEnd"/>
      <w:r w:rsidRPr="003C161F">
        <w:rPr>
          <w:sz w:val="21"/>
          <w:szCs w:val="21"/>
        </w:rPr>
        <w:t>the action (e.g., session-terminate) is related to connectivity problems&lt;/desc&gt;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doc&gt;</w:t>
      </w:r>
      <w:proofErr w:type="gramEnd"/>
      <w:r w:rsidRPr="003C161F">
        <w:rPr>
          <w:sz w:val="21"/>
          <w:szCs w:val="21"/>
        </w:rPr>
        <w:t>XEP-0166&lt;/doc&gt;</w:t>
      </w:r>
    </w:p>
    <w:p w:rsidR="004436DF" w:rsidRPr="003C161F" w:rsidRDefault="004436DF" w:rsidP="004436DF">
      <w:pPr>
        <w:pStyle w:val="ad"/>
        <w:rPr>
          <w:sz w:val="21"/>
          <w:szCs w:val="21"/>
        </w:rPr>
      </w:pPr>
      <w:r w:rsidRPr="003C161F">
        <w:rPr>
          <w:sz w:val="21"/>
          <w:szCs w:val="21"/>
        </w:rPr>
        <w:t xml:space="preserve">&lt;/reason&gt;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lastRenderedPageBreak/>
        <w:t>&lt;</w:t>
      </w:r>
      <w:proofErr w:type="gramStart"/>
      <w:r w:rsidRPr="003C161F">
        <w:rPr>
          <w:sz w:val="21"/>
          <w:szCs w:val="21"/>
        </w:rPr>
        <w:t>reason</w:t>
      </w:r>
      <w:proofErr w:type="gramEnd"/>
      <w:r w:rsidRPr="003C161F">
        <w:rPr>
          <w:sz w:val="21"/>
          <w:szCs w:val="21"/>
        </w:rPr>
        <w:t xml:space="preserve">&gt; </w:t>
      </w:r>
    </w:p>
    <w:p w:rsidR="004436DF" w:rsidRPr="003C161F" w:rsidRDefault="004436DF" w:rsidP="004436DF">
      <w:pPr>
        <w:pStyle w:val="HTML0"/>
        <w:rPr>
          <w:sz w:val="21"/>
          <w:szCs w:val="21"/>
        </w:rPr>
      </w:pPr>
      <w:r w:rsidRPr="003C161F">
        <w:rPr>
          <w:sz w:val="21"/>
          <w:szCs w:val="21"/>
        </w:rPr>
        <w:t xml:space="preserve"> </w:t>
      </w:r>
      <w:proofErr w:type="gramStart"/>
      <w:r w:rsidRPr="003C161F">
        <w:rPr>
          <w:rStyle w:val="HTML"/>
          <w:sz w:val="21"/>
          <w:szCs w:val="21"/>
        </w:rPr>
        <w:t>general-error</w:t>
      </w:r>
      <w:proofErr w:type="gramEnd"/>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desc&gt;</w:t>
      </w:r>
      <w:proofErr w:type="gramEnd"/>
      <w:r w:rsidRPr="003C161F">
        <w:rPr>
          <w:sz w:val="21"/>
          <w:szCs w:val="21"/>
        </w:rPr>
        <w:t>the action (e.g., session-terminate) is related to a non-specific application error&lt;/desc&gt;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doc&gt;</w:t>
      </w:r>
      <w:proofErr w:type="gramEnd"/>
      <w:r w:rsidRPr="003C161F">
        <w:rPr>
          <w:sz w:val="21"/>
          <w:szCs w:val="21"/>
        </w:rPr>
        <w:t>XEP-0166&lt;/doc&gt;</w:t>
      </w:r>
    </w:p>
    <w:p w:rsidR="004436DF" w:rsidRPr="003C161F" w:rsidRDefault="004436DF" w:rsidP="004436DF">
      <w:pPr>
        <w:pStyle w:val="ad"/>
        <w:rPr>
          <w:sz w:val="21"/>
          <w:szCs w:val="21"/>
        </w:rPr>
      </w:pPr>
      <w:r w:rsidRPr="003C161F">
        <w:rPr>
          <w:sz w:val="21"/>
          <w:szCs w:val="21"/>
        </w:rPr>
        <w:t xml:space="preserve">&lt;/reason&gt;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reason</w:t>
      </w:r>
      <w:proofErr w:type="gramEnd"/>
      <w:r w:rsidRPr="003C161F">
        <w:rPr>
          <w:sz w:val="21"/>
          <w:szCs w:val="21"/>
        </w:rPr>
        <w:t xml:space="preserve">&gt; </w:t>
      </w:r>
    </w:p>
    <w:p w:rsidR="004436DF" w:rsidRPr="003C161F" w:rsidRDefault="004436DF" w:rsidP="004436DF">
      <w:pPr>
        <w:pStyle w:val="HTML0"/>
        <w:rPr>
          <w:sz w:val="21"/>
          <w:szCs w:val="21"/>
        </w:rPr>
      </w:pPr>
      <w:r w:rsidRPr="003C161F">
        <w:rPr>
          <w:sz w:val="21"/>
          <w:szCs w:val="21"/>
        </w:rPr>
        <w:t xml:space="preserve"> </w:t>
      </w:r>
      <w:proofErr w:type="gramStart"/>
      <w:r w:rsidRPr="003C161F">
        <w:rPr>
          <w:rStyle w:val="HTML"/>
          <w:sz w:val="21"/>
          <w:szCs w:val="21"/>
        </w:rPr>
        <w:t>media-error</w:t>
      </w:r>
      <w:proofErr w:type="gramEnd"/>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desc&gt;</w:t>
      </w:r>
      <w:proofErr w:type="gramEnd"/>
      <w:r w:rsidRPr="003C161F">
        <w:rPr>
          <w:sz w:val="21"/>
          <w:szCs w:val="21"/>
        </w:rPr>
        <w:t>the action (e.g., session-terminate) is related to media processing problems&lt;/desc&gt;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doc&gt;</w:t>
      </w:r>
      <w:proofErr w:type="gramEnd"/>
      <w:r w:rsidRPr="003C161F">
        <w:rPr>
          <w:sz w:val="21"/>
          <w:szCs w:val="21"/>
        </w:rPr>
        <w:t>XEP-0166&lt;/doc&gt;</w:t>
      </w:r>
    </w:p>
    <w:p w:rsidR="004436DF" w:rsidRPr="003C161F" w:rsidRDefault="004436DF" w:rsidP="004436DF">
      <w:pPr>
        <w:pStyle w:val="ad"/>
        <w:rPr>
          <w:sz w:val="21"/>
          <w:szCs w:val="21"/>
        </w:rPr>
      </w:pPr>
      <w:r w:rsidRPr="003C161F">
        <w:rPr>
          <w:sz w:val="21"/>
          <w:szCs w:val="21"/>
        </w:rPr>
        <w:t xml:space="preserve">&lt;/reason&gt;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&lt;</w:t>
      </w:r>
      <w:proofErr w:type="gramStart"/>
      <w:r w:rsidRPr="003C161F">
        <w:rPr>
          <w:sz w:val="21"/>
          <w:szCs w:val="21"/>
        </w:rPr>
        <w:t>reason</w:t>
      </w:r>
      <w:proofErr w:type="gramEnd"/>
      <w:r w:rsidRPr="003C161F">
        <w:rPr>
          <w:sz w:val="21"/>
          <w:szCs w:val="21"/>
        </w:rPr>
        <w:t xml:space="preserve">&gt; </w:t>
      </w:r>
    </w:p>
    <w:p w:rsidR="004436DF" w:rsidRPr="003C161F" w:rsidRDefault="004436DF" w:rsidP="004436DF">
      <w:pPr>
        <w:pStyle w:val="HTML0"/>
        <w:rPr>
          <w:sz w:val="21"/>
          <w:szCs w:val="21"/>
        </w:rPr>
      </w:pPr>
      <w:r w:rsidRPr="003C161F">
        <w:rPr>
          <w:sz w:val="21"/>
          <w:szCs w:val="21"/>
        </w:rPr>
        <w:t xml:space="preserve"> </w:t>
      </w:r>
      <w:proofErr w:type="gramStart"/>
      <w:r w:rsidRPr="003C161F">
        <w:rPr>
          <w:rStyle w:val="HTML"/>
          <w:sz w:val="21"/>
          <w:szCs w:val="21"/>
        </w:rPr>
        <w:t>no-error</w:t>
      </w:r>
      <w:proofErr w:type="gramEnd"/>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desc&gt;</w:t>
      </w:r>
      <w:proofErr w:type="gramEnd"/>
      <w:r w:rsidRPr="003C161F">
        <w:rPr>
          <w:sz w:val="21"/>
          <w:szCs w:val="21"/>
        </w:rPr>
        <w:t>the action is generated during the normal course of state management&lt;/desc&gt;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doc&gt;</w:t>
      </w:r>
      <w:proofErr w:type="gramEnd"/>
      <w:r w:rsidRPr="003C161F">
        <w:rPr>
          <w:sz w:val="21"/>
          <w:szCs w:val="21"/>
        </w:rPr>
        <w:t>XEP-0166&lt;/doc&gt;</w:t>
      </w:r>
    </w:p>
    <w:p w:rsidR="004436DF" w:rsidRPr="003C161F" w:rsidRDefault="004436DF" w:rsidP="004436DF">
      <w:pPr>
        <w:pStyle w:val="ad"/>
        <w:rPr>
          <w:sz w:val="21"/>
          <w:szCs w:val="21"/>
        </w:rPr>
      </w:pPr>
      <w:r w:rsidRPr="003C161F">
        <w:rPr>
          <w:sz w:val="21"/>
          <w:szCs w:val="21"/>
        </w:rPr>
        <w:t xml:space="preserve">&lt;/reason&gt;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12. XML方案(Schemas){anchor:XML Schemas} </w:t>
      </w:r>
    </w:p>
    <w:p w:rsidR="004436DF" w:rsidRPr="003C161F" w:rsidRDefault="004436DF" w:rsidP="004436DF">
      <w:pPr>
        <w:pStyle w:val="ad"/>
        <w:rPr>
          <w:sz w:val="21"/>
          <w:szCs w:val="21"/>
        </w:rPr>
      </w:pPr>
      <w:r w:rsidRPr="003C161F">
        <w:rPr>
          <w:sz w:val="21"/>
          <w:szCs w:val="21"/>
        </w:rPr>
        <w:t xml:space="preserve">1.1 12.1 </w:t>
      </w:r>
      <w:proofErr w:type="gramStart"/>
      <w:r w:rsidRPr="003C161F">
        <w:rPr>
          <w:sz w:val="21"/>
          <w:szCs w:val="21"/>
        </w:rPr>
        <w:t>Jingle{</w:t>
      </w:r>
      <w:proofErr w:type="gramEnd"/>
      <w:r w:rsidRPr="003C161F">
        <w:rPr>
          <w:sz w:val="21"/>
          <w:szCs w:val="21"/>
        </w:rPr>
        <w:t xml:space="preserve">anchor:Jingle}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proofErr w:type="gramStart"/>
      <w:r w:rsidRPr="003C161F">
        <w:rPr>
          <w:sz w:val="21"/>
          <w:szCs w:val="21"/>
        </w:rPr>
        <w:t>&lt;?xml</w:t>
      </w:r>
      <w:proofErr w:type="gramEnd"/>
      <w:r w:rsidRPr="003C161F">
        <w:rPr>
          <w:sz w:val="21"/>
          <w:szCs w:val="21"/>
        </w:rPr>
        <w:t xml:space="preserve"> version='1.0' encoding='UTF-8'?&gt;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&lt;xs</w:t>
      </w:r>
      <w:proofErr w:type="gramStart"/>
      <w:r w:rsidRPr="003C161F">
        <w:rPr>
          <w:sz w:val="21"/>
          <w:szCs w:val="21"/>
        </w:rPr>
        <w:t>:schema</w:t>
      </w:r>
      <w:proofErr w:type="gramEnd"/>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xmlns:</w:t>
      </w:r>
      <w:proofErr w:type="gramEnd"/>
      <w:r w:rsidRPr="003C161F">
        <w:rPr>
          <w:sz w:val="21"/>
          <w:szCs w:val="21"/>
        </w:rPr>
        <w:t>xs='</w:t>
      </w:r>
      <w:hyperlink r:id="rId177" w:history="1">
        <w:r w:rsidRPr="003C161F">
          <w:rPr>
            <w:rStyle w:val="a7"/>
            <w:sz w:val="21"/>
            <w:szCs w:val="21"/>
          </w:rPr>
          <w:t>http://www.w3.org/2001/XMLSchema'</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targetNamespace</w:t>
      </w:r>
      <w:proofErr w:type="gramEnd"/>
      <w:r w:rsidRPr="003C161F">
        <w:rPr>
          <w:sz w:val="21"/>
          <w:szCs w:val="21"/>
        </w:rPr>
        <w:t>='</w:t>
      </w:r>
      <w:hyperlink r:id="rId178" w:anchor="ns%27" w:history="1">
        <w:r w:rsidRPr="003C161F">
          <w:rPr>
            <w:rStyle w:val="a7"/>
            <w:sz w:val="21"/>
            <w:szCs w:val="21"/>
          </w:rPr>
          <w:t>http://www.xmpp.org/extensions/xep-0166.html#ns'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xmlns</w:t>
      </w:r>
      <w:proofErr w:type="gramEnd"/>
      <w:r w:rsidRPr="003C161F">
        <w:rPr>
          <w:sz w:val="21"/>
          <w:szCs w:val="21"/>
        </w:rPr>
        <w:t>='</w:t>
      </w:r>
      <w:hyperlink r:id="rId179" w:anchor="ns%27" w:history="1">
        <w:r w:rsidRPr="003C161F">
          <w:rPr>
            <w:rStyle w:val="a7"/>
            <w:sz w:val="21"/>
            <w:szCs w:val="21"/>
          </w:rPr>
          <w:t>http://www.xmpp.org/extensions/xep-0166.html#ns'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elementFormDefault</w:t>
      </w:r>
      <w:proofErr w:type="gramEnd"/>
      <w:r w:rsidRPr="003C161F">
        <w:rPr>
          <w:sz w:val="21"/>
          <w:szCs w:val="21"/>
        </w:rPr>
        <w:t>='qualified'&gt;</w:t>
      </w:r>
    </w:p>
    <w:p w:rsidR="004436DF" w:rsidRPr="003C161F" w:rsidRDefault="004436DF" w:rsidP="004436DF">
      <w:pPr>
        <w:pStyle w:val="ad"/>
        <w:rPr>
          <w:sz w:val="21"/>
          <w:szCs w:val="21"/>
        </w:rPr>
      </w:pP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:element</w:t>
      </w:r>
      <w:proofErr w:type="gramEnd"/>
      <w:r w:rsidRPr="003C161F">
        <w:rPr>
          <w:sz w:val="21"/>
          <w:szCs w:val="21"/>
        </w:rPr>
        <w:t xml:space="preserve"> name='jingle'&gt;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xs:</w:t>
      </w:r>
      <w:proofErr w:type="gramEnd"/>
      <w:r w:rsidRPr="003C161F">
        <w:rPr>
          <w:sz w:val="21"/>
          <w:szCs w:val="21"/>
        </w:rPr>
        <w:t>complexType&gt;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:sequence</w:t>
      </w:r>
      <w:proofErr w:type="gramEnd"/>
      <w:r w:rsidRPr="003C161F">
        <w:rPr>
          <w:sz w:val="21"/>
          <w:szCs w:val="21"/>
        </w:rPr>
        <w:t xml:space="preserve"> minOccurs='1' maxOccurs='unlimited'&gt;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:element</w:t>
      </w:r>
      <w:proofErr w:type="gramEnd"/>
      <w:r w:rsidRPr="003C161F">
        <w:rPr>
          <w:sz w:val="21"/>
          <w:szCs w:val="21"/>
        </w:rPr>
        <w:t xml:space="preserve"> ref='content'/&gt;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:sequence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name='action' use='required'&gt;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xs:</w:t>
      </w:r>
      <w:proofErr w:type="gramEnd"/>
      <w:r w:rsidRPr="003C161F">
        <w:rPr>
          <w:sz w:val="21"/>
          <w:szCs w:val="21"/>
        </w:rPr>
        <w:t>simpleType&gt;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:restriction</w:t>
      </w:r>
      <w:proofErr w:type="gramEnd"/>
      <w:r w:rsidRPr="003C161F">
        <w:rPr>
          <w:sz w:val="21"/>
          <w:szCs w:val="21"/>
        </w:rPr>
        <w:t xml:space="preserve"> base='xs:NCName'&gt;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value='content-accept'/&gt;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value='content-add'/&gt;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value='content-modify'/&gt;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value='content-remove'/&gt;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value='session-accept'/&gt;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value='session-info'/&gt;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value='session-initiate'/&gt;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value='session-terminate'/&gt;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value='transport-info'/&gt;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:restriction</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:simpleType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name='initiator' type='xs:string' use='required'/&gt;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name='reasoncode' type='xs:string' use='optional'/&gt;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name='reasontext' type='xs:string' use='optional'/&gt;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name='responder' type='xs:string' use='optional'/&gt;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name='sid' type='xs:NMTOKEN' use='required'/&gt;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:complexType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:element</w:t>
      </w:r>
      <w:proofErr w:type="gramEnd"/>
      <w:r w:rsidRPr="003C161F">
        <w:rPr>
          <w:sz w:val="21"/>
          <w:szCs w:val="21"/>
        </w:rPr>
        <w:t>&gt;</w:t>
      </w:r>
    </w:p>
    <w:p w:rsidR="004436DF" w:rsidRPr="003C161F" w:rsidRDefault="004436DF" w:rsidP="004436DF">
      <w:pPr>
        <w:pStyle w:val="ad"/>
        <w:rPr>
          <w:sz w:val="21"/>
          <w:szCs w:val="21"/>
        </w:rPr>
      </w:pP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:element</w:t>
      </w:r>
      <w:proofErr w:type="gramEnd"/>
      <w:r w:rsidRPr="003C161F">
        <w:rPr>
          <w:sz w:val="21"/>
          <w:szCs w:val="21"/>
        </w:rPr>
        <w:t xml:space="preserve"> name='content'&gt;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xs:</w:t>
      </w:r>
      <w:proofErr w:type="gramEnd"/>
      <w:r w:rsidRPr="003C161F">
        <w:rPr>
          <w:sz w:val="21"/>
          <w:szCs w:val="21"/>
        </w:rPr>
        <w:t>complexType&gt;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:choice</w:t>
      </w:r>
      <w:proofErr w:type="gramEnd"/>
      <w:r w:rsidRPr="003C161F">
        <w:rPr>
          <w:sz w:val="21"/>
          <w:szCs w:val="21"/>
        </w:rPr>
        <w:t xml:space="preserve"> minOccurs='0'&gt;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xs:</w:t>
      </w:r>
      <w:proofErr w:type="gramEnd"/>
      <w:r w:rsidRPr="003C161F">
        <w:rPr>
          <w:sz w:val="21"/>
          <w:szCs w:val="21"/>
        </w:rPr>
        <w:t>sequence&gt;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:any</w:t>
      </w:r>
      <w:proofErr w:type="gramEnd"/>
      <w:r w:rsidRPr="003C161F">
        <w:rPr>
          <w:sz w:val="21"/>
          <w:szCs w:val="21"/>
        </w:rPr>
        <w:t xml:space="preserve"> namespace='##other' minOccurs='0' maxOccurs='unbounded'/&gt;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:sequence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:choice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name='creator' use='required'&gt;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xs:</w:t>
      </w:r>
      <w:proofErr w:type="gramEnd"/>
      <w:r w:rsidRPr="003C161F">
        <w:rPr>
          <w:sz w:val="21"/>
          <w:szCs w:val="21"/>
        </w:rPr>
        <w:t>simpleType&gt;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:restriction</w:t>
      </w:r>
      <w:proofErr w:type="gramEnd"/>
      <w:r w:rsidRPr="003C161F">
        <w:rPr>
          <w:sz w:val="21"/>
          <w:szCs w:val="21"/>
        </w:rPr>
        <w:t xml:space="preserve"> base='xs:NCName'&gt;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value='initiator'&gt;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value='responder'/&gt;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:restriction</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:simpleType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name='name' use='required' type='xs:string'/&gt;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name='profile' use='optional' type='xs:string'/&gt;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 xml:space="preserve"> name='senders' use='optional' default='both'&gt;</w:t>
      </w:r>
    </w:p>
    <w:p w:rsidR="004436DF" w:rsidRPr="003C161F" w:rsidRDefault="004436DF" w:rsidP="004436DF">
      <w:pPr>
        <w:pStyle w:val="HTML0"/>
        <w:rPr>
          <w:sz w:val="21"/>
          <w:szCs w:val="21"/>
        </w:rPr>
      </w:pPr>
      <w:r w:rsidRPr="003C161F">
        <w:rPr>
          <w:sz w:val="21"/>
          <w:szCs w:val="21"/>
        </w:rPr>
        <w:t xml:space="preserve">       &lt;</w:t>
      </w:r>
      <w:proofErr w:type="gramStart"/>
      <w:r w:rsidRPr="003C161F">
        <w:rPr>
          <w:sz w:val="21"/>
          <w:szCs w:val="21"/>
        </w:rPr>
        <w:t>xs:</w:t>
      </w:r>
      <w:proofErr w:type="gramEnd"/>
      <w:r w:rsidRPr="003C161F">
        <w:rPr>
          <w:sz w:val="21"/>
          <w:szCs w:val="21"/>
        </w:rPr>
        <w:t>simpleType&gt;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:restriction</w:t>
      </w:r>
      <w:proofErr w:type="gramEnd"/>
      <w:r w:rsidRPr="003C161F">
        <w:rPr>
          <w:sz w:val="21"/>
          <w:szCs w:val="21"/>
        </w:rPr>
        <w:t xml:space="preserve"> base='xs:NCName'&gt;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value='both'&gt;</w:t>
      </w:r>
    </w:p>
    <w:p w:rsidR="004436DF" w:rsidRPr="003C161F" w:rsidRDefault="004436DF" w:rsidP="004436DF">
      <w:pPr>
        <w:pStyle w:val="HTML0"/>
        <w:rPr>
          <w:sz w:val="21"/>
          <w:szCs w:val="21"/>
        </w:rPr>
      </w:pPr>
      <w:r w:rsidRPr="003C161F">
        <w:rPr>
          <w:sz w:val="21"/>
          <w:szCs w:val="21"/>
        </w:rPr>
        <w:lastRenderedPageBreak/>
        <w:t xml:space="preserve">           &lt;xs</w:t>
      </w:r>
      <w:proofErr w:type="gramStart"/>
      <w:r w:rsidRPr="003C161F">
        <w:rPr>
          <w:sz w:val="21"/>
          <w:szCs w:val="21"/>
        </w:rPr>
        <w:t>:enumeration</w:t>
      </w:r>
      <w:proofErr w:type="gramEnd"/>
      <w:r w:rsidRPr="003C161F">
        <w:rPr>
          <w:sz w:val="21"/>
          <w:szCs w:val="21"/>
        </w:rPr>
        <w:t xml:space="preserve"> value='initiator'&gt;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value='responder'/&gt;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:restriction</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:simpleType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:attribute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:complexType</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:element</w:t>
      </w:r>
      <w:proofErr w:type="gramEnd"/>
      <w:r w:rsidRPr="003C161F">
        <w:rPr>
          <w:sz w:val="21"/>
          <w:szCs w:val="21"/>
        </w:rPr>
        <w:t>&gt;</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&lt;/xs</w:t>
      </w:r>
      <w:proofErr w:type="gramStart"/>
      <w:r w:rsidRPr="003C161F">
        <w:rPr>
          <w:sz w:val="21"/>
          <w:szCs w:val="21"/>
        </w:rPr>
        <w:t>:schema</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 xml:space="preserve">1.1 12.2 Jingle出错信息{anchor:Jingle出错信息}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xml} </w:t>
      </w:r>
    </w:p>
    <w:p w:rsidR="004436DF" w:rsidRPr="003C161F" w:rsidRDefault="004436DF" w:rsidP="004436DF">
      <w:pPr>
        <w:pStyle w:val="ad"/>
        <w:rPr>
          <w:sz w:val="21"/>
          <w:szCs w:val="21"/>
        </w:rPr>
      </w:pPr>
      <w:proofErr w:type="gramStart"/>
      <w:r w:rsidRPr="003C161F">
        <w:rPr>
          <w:sz w:val="21"/>
          <w:szCs w:val="21"/>
        </w:rPr>
        <w:t>&lt;?xml</w:t>
      </w:r>
      <w:proofErr w:type="gramEnd"/>
      <w:r w:rsidRPr="003C161F">
        <w:rPr>
          <w:sz w:val="21"/>
          <w:szCs w:val="21"/>
        </w:rPr>
        <w:t xml:space="preserve"> version='1.0' encoding='UTF-8'?&gt; </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&lt;xs</w:t>
      </w:r>
      <w:proofErr w:type="gramStart"/>
      <w:r w:rsidRPr="003C161F">
        <w:rPr>
          <w:sz w:val="21"/>
          <w:szCs w:val="21"/>
        </w:rPr>
        <w:t>:schema</w:t>
      </w:r>
      <w:proofErr w:type="gramEnd"/>
      <w:r w:rsidRPr="003C161F">
        <w:rPr>
          <w:sz w:val="21"/>
          <w:szCs w:val="21"/>
        </w:rPr>
        <w:t xml:space="preserve"> </w:t>
      </w:r>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xmlns:</w:t>
      </w:r>
      <w:proofErr w:type="gramEnd"/>
      <w:r w:rsidRPr="003C161F">
        <w:rPr>
          <w:sz w:val="21"/>
          <w:szCs w:val="21"/>
        </w:rPr>
        <w:t>xs='</w:t>
      </w:r>
      <w:hyperlink r:id="rId180" w:history="1">
        <w:r w:rsidRPr="003C161F">
          <w:rPr>
            <w:rStyle w:val="a7"/>
            <w:sz w:val="21"/>
            <w:szCs w:val="21"/>
          </w:rPr>
          <w:t>http://www.w3.org/2001/XMLSchema'</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targetNamespace</w:t>
      </w:r>
      <w:proofErr w:type="gramEnd"/>
      <w:r w:rsidRPr="003C161F">
        <w:rPr>
          <w:sz w:val="21"/>
          <w:szCs w:val="21"/>
        </w:rPr>
        <w:t>='</w:t>
      </w:r>
      <w:hyperlink r:id="rId181" w:anchor="ns-errors%27" w:history="1">
        <w:r w:rsidRPr="003C161F">
          <w:rPr>
            <w:rStyle w:val="a7"/>
            <w:sz w:val="21"/>
            <w:szCs w:val="21"/>
          </w:rPr>
          <w:t>http://www.xmpp.org/extensions/xep-0166.html#ns-errors'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xmlns</w:t>
      </w:r>
      <w:proofErr w:type="gramEnd"/>
      <w:r w:rsidRPr="003C161F">
        <w:rPr>
          <w:sz w:val="21"/>
          <w:szCs w:val="21"/>
        </w:rPr>
        <w:t>='</w:t>
      </w:r>
      <w:hyperlink r:id="rId182" w:anchor="ns-errors%27" w:history="1">
        <w:r w:rsidRPr="003C161F">
          <w:rPr>
            <w:rStyle w:val="a7"/>
            <w:sz w:val="21"/>
            <w:szCs w:val="21"/>
          </w:rPr>
          <w:t>http://www.xmpp.org/extensions/xep-0166.html#ns-errors'</w:t>
        </w:r>
      </w:hyperlink>
    </w:p>
    <w:p w:rsidR="004436DF" w:rsidRPr="003C161F" w:rsidRDefault="004436DF" w:rsidP="004436DF">
      <w:pPr>
        <w:pStyle w:val="HTML0"/>
        <w:rPr>
          <w:sz w:val="21"/>
          <w:szCs w:val="21"/>
        </w:rPr>
      </w:pPr>
      <w:r w:rsidRPr="003C161F">
        <w:rPr>
          <w:sz w:val="21"/>
          <w:szCs w:val="21"/>
        </w:rPr>
        <w:t xml:space="preserve">   </w:t>
      </w:r>
      <w:proofErr w:type="gramStart"/>
      <w:r w:rsidRPr="003C161F">
        <w:rPr>
          <w:sz w:val="21"/>
          <w:szCs w:val="21"/>
        </w:rPr>
        <w:t>elementFormDefault</w:t>
      </w:r>
      <w:proofErr w:type="gramEnd"/>
      <w:r w:rsidRPr="003C161F">
        <w:rPr>
          <w:sz w:val="21"/>
          <w:szCs w:val="21"/>
        </w:rPr>
        <w:t>='qualified'&gt;</w:t>
      </w:r>
    </w:p>
    <w:p w:rsidR="004436DF" w:rsidRPr="003C161F" w:rsidRDefault="004436DF" w:rsidP="004436DF">
      <w:pPr>
        <w:pStyle w:val="ad"/>
        <w:rPr>
          <w:sz w:val="21"/>
          <w:szCs w:val="21"/>
        </w:rPr>
      </w:pP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:element</w:t>
      </w:r>
      <w:proofErr w:type="gramEnd"/>
      <w:r w:rsidRPr="003C161F">
        <w:rPr>
          <w:sz w:val="21"/>
          <w:szCs w:val="21"/>
        </w:rPr>
        <w:t xml:space="preserve"> name='out-of-order' type='empty'/&gt;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:element</w:t>
      </w:r>
      <w:proofErr w:type="gramEnd"/>
      <w:r w:rsidRPr="003C161F">
        <w:rPr>
          <w:sz w:val="21"/>
          <w:szCs w:val="21"/>
        </w:rPr>
        <w:t xml:space="preserve"> name='unknown-session' type='empty'/&gt;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:element</w:t>
      </w:r>
      <w:proofErr w:type="gramEnd"/>
      <w:r w:rsidRPr="003C161F">
        <w:rPr>
          <w:sz w:val="21"/>
          <w:szCs w:val="21"/>
        </w:rPr>
        <w:t xml:space="preserve"> name='unsupported-content' type='empty'/&gt;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:element</w:t>
      </w:r>
      <w:proofErr w:type="gramEnd"/>
      <w:r w:rsidRPr="003C161F">
        <w:rPr>
          <w:sz w:val="21"/>
          <w:szCs w:val="21"/>
        </w:rPr>
        <w:t xml:space="preserve"> name='unsupported-transports' type='empty'/&gt;</w:t>
      </w:r>
    </w:p>
    <w:p w:rsidR="004436DF" w:rsidRPr="003C161F" w:rsidRDefault="004436DF" w:rsidP="004436DF">
      <w:pPr>
        <w:pStyle w:val="ad"/>
        <w:rPr>
          <w:sz w:val="21"/>
          <w:szCs w:val="21"/>
        </w:rPr>
      </w:pP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:simpleType</w:t>
      </w:r>
      <w:proofErr w:type="gramEnd"/>
      <w:r w:rsidRPr="003C161F">
        <w:rPr>
          <w:sz w:val="21"/>
          <w:szCs w:val="21"/>
        </w:rPr>
        <w:t xml:space="preserve"> name='empty'&gt;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:restriction</w:t>
      </w:r>
      <w:proofErr w:type="gramEnd"/>
      <w:r w:rsidRPr="003C161F">
        <w:rPr>
          <w:sz w:val="21"/>
          <w:szCs w:val="21"/>
        </w:rPr>
        <w:t xml:space="preserve"> base='xs:string'&gt;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:enumeration</w:t>
      </w:r>
      <w:proofErr w:type="gramEnd"/>
      <w:r w:rsidRPr="003C161F">
        <w:rPr>
          <w:sz w:val="21"/>
          <w:szCs w:val="21"/>
        </w:rPr>
        <w:t xml:space="preserve"> value=</w:t>
      </w:r>
      <w:r w:rsidRPr="003C161F">
        <w:rPr>
          <w:i/>
          <w:iCs/>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:restriction</w:t>
      </w:r>
      <w:proofErr w:type="gramEnd"/>
      <w:r w:rsidRPr="003C161F">
        <w:rPr>
          <w:sz w:val="21"/>
          <w:szCs w:val="21"/>
        </w:rPr>
        <w:t>&gt;</w:t>
      </w:r>
    </w:p>
    <w:p w:rsidR="004436DF" w:rsidRPr="003C161F" w:rsidRDefault="004436DF" w:rsidP="004436DF">
      <w:pPr>
        <w:pStyle w:val="HTML0"/>
        <w:rPr>
          <w:sz w:val="21"/>
          <w:szCs w:val="21"/>
        </w:rPr>
      </w:pPr>
      <w:r w:rsidRPr="003C161F">
        <w:rPr>
          <w:sz w:val="21"/>
          <w:szCs w:val="21"/>
        </w:rPr>
        <w:t xml:space="preserve"> &lt;/xs</w:t>
      </w:r>
      <w:proofErr w:type="gramStart"/>
      <w:r w:rsidRPr="003C161F">
        <w:rPr>
          <w:sz w:val="21"/>
          <w:szCs w:val="21"/>
        </w:rPr>
        <w:t>:simpleType</w:t>
      </w:r>
      <w:proofErr w:type="gramEnd"/>
      <w:r w:rsidRPr="003C161F">
        <w:rPr>
          <w:sz w:val="21"/>
          <w:szCs w:val="21"/>
        </w:rPr>
        <w:t>&gt;</w:t>
      </w: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t>&lt;/xs</w:t>
      </w:r>
      <w:proofErr w:type="gramStart"/>
      <w:r w:rsidRPr="003C161F">
        <w:rPr>
          <w:sz w:val="21"/>
          <w:szCs w:val="21"/>
        </w:rPr>
        <w:t>:schema</w:t>
      </w:r>
      <w:proofErr w:type="gramEnd"/>
      <w:r w:rsidRPr="003C161F">
        <w:rPr>
          <w:sz w:val="21"/>
          <w:szCs w:val="21"/>
        </w:rPr>
        <w:t xml:space="preserve">&gt; </w:t>
      </w:r>
    </w:p>
    <w:p w:rsidR="004436DF" w:rsidRPr="003C161F" w:rsidRDefault="004436DF" w:rsidP="004436DF">
      <w:pPr>
        <w:pStyle w:val="ad"/>
        <w:rPr>
          <w:sz w:val="21"/>
          <w:szCs w:val="21"/>
        </w:rPr>
      </w:pPr>
      <w:r w:rsidRPr="003C161F">
        <w:rPr>
          <w:sz w:val="21"/>
          <w:szCs w:val="21"/>
        </w:rPr>
        <w:t>{</w:t>
      </w:r>
      <w:proofErr w:type="gramStart"/>
      <w:r w:rsidRPr="003C161F">
        <w:rPr>
          <w:sz w:val="21"/>
          <w:szCs w:val="21"/>
        </w:rPr>
        <w:t>code</w:t>
      </w:r>
      <w:proofErr w:type="gramEnd"/>
      <w:r w:rsidRPr="003C161F">
        <w:rPr>
          <w:sz w:val="21"/>
          <w:szCs w:val="21"/>
        </w:rPr>
        <w:t xml:space="preserve">} </w:t>
      </w:r>
    </w:p>
    <w:p w:rsidR="004436DF" w:rsidRPr="003C161F" w:rsidRDefault="004436DF" w:rsidP="004436DF">
      <w:pPr>
        <w:pStyle w:val="ad"/>
        <w:rPr>
          <w:sz w:val="21"/>
          <w:szCs w:val="21"/>
        </w:rPr>
      </w:pPr>
    </w:p>
    <w:p w:rsidR="004436DF" w:rsidRPr="003C161F" w:rsidRDefault="004436DF" w:rsidP="004436DF">
      <w:pPr>
        <w:pStyle w:val="ad"/>
        <w:rPr>
          <w:sz w:val="21"/>
          <w:szCs w:val="21"/>
        </w:rPr>
      </w:pPr>
    </w:p>
    <w:p w:rsidR="004436DF" w:rsidRPr="003C161F" w:rsidRDefault="004436DF" w:rsidP="004436DF">
      <w:pPr>
        <w:pStyle w:val="ad"/>
        <w:rPr>
          <w:sz w:val="21"/>
          <w:szCs w:val="21"/>
        </w:rPr>
      </w:pPr>
      <w:r w:rsidRPr="003C161F">
        <w:rPr>
          <w:sz w:val="21"/>
          <w:szCs w:val="21"/>
        </w:rPr>
        <w:object w:dxaOrig="8925" w:dyaOrig="12631">
          <v:shape id="_x0000_i1034" type="#_x0000_t75" style="width:446.4pt;height:631.7pt" o:ole="">
            <v:imagedata r:id="rId183" o:title=""/>
          </v:shape>
          <o:OLEObject Type="Embed" ProgID="AcroExch.Document.7" ShapeID="_x0000_i1034" DrawAspect="Content" ObjectID="_1454870035" r:id="rId184"/>
        </w:object>
      </w:r>
    </w:p>
    <w:p w:rsidR="004436DF" w:rsidRPr="003C161F" w:rsidRDefault="004436DF" w:rsidP="004436DF">
      <w:pPr>
        <w:pStyle w:val="ad"/>
        <w:rPr>
          <w:sz w:val="21"/>
          <w:szCs w:val="21"/>
        </w:rPr>
      </w:pPr>
    </w:p>
    <w:p w:rsidR="004436DF" w:rsidRPr="003C161F" w:rsidRDefault="004436DF" w:rsidP="008A43FE">
      <w:pPr>
        <w:pStyle w:val="ab"/>
        <w:numPr>
          <w:ilvl w:val="1"/>
          <w:numId w:val="5"/>
        </w:numPr>
        <w:ind w:firstLineChars="0"/>
        <w:outlineLvl w:val="1"/>
        <w:rPr>
          <w:rFonts w:asciiTheme="minorEastAsia" w:eastAsiaTheme="minorEastAsia" w:hAnsiTheme="minorEastAsia"/>
          <w:b/>
          <w:sz w:val="21"/>
        </w:rPr>
      </w:pPr>
      <w:bookmarkStart w:id="207" w:name="_Toc381081892"/>
      <w:bookmarkStart w:id="208" w:name="_Toc381116549"/>
      <w:r w:rsidRPr="003C161F">
        <w:rPr>
          <w:rFonts w:asciiTheme="minorEastAsia" w:eastAsiaTheme="minorEastAsia" w:hAnsiTheme="minorEastAsia"/>
          <w:b/>
          <w:sz w:val="21"/>
        </w:rPr>
        <w:lastRenderedPageBreak/>
        <w:t>S</w:t>
      </w:r>
      <w:r w:rsidRPr="003C161F">
        <w:rPr>
          <w:rFonts w:asciiTheme="minorEastAsia" w:eastAsiaTheme="minorEastAsia" w:hAnsiTheme="minorEastAsia" w:hint="eastAsia"/>
          <w:b/>
          <w:sz w:val="21"/>
        </w:rPr>
        <w:t>ctp协议</w:t>
      </w:r>
      <w:bookmarkEnd w:id="207"/>
      <w:bookmarkEnd w:id="208"/>
    </w:p>
    <w:p w:rsidR="004436DF" w:rsidRPr="003C161F" w:rsidRDefault="004436DF" w:rsidP="004436DF">
      <w:pPr>
        <w:rPr>
          <w:rFonts w:eastAsiaTheme="minorEastAsia" w:hint="eastAsia"/>
          <w:sz w:val="21"/>
          <w:szCs w:val="21"/>
        </w:rPr>
      </w:pPr>
    </w:p>
    <w:p w:rsidR="004436DF" w:rsidRPr="003C161F" w:rsidRDefault="004436DF" w:rsidP="004436DF">
      <w:pPr>
        <w:rPr>
          <w:rFonts w:eastAsiaTheme="minorEastAsia" w:hint="eastAsia"/>
          <w:sz w:val="21"/>
          <w:szCs w:val="21"/>
        </w:rPr>
      </w:pPr>
      <w:r w:rsidRPr="003C161F">
        <w:rPr>
          <w:sz w:val="21"/>
          <w:szCs w:val="21"/>
        </w:rPr>
        <w:object w:dxaOrig="12615" w:dyaOrig="8925">
          <v:shape id="_x0000_i1035" type="#_x0000_t75" style="width:630.45pt;height:446.4pt" o:ole="">
            <v:imagedata r:id="rId185" o:title=""/>
          </v:shape>
          <o:OLEObject Type="Embed" ProgID="AcroExch.Document.7" ShapeID="_x0000_i1035" DrawAspect="Content" ObjectID="_1454870036" r:id="rId186"/>
        </w:object>
      </w:r>
      <w:r w:rsidRPr="003C161F">
        <w:rPr>
          <w:sz w:val="21"/>
          <w:szCs w:val="21"/>
        </w:rPr>
        <w:object w:dxaOrig="8925" w:dyaOrig="12631">
          <v:shape id="_x0000_i1036" type="#_x0000_t75" style="width:446.4pt;height:631.7pt" o:ole="">
            <v:imagedata r:id="rId187" o:title=""/>
          </v:shape>
          <o:OLEObject Type="Embed" ProgID="AcroExch.Document.7" ShapeID="_x0000_i1036" DrawAspect="Content" ObjectID="_1454870037" r:id="rId188"/>
        </w:object>
      </w:r>
    </w:p>
    <w:p w:rsidR="004436DF" w:rsidRPr="003C161F" w:rsidRDefault="004436DF" w:rsidP="004436DF">
      <w:pPr>
        <w:rPr>
          <w:rFonts w:eastAsiaTheme="minorEastAsia" w:hint="eastAsia"/>
          <w:sz w:val="21"/>
          <w:szCs w:val="21"/>
        </w:rPr>
      </w:pPr>
      <w:r w:rsidRPr="003C161F">
        <w:rPr>
          <w:rFonts w:eastAsiaTheme="minorEastAsia" w:hint="eastAsia"/>
          <w:sz w:val="21"/>
          <w:szCs w:val="21"/>
        </w:rPr>
        <w:object w:dxaOrig="8925" w:dyaOrig="12631">
          <v:shape id="_x0000_i1037" type="#_x0000_t75" style="width:446.4pt;height:631.7pt" o:ole="">
            <v:imagedata r:id="rId189" o:title=""/>
          </v:shape>
          <o:OLEObject Type="Embed" ProgID="AcroExch.Document.7" ShapeID="_x0000_i1037" DrawAspect="Content" ObjectID="_1454870038" r:id="rId190"/>
        </w:object>
      </w:r>
    </w:p>
    <w:p w:rsidR="00B96CEA" w:rsidRPr="003C161F" w:rsidRDefault="00B96CEA" w:rsidP="004436DF">
      <w:pPr>
        <w:rPr>
          <w:rFonts w:eastAsiaTheme="minorEastAsia" w:hint="eastAsia"/>
          <w:sz w:val="21"/>
          <w:szCs w:val="21"/>
        </w:rPr>
      </w:pPr>
    </w:p>
    <w:p w:rsidR="00B96CEA" w:rsidRPr="003C161F" w:rsidRDefault="00B96CEA" w:rsidP="008A43FE">
      <w:pPr>
        <w:pStyle w:val="ab"/>
        <w:numPr>
          <w:ilvl w:val="1"/>
          <w:numId w:val="5"/>
        </w:numPr>
        <w:ind w:firstLineChars="0"/>
        <w:outlineLvl w:val="1"/>
        <w:rPr>
          <w:rFonts w:asciiTheme="minorEastAsia" w:eastAsiaTheme="minorEastAsia" w:hAnsiTheme="minorEastAsia"/>
          <w:b/>
          <w:sz w:val="21"/>
        </w:rPr>
      </w:pPr>
      <w:bookmarkStart w:id="209" w:name="_Toc381081893"/>
      <w:bookmarkStart w:id="210" w:name="_Toc381116550"/>
      <w:r w:rsidRPr="003C161F">
        <w:rPr>
          <w:rFonts w:asciiTheme="minorEastAsia" w:eastAsiaTheme="minorEastAsia" w:hAnsiTheme="minorEastAsia" w:hint="eastAsia"/>
          <w:b/>
          <w:sz w:val="21"/>
        </w:rPr>
        <w:t>Rtp协议</w:t>
      </w:r>
      <w:bookmarkEnd w:id="209"/>
      <w:bookmarkEnd w:id="210"/>
    </w:p>
    <w:p w:rsidR="00B96CEA" w:rsidRPr="003C161F" w:rsidRDefault="005E1F42" w:rsidP="004436DF">
      <w:pPr>
        <w:rPr>
          <w:rFonts w:eastAsiaTheme="minorEastAsia" w:hint="eastAsia"/>
          <w:sz w:val="21"/>
          <w:szCs w:val="21"/>
        </w:rPr>
      </w:pPr>
      <w:r w:rsidRPr="003C161F">
        <w:rPr>
          <w:rFonts w:asciiTheme="minorEastAsia" w:eastAsiaTheme="minorEastAsia" w:hAnsiTheme="minorEastAsia"/>
          <w:b/>
          <w:sz w:val="21"/>
          <w:szCs w:val="21"/>
        </w:rPr>
        <w:object w:dxaOrig="9639" w:dyaOrig="14352">
          <v:shape id="_x0000_i1038" type="#_x0000_t75" style="width:482.7pt;height:717.5pt" o:ole="">
            <v:imagedata r:id="rId191" o:title=""/>
          </v:shape>
          <o:OLEObject Type="Embed" ProgID="Word.Document.8" ShapeID="_x0000_i1038" DrawAspect="Content" ObjectID="_1454870039" r:id="rId192">
            <o:FieldCodes>\s</o:FieldCodes>
          </o:OLEObject>
        </w:object>
      </w:r>
    </w:p>
    <w:p w:rsidR="001777F6" w:rsidRPr="00114F9A" w:rsidRDefault="001777F6" w:rsidP="008A43FE">
      <w:pPr>
        <w:pStyle w:val="ab"/>
        <w:numPr>
          <w:ilvl w:val="0"/>
          <w:numId w:val="5"/>
        </w:numPr>
        <w:ind w:firstLineChars="0"/>
        <w:outlineLvl w:val="0"/>
        <w:rPr>
          <w:rFonts w:asciiTheme="minorEastAsia" w:eastAsiaTheme="minorEastAsia" w:hAnsiTheme="minorEastAsia"/>
          <w:b/>
          <w:sz w:val="28"/>
          <w:szCs w:val="28"/>
        </w:rPr>
      </w:pPr>
      <w:bookmarkStart w:id="211" w:name="_Toc381081894"/>
      <w:bookmarkStart w:id="212" w:name="_Toc381116551"/>
      <w:r w:rsidRPr="00114F9A">
        <w:rPr>
          <w:rFonts w:asciiTheme="minorEastAsia" w:eastAsiaTheme="minorEastAsia" w:hAnsiTheme="minorEastAsia" w:hint="eastAsia"/>
          <w:b/>
          <w:sz w:val="28"/>
          <w:szCs w:val="28"/>
        </w:rPr>
        <w:t>附件：</w:t>
      </w:r>
      <w:bookmarkEnd w:id="211"/>
      <w:bookmarkEnd w:id="212"/>
    </w:p>
    <w:p w:rsidR="0062115A" w:rsidRPr="003C161F" w:rsidRDefault="0062115A" w:rsidP="008A43FE">
      <w:pPr>
        <w:pStyle w:val="ab"/>
        <w:numPr>
          <w:ilvl w:val="1"/>
          <w:numId w:val="5"/>
        </w:numPr>
        <w:ind w:firstLineChars="0"/>
        <w:outlineLvl w:val="1"/>
        <w:rPr>
          <w:rFonts w:asciiTheme="minorEastAsia" w:eastAsiaTheme="minorEastAsia" w:hAnsiTheme="minorEastAsia"/>
          <w:b/>
          <w:sz w:val="21"/>
        </w:rPr>
      </w:pPr>
      <w:bookmarkStart w:id="213" w:name="_Toc381081895"/>
      <w:bookmarkStart w:id="214" w:name="_Toc381116552"/>
      <w:r w:rsidRPr="003C161F">
        <w:rPr>
          <w:rFonts w:asciiTheme="minorEastAsia" w:eastAsiaTheme="minorEastAsia" w:hAnsiTheme="minorEastAsia"/>
          <w:b/>
          <w:sz w:val="21"/>
        </w:rPr>
        <w:t>G</w:t>
      </w:r>
      <w:r w:rsidRPr="003C161F">
        <w:rPr>
          <w:rFonts w:asciiTheme="minorEastAsia" w:eastAsiaTheme="minorEastAsia" w:hAnsiTheme="minorEastAsia" w:hint="eastAsia"/>
          <w:b/>
          <w:sz w:val="21"/>
        </w:rPr>
        <w:t>yp工具</w:t>
      </w:r>
      <w:bookmarkEnd w:id="213"/>
      <w:bookmarkEnd w:id="214"/>
    </w:p>
    <w:p w:rsidR="0062115A" w:rsidRPr="003C161F" w:rsidRDefault="0062115A" w:rsidP="0062115A">
      <w:pPr>
        <w:rPr>
          <w:sz w:val="21"/>
          <w:szCs w:val="21"/>
        </w:rPr>
      </w:pPr>
      <w:r w:rsidRPr="003C161F">
        <w:rPr>
          <w:sz w:val="21"/>
          <w:szCs w:val="21"/>
        </w:rPr>
        <w:t xml:space="preserve">GYP </w:t>
      </w:r>
      <w:r w:rsidRPr="003C161F">
        <w:rPr>
          <w:sz w:val="21"/>
          <w:szCs w:val="21"/>
        </w:rPr>
        <w:t>简介</w:t>
      </w:r>
      <w:r w:rsidRPr="003C161F">
        <w:rPr>
          <w:rFonts w:hint="eastAsia"/>
          <w:sz w:val="21"/>
          <w:szCs w:val="21"/>
        </w:rPr>
        <w:t>:</w:t>
      </w:r>
      <w:r w:rsidRPr="003C161F">
        <w:rPr>
          <w:rFonts w:hint="eastAsia"/>
          <w:sz w:val="21"/>
          <w:szCs w:val="21"/>
        </w:rPr>
        <w:t>转载自：</w:t>
      </w:r>
      <w:r w:rsidRPr="003C161F">
        <w:rPr>
          <w:sz w:val="21"/>
          <w:szCs w:val="21"/>
        </w:rPr>
        <w:t>http://blog.xiaogaozi.org/2011/10/29/introduction-to-gyp/</w:t>
      </w:r>
    </w:p>
    <w:p w:rsidR="0062115A" w:rsidRPr="003C161F" w:rsidRDefault="0062115A" w:rsidP="0062115A">
      <w:pPr>
        <w:rPr>
          <w:sz w:val="21"/>
          <w:szCs w:val="21"/>
        </w:rPr>
      </w:pPr>
      <w:r w:rsidRPr="003C161F">
        <w:rPr>
          <w:sz w:val="21"/>
          <w:szCs w:val="21"/>
        </w:rPr>
        <w:t>说起项目构建工具，</w:t>
      </w:r>
      <w:r w:rsidRPr="003C161F">
        <w:rPr>
          <w:sz w:val="21"/>
          <w:szCs w:val="21"/>
        </w:rPr>
        <w:t xml:space="preserve">Linux </w:t>
      </w:r>
      <w:r w:rsidRPr="003C161F">
        <w:rPr>
          <w:sz w:val="21"/>
          <w:szCs w:val="21"/>
        </w:rPr>
        <w:t>用户最熟悉的恐怕就是</w:t>
      </w:r>
      <w:r w:rsidRPr="003C161F">
        <w:rPr>
          <w:sz w:val="21"/>
          <w:szCs w:val="21"/>
        </w:rPr>
        <w:t xml:space="preserve"> </w:t>
      </w:r>
      <w:hyperlink r:id="rId193" w:history="1">
        <w:r w:rsidRPr="003C161F">
          <w:rPr>
            <w:rStyle w:val="a7"/>
            <w:sz w:val="21"/>
            <w:szCs w:val="21"/>
          </w:rPr>
          <w:t>Autotools</w:t>
        </w:r>
      </w:hyperlink>
      <w:r w:rsidRPr="003C161F">
        <w:rPr>
          <w:sz w:val="21"/>
          <w:szCs w:val="21"/>
        </w:rPr>
        <w:t>，它将编译安装这个步骤大大简化。但对于项目作者来说，想要使用</w:t>
      </w:r>
      <w:r w:rsidRPr="003C161F">
        <w:rPr>
          <w:sz w:val="21"/>
          <w:szCs w:val="21"/>
        </w:rPr>
        <w:t xml:space="preserve"> Autotools </w:t>
      </w:r>
      <w:r w:rsidRPr="003C161F">
        <w:rPr>
          <w:sz w:val="21"/>
          <w:szCs w:val="21"/>
        </w:rPr>
        <w:t>生成有效的配置文件着实需要下一番功夫，用现在流行的话来说就是用户体验不够友好。对</w:t>
      </w:r>
      <w:r w:rsidRPr="003C161F">
        <w:rPr>
          <w:sz w:val="21"/>
          <w:szCs w:val="21"/>
        </w:rPr>
        <w:t xml:space="preserve"> Unix shell </w:t>
      </w:r>
      <w:r w:rsidRPr="003C161F">
        <w:rPr>
          <w:sz w:val="21"/>
          <w:szCs w:val="21"/>
        </w:rPr>
        <w:t>的依赖，也使得</w:t>
      </w:r>
      <w:r w:rsidRPr="003C161F">
        <w:rPr>
          <w:sz w:val="21"/>
          <w:szCs w:val="21"/>
        </w:rPr>
        <w:t xml:space="preserve"> Autotools </w:t>
      </w:r>
      <w:r w:rsidRPr="003C161F">
        <w:rPr>
          <w:sz w:val="21"/>
          <w:szCs w:val="21"/>
        </w:rPr>
        <w:t>天生对于跨平台支持不佳。</w:t>
      </w:r>
    </w:p>
    <w:p w:rsidR="0062115A" w:rsidRPr="003C161F" w:rsidRDefault="0062115A" w:rsidP="0062115A">
      <w:pPr>
        <w:rPr>
          <w:sz w:val="21"/>
          <w:szCs w:val="21"/>
        </w:rPr>
      </w:pPr>
      <w:r w:rsidRPr="003C161F">
        <w:rPr>
          <w:rFonts w:hint="eastAsia"/>
          <w:sz w:val="21"/>
          <w:szCs w:val="21"/>
        </w:rPr>
        <w:t>与其类似的有</w:t>
      </w:r>
      <w:r w:rsidRPr="003C161F">
        <w:rPr>
          <w:sz w:val="21"/>
          <w:szCs w:val="21"/>
        </w:rPr>
        <w:t xml:space="preserve"> </w:t>
      </w:r>
      <w:hyperlink r:id="rId194" w:history="1">
        <w:r w:rsidRPr="003C161F">
          <w:rPr>
            <w:rStyle w:val="a7"/>
            <w:sz w:val="21"/>
            <w:szCs w:val="21"/>
          </w:rPr>
          <w:t>CMake</w:t>
        </w:r>
      </w:hyperlink>
      <w:r w:rsidRPr="003C161F">
        <w:rPr>
          <w:sz w:val="21"/>
          <w:szCs w:val="21"/>
        </w:rPr>
        <w:t>，</w:t>
      </w:r>
      <w:r w:rsidRPr="003C161F">
        <w:rPr>
          <w:sz w:val="21"/>
          <w:szCs w:val="21"/>
        </w:rPr>
        <w:t xml:space="preserve">CMake </w:t>
      </w:r>
      <w:r w:rsidRPr="003C161F">
        <w:rPr>
          <w:sz w:val="21"/>
          <w:szCs w:val="21"/>
        </w:rPr>
        <w:t>使用</w:t>
      </w:r>
      <w:r w:rsidRPr="003C161F">
        <w:rPr>
          <w:sz w:val="21"/>
          <w:szCs w:val="21"/>
        </w:rPr>
        <w:t xml:space="preserve"> C++ </w:t>
      </w:r>
      <w:r w:rsidRPr="003C161F">
        <w:rPr>
          <w:sz w:val="21"/>
          <w:szCs w:val="21"/>
        </w:rPr>
        <w:t>编写，原生支持跨平台，不需要像</w:t>
      </w:r>
      <w:r w:rsidRPr="003C161F">
        <w:rPr>
          <w:sz w:val="21"/>
          <w:szCs w:val="21"/>
        </w:rPr>
        <w:t xml:space="preserve"> Autotools </w:t>
      </w:r>
      <w:r w:rsidRPr="003C161F">
        <w:rPr>
          <w:sz w:val="21"/>
          <w:szCs w:val="21"/>
        </w:rPr>
        <w:t>那样写一堆的配置文件，只需一个</w:t>
      </w:r>
      <w:r w:rsidRPr="003C161F">
        <w:rPr>
          <w:sz w:val="21"/>
          <w:szCs w:val="21"/>
        </w:rPr>
        <w:t xml:space="preserve"> CMakeLists.txt </w:t>
      </w:r>
      <w:r w:rsidRPr="003C161F">
        <w:rPr>
          <w:sz w:val="21"/>
          <w:szCs w:val="21"/>
        </w:rPr>
        <w:t>文件即可。简洁的使用方式，强大的功能使得我立马对</w:t>
      </w:r>
      <w:r w:rsidRPr="003C161F">
        <w:rPr>
          <w:sz w:val="21"/>
          <w:szCs w:val="21"/>
        </w:rPr>
        <w:t xml:space="preserve"> CMake </w:t>
      </w:r>
      <w:r w:rsidRPr="003C161F">
        <w:rPr>
          <w:sz w:val="21"/>
          <w:szCs w:val="21"/>
        </w:rPr>
        <w:t>情有独钟。在后来的使用过程中，虽然会遇到一些因为使用习惯带来的小困扰，但我对于</w:t>
      </w:r>
      <w:r w:rsidRPr="003C161F">
        <w:rPr>
          <w:sz w:val="21"/>
          <w:szCs w:val="21"/>
        </w:rPr>
        <w:t xml:space="preserve"> CMake </w:t>
      </w:r>
      <w:r w:rsidRPr="003C161F">
        <w:rPr>
          <w:sz w:val="21"/>
          <w:szCs w:val="21"/>
        </w:rPr>
        <w:t>还是基本满意的。直到我发现了</w:t>
      </w:r>
      <w:r w:rsidRPr="003C161F">
        <w:rPr>
          <w:sz w:val="21"/>
          <w:szCs w:val="21"/>
        </w:rPr>
        <w:t xml:space="preserve"> GYP</w:t>
      </w:r>
      <w:r w:rsidRPr="003C161F">
        <w:rPr>
          <w:sz w:val="21"/>
          <w:szCs w:val="21"/>
        </w:rPr>
        <w:t>。</w:t>
      </w:r>
    </w:p>
    <w:p w:rsidR="0062115A" w:rsidRPr="003C161F" w:rsidRDefault="00BE5BA6" w:rsidP="0062115A">
      <w:pPr>
        <w:rPr>
          <w:sz w:val="21"/>
          <w:szCs w:val="21"/>
        </w:rPr>
      </w:pPr>
      <w:hyperlink r:id="rId195" w:history="1">
        <w:r w:rsidR="0062115A" w:rsidRPr="003C161F">
          <w:rPr>
            <w:rStyle w:val="a7"/>
            <w:sz w:val="21"/>
            <w:szCs w:val="21"/>
          </w:rPr>
          <w:t>GYP</w:t>
        </w:r>
      </w:hyperlink>
      <w:r w:rsidR="0062115A" w:rsidRPr="003C161F">
        <w:rPr>
          <w:sz w:val="21"/>
          <w:szCs w:val="21"/>
        </w:rPr>
        <w:t>（</w:t>
      </w:r>
      <w:r w:rsidR="0062115A" w:rsidRPr="003C161F">
        <w:rPr>
          <w:sz w:val="21"/>
          <w:szCs w:val="21"/>
        </w:rPr>
        <w:t>Generate Your Projects</w:t>
      </w:r>
      <w:r w:rsidR="0062115A" w:rsidRPr="003C161F">
        <w:rPr>
          <w:sz w:val="21"/>
          <w:szCs w:val="21"/>
        </w:rPr>
        <w:t>）是由</w:t>
      </w:r>
      <w:r w:rsidR="0062115A" w:rsidRPr="003C161F">
        <w:rPr>
          <w:sz w:val="21"/>
          <w:szCs w:val="21"/>
        </w:rPr>
        <w:t xml:space="preserve"> Chromium </w:t>
      </w:r>
      <w:r w:rsidR="0062115A" w:rsidRPr="003C161F">
        <w:rPr>
          <w:sz w:val="21"/>
          <w:szCs w:val="21"/>
        </w:rPr>
        <w:t>团队开发的跨平台自动化项目构建工具，</w:t>
      </w:r>
      <w:r w:rsidR="0062115A" w:rsidRPr="003C161F">
        <w:rPr>
          <w:sz w:val="21"/>
          <w:szCs w:val="21"/>
        </w:rPr>
        <w:t xml:space="preserve">Chromium </w:t>
      </w:r>
      <w:r w:rsidR="0062115A" w:rsidRPr="003C161F">
        <w:rPr>
          <w:sz w:val="21"/>
          <w:szCs w:val="21"/>
        </w:rPr>
        <w:t>便是通过</w:t>
      </w:r>
      <w:r w:rsidR="0062115A" w:rsidRPr="003C161F">
        <w:rPr>
          <w:sz w:val="21"/>
          <w:szCs w:val="21"/>
        </w:rPr>
        <w:t xml:space="preserve"> GYP </w:t>
      </w:r>
      <w:r w:rsidR="0062115A" w:rsidRPr="003C161F">
        <w:rPr>
          <w:sz w:val="21"/>
          <w:szCs w:val="21"/>
        </w:rPr>
        <w:t>进行项目构建管理。为什么我要选择</w:t>
      </w:r>
      <w:r w:rsidR="0062115A" w:rsidRPr="003C161F">
        <w:rPr>
          <w:sz w:val="21"/>
          <w:szCs w:val="21"/>
        </w:rPr>
        <w:t xml:space="preserve"> GYP</w:t>
      </w:r>
      <w:r w:rsidR="0062115A" w:rsidRPr="003C161F">
        <w:rPr>
          <w:sz w:val="21"/>
          <w:szCs w:val="21"/>
        </w:rPr>
        <w:t>，而放弃</w:t>
      </w:r>
      <w:r w:rsidR="0062115A" w:rsidRPr="003C161F">
        <w:rPr>
          <w:sz w:val="21"/>
          <w:szCs w:val="21"/>
        </w:rPr>
        <w:t xml:space="preserve"> CMake </w:t>
      </w:r>
      <w:r w:rsidR="0062115A" w:rsidRPr="003C161F">
        <w:rPr>
          <w:sz w:val="21"/>
          <w:szCs w:val="21"/>
        </w:rPr>
        <w:t>呢？功能上</w:t>
      </w:r>
      <w:r w:rsidR="0062115A" w:rsidRPr="003C161F">
        <w:rPr>
          <w:sz w:val="21"/>
          <w:szCs w:val="21"/>
        </w:rPr>
        <w:t xml:space="preserve"> GYP </w:t>
      </w:r>
      <w:r w:rsidR="0062115A" w:rsidRPr="003C161F">
        <w:rPr>
          <w:sz w:val="21"/>
          <w:szCs w:val="21"/>
        </w:rPr>
        <w:t>和</w:t>
      </w:r>
      <w:r w:rsidR="0062115A" w:rsidRPr="003C161F">
        <w:rPr>
          <w:sz w:val="21"/>
          <w:szCs w:val="21"/>
        </w:rPr>
        <w:t xml:space="preserve"> CMake </w:t>
      </w:r>
      <w:r w:rsidR="0062115A" w:rsidRPr="003C161F">
        <w:rPr>
          <w:sz w:val="21"/>
          <w:szCs w:val="21"/>
        </w:rPr>
        <w:t>很是相似，在我看来，它们的最大区别在于配置文件的编写方式和其中蕴含的思想。</w:t>
      </w:r>
    </w:p>
    <w:p w:rsidR="0062115A" w:rsidRPr="003C161F" w:rsidRDefault="0062115A" w:rsidP="0062115A">
      <w:pPr>
        <w:rPr>
          <w:sz w:val="21"/>
          <w:szCs w:val="21"/>
        </w:rPr>
      </w:pPr>
      <w:r w:rsidRPr="003C161F">
        <w:rPr>
          <w:sz w:val="21"/>
          <w:szCs w:val="21"/>
        </w:rPr>
        <w:t>编写</w:t>
      </w:r>
      <w:r w:rsidRPr="003C161F">
        <w:rPr>
          <w:sz w:val="21"/>
          <w:szCs w:val="21"/>
        </w:rPr>
        <w:t xml:space="preserve"> CMake </w:t>
      </w:r>
      <w:r w:rsidRPr="003C161F">
        <w:rPr>
          <w:sz w:val="21"/>
          <w:szCs w:val="21"/>
        </w:rPr>
        <w:t>配置文件相比</w:t>
      </w:r>
      <w:r w:rsidRPr="003C161F">
        <w:rPr>
          <w:sz w:val="21"/>
          <w:szCs w:val="21"/>
        </w:rPr>
        <w:t xml:space="preserve"> Autotools </w:t>
      </w:r>
      <w:r w:rsidRPr="003C161F">
        <w:rPr>
          <w:sz w:val="21"/>
          <w:szCs w:val="21"/>
        </w:rPr>
        <w:t>来说已经简化很多，一个最简单的配置文件只需要写上源文件及生成类型（可执行文件、静态库、动态库等）即可。对分支语句和循环语句的支持也使得</w:t>
      </w:r>
      <w:r w:rsidRPr="003C161F">
        <w:rPr>
          <w:sz w:val="21"/>
          <w:szCs w:val="21"/>
        </w:rPr>
        <w:t xml:space="preserve"> CMake </w:t>
      </w:r>
      <w:r w:rsidRPr="003C161F">
        <w:rPr>
          <w:sz w:val="21"/>
          <w:szCs w:val="21"/>
        </w:rPr>
        <w:t>更加灵活。但是，</w:t>
      </w:r>
      <w:r w:rsidRPr="003C161F">
        <w:rPr>
          <w:sz w:val="21"/>
          <w:szCs w:val="21"/>
        </w:rPr>
        <w:t xml:space="preserve">CMake </w:t>
      </w:r>
      <w:r w:rsidRPr="003C161F">
        <w:rPr>
          <w:sz w:val="21"/>
          <w:szCs w:val="21"/>
        </w:rPr>
        <w:t>最大的问题也是在这个配置文件，请看下面这个示例文件：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
        <w:gridCol w:w="6860"/>
      </w:tblGrid>
      <w:tr w:rsidR="0062115A" w:rsidRPr="003C161F" w:rsidTr="00930461">
        <w:trPr>
          <w:tblCellSpacing w:w="15" w:type="dxa"/>
        </w:trPr>
        <w:tc>
          <w:tcPr>
            <w:tcW w:w="0" w:type="auto"/>
            <w:vAlign w:val="center"/>
            <w:hideMark/>
          </w:tcPr>
          <w:p w:rsidR="0062115A" w:rsidRPr="003C161F" w:rsidRDefault="0062115A" w:rsidP="0062115A">
            <w:pPr>
              <w:rPr>
                <w:sz w:val="21"/>
                <w:szCs w:val="21"/>
              </w:rPr>
            </w:pPr>
            <w:r w:rsidRPr="003C161F">
              <w:rPr>
                <w:sz w:val="21"/>
                <w:szCs w:val="21"/>
              </w:rPr>
              <w:t>1</w:t>
            </w:r>
          </w:p>
          <w:p w:rsidR="0062115A" w:rsidRPr="003C161F" w:rsidRDefault="0062115A" w:rsidP="0062115A">
            <w:pPr>
              <w:rPr>
                <w:sz w:val="21"/>
                <w:szCs w:val="21"/>
              </w:rPr>
            </w:pPr>
            <w:r w:rsidRPr="003C161F">
              <w:rPr>
                <w:sz w:val="21"/>
                <w:szCs w:val="21"/>
              </w:rPr>
              <w:t>2</w:t>
            </w:r>
          </w:p>
          <w:p w:rsidR="0062115A" w:rsidRPr="003C161F" w:rsidRDefault="0062115A" w:rsidP="0062115A">
            <w:pPr>
              <w:rPr>
                <w:sz w:val="21"/>
                <w:szCs w:val="21"/>
              </w:rPr>
            </w:pPr>
            <w:r w:rsidRPr="003C161F">
              <w:rPr>
                <w:sz w:val="21"/>
                <w:szCs w:val="21"/>
              </w:rPr>
              <w:t>3</w:t>
            </w:r>
          </w:p>
          <w:p w:rsidR="0062115A" w:rsidRPr="003C161F" w:rsidRDefault="0062115A" w:rsidP="0062115A">
            <w:pPr>
              <w:rPr>
                <w:sz w:val="21"/>
                <w:szCs w:val="21"/>
              </w:rPr>
            </w:pPr>
            <w:r w:rsidRPr="003C161F">
              <w:rPr>
                <w:sz w:val="21"/>
                <w:szCs w:val="21"/>
              </w:rPr>
              <w:t>4</w:t>
            </w:r>
          </w:p>
          <w:p w:rsidR="0062115A" w:rsidRPr="003C161F" w:rsidRDefault="0062115A" w:rsidP="0062115A">
            <w:pPr>
              <w:rPr>
                <w:sz w:val="21"/>
                <w:szCs w:val="21"/>
              </w:rPr>
            </w:pPr>
            <w:r w:rsidRPr="003C161F">
              <w:rPr>
                <w:sz w:val="21"/>
                <w:szCs w:val="21"/>
              </w:rPr>
              <w:t>5</w:t>
            </w:r>
          </w:p>
          <w:p w:rsidR="0062115A" w:rsidRPr="003C161F" w:rsidRDefault="0062115A" w:rsidP="0062115A">
            <w:pPr>
              <w:rPr>
                <w:sz w:val="21"/>
                <w:szCs w:val="21"/>
              </w:rPr>
            </w:pPr>
            <w:r w:rsidRPr="003C161F">
              <w:rPr>
                <w:sz w:val="21"/>
                <w:szCs w:val="21"/>
              </w:rPr>
              <w:t>6</w:t>
            </w:r>
          </w:p>
          <w:p w:rsidR="0062115A" w:rsidRPr="003C161F" w:rsidRDefault="0062115A" w:rsidP="0062115A">
            <w:pPr>
              <w:rPr>
                <w:sz w:val="21"/>
                <w:szCs w:val="21"/>
              </w:rPr>
            </w:pPr>
            <w:r w:rsidRPr="003C161F">
              <w:rPr>
                <w:sz w:val="21"/>
                <w:szCs w:val="21"/>
              </w:rPr>
              <w:t>7</w:t>
            </w:r>
          </w:p>
          <w:p w:rsidR="0062115A" w:rsidRPr="003C161F" w:rsidRDefault="0062115A" w:rsidP="0062115A">
            <w:pPr>
              <w:rPr>
                <w:sz w:val="21"/>
                <w:szCs w:val="21"/>
              </w:rPr>
            </w:pPr>
            <w:r w:rsidRPr="003C161F">
              <w:rPr>
                <w:sz w:val="21"/>
                <w:szCs w:val="21"/>
              </w:rPr>
              <w:t>8</w:t>
            </w:r>
          </w:p>
          <w:p w:rsidR="0062115A" w:rsidRPr="003C161F" w:rsidRDefault="0062115A" w:rsidP="0062115A">
            <w:pPr>
              <w:rPr>
                <w:sz w:val="21"/>
                <w:szCs w:val="21"/>
              </w:rPr>
            </w:pPr>
            <w:r w:rsidRPr="003C161F">
              <w:rPr>
                <w:sz w:val="21"/>
                <w:szCs w:val="21"/>
              </w:rPr>
              <w:t>9</w:t>
            </w:r>
          </w:p>
          <w:p w:rsidR="0062115A" w:rsidRPr="003C161F" w:rsidRDefault="0062115A" w:rsidP="0062115A">
            <w:pPr>
              <w:rPr>
                <w:sz w:val="21"/>
                <w:szCs w:val="21"/>
              </w:rPr>
            </w:pPr>
            <w:r w:rsidRPr="003C161F">
              <w:rPr>
                <w:sz w:val="21"/>
                <w:szCs w:val="21"/>
              </w:rPr>
              <w:t>10</w:t>
            </w:r>
          </w:p>
          <w:p w:rsidR="0062115A" w:rsidRPr="003C161F" w:rsidRDefault="0062115A" w:rsidP="0062115A">
            <w:pPr>
              <w:rPr>
                <w:sz w:val="21"/>
                <w:szCs w:val="21"/>
              </w:rPr>
            </w:pPr>
            <w:r w:rsidRPr="003C161F">
              <w:rPr>
                <w:sz w:val="21"/>
                <w:szCs w:val="21"/>
              </w:rPr>
              <w:t>11</w:t>
            </w:r>
          </w:p>
          <w:p w:rsidR="0062115A" w:rsidRPr="003C161F" w:rsidRDefault="0062115A" w:rsidP="0062115A">
            <w:pPr>
              <w:rPr>
                <w:sz w:val="21"/>
                <w:szCs w:val="21"/>
              </w:rPr>
            </w:pPr>
            <w:r w:rsidRPr="003C161F">
              <w:rPr>
                <w:sz w:val="21"/>
                <w:szCs w:val="21"/>
              </w:rPr>
              <w:t>12</w:t>
            </w:r>
          </w:p>
          <w:p w:rsidR="0062115A" w:rsidRPr="003C161F" w:rsidRDefault="0062115A" w:rsidP="0062115A">
            <w:pPr>
              <w:rPr>
                <w:sz w:val="21"/>
                <w:szCs w:val="21"/>
              </w:rPr>
            </w:pPr>
            <w:r w:rsidRPr="003C161F">
              <w:rPr>
                <w:sz w:val="21"/>
                <w:szCs w:val="21"/>
              </w:rPr>
              <w:t>13</w:t>
            </w:r>
          </w:p>
          <w:p w:rsidR="0062115A" w:rsidRPr="003C161F" w:rsidRDefault="0062115A" w:rsidP="0062115A">
            <w:pPr>
              <w:rPr>
                <w:sz w:val="21"/>
                <w:szCs w:val="21"/>
              </w:rPr>
            </w:pPr>
            <w:r w:rsidRPr="003C161F">
              <w:rPr>
                <w:sz w:val="21"/>
                <w:szCs w:val="21"/>
              </w:rPr>
              <w:t>14</w:t>
            </w:r>
          </w:p>
          <w:p w:rsidR="0062115A" w:rsidRPr="003C161F" w:rsidRDefault="0062115A" w:rsidP="0062115A">
            <w:pPr>
              <w:rPr>
                <w:sz w:val="21"/>
                <w:szCs w:val="21"/>
              </w:rPr>
            </w:pPr>
            <w:r w:rsidRPr="003C161F">
              <w:rPr>
                <w:sz w:val="21"/>
                <w:szCs w:val="21"/>
              </w:rPr>
              <w:t>15</w:t>
            </w:r>
          </w:p>
          <w:p w:rsidR="0062115A" w:rsidRPr="003C161F" w:rsidRDefault="0062115A" w:rsidP="0062115A">
            <w:pPr>
              <w:rPr>
                <w:sz w:val="21"/>
                <w:szCs w:val="21"/>
              </w:rPr>
            </w:pPr>
            <w:r w:rsidRPr="003C161F">
              <w:rPr>
                <w:sz w:val="21"/>
                <w:szCs w:val="21"/>
              </w:rPr>
              <w:t>16</w:t>
            </w:r>
          </w:p>
          <w:p w:rsidR="0062115A" w:rsidRPr="003C161F" w:rsidRDefault="0062115A" w:rsidP="0062115A">
            <w:pPr>
              <w:rPr>
                <w:sz w:val="21"/>
                <w:szCs w:val="21"/>
              </w:rPr>
            </w:pPr>
            <w:r w:rsidRPr="003C161F">
              <w:rPr>
                <w:sz w:val="21"/>
                <w:szCs w:val="21"/>
              </w:rPr>
              <w:t>17</w:t>
            </w:r>
          </w:p>
          <w:p w:rsidR="0062115A" w:rsidRPr="003C161F" w:rsidRDefault="0062115A" w:rsidP="0062115A">
            <w:pPr>
              <w:rPr>
                <w:sz w:val="21"/>
                <w:szCs w:val="21"/>
              </w:rPr>
            </w:pPr>
            <w:r w:rsidRPr="003C161F">
              <w:rPr>
                <w:sz w:val="21"/>
                <w:szCs w:val="21"/>
              </w:rPr>
              <w:t>18</w:t>
            </w:r>
          </w:p>
          <w:p w:rsidR="0062115A" w:rsidRPr="003C161F" w:rsidRDefault="0062115A" w:rsidP="0062115A">
            <w:pPr>
              <w:rPr>
                <w:sz w:val="21"/>
                <w:szCs w:val="21"/>
              </w:rPr>
            </w:pPr>
            <w:r w:rsidRPr="003C161F">
              <w:rPr>
                <w:sz w:val="21"/>
                <w:szCs w:val="21"/>
              </w:rPr>
              <w:t>19</w:t>
            </w:r>
          </w:p>
          <w:p w:rsidR="0062115A" w:rsidRPr="003C161F" w:rsidRDefault="0062115A" w:rsidP="0062115A">
            <w:pPr>
              <w:rPr>
                <w:sz w:val="21"/>
                <w:szCs w:val="21"/>
              </w:rPr>
            </w:pPr>
            <w:r w:rsidRPr="003C161F">
              <w:rPr>
                <w:sz w:val="21"/>
                <w:szCs w:val="21"/>
              </w:rPr>
              <w:t>20</w:t>
            </w:r>
          </w:p>
          <w:p w:rsidR="0062115A" w:rsidRPr="003C161F" w:rsidRDefault="0062115A" w:rsidP="0062115A">
            <w:pPr>
              <w:rPr>
                <w:sz w:val="21"/>
                <w:szCs w:val="21"/>
              </w:rPr>
            </w:pPr>
            <w:r w:rsidRPr="003C161F">
              <w:rPr>
                <w:sz w:val="21"/>
                <w:szCs w:val="21"/>
              </w:rPr>
              <w:t>21</w:t>
            </w:r>
          </w:p>
          <w:p w:rsidR="0062115A" w:rsidRPr="003C161F" w:rsidRDefault="0062115A" w:rsidP="0062115A">
            <w:pPr>
              <w:rPr>
                <w:sz w:val="21"/>
                <w:szCs w:val="21"/>
              </w:rPr>
            </w:pPr>
            <w:r w:rsidRPr="003C161F">
              <w:rPr>
                <w:sz w:val="21"/>
                <w:szCs w:val="21"/>
              </w:rPr>
              <w:t>22</w:t>
            </w:r>
          </w:p>
          <w:p w:rsidR="0062115A" w:rsidRPr="003C161F" w:rsidRDefault="0062115A" w:rsidP="0062115A">
            <w:pPr>
              <w:rPr>
                <w:sz w:val="21"/>
                <w:szCs w:val="21"/>
              </w:rPr>
            </w:pPr>
            <w:r w:rsidRPr="003C161F">
              <w:rPr>
                <w:sz w:val="21"/>
                <w:szCs w:val="21"/>
              </w:rPr>
              <w:t>23</w:t>
            </w:r>
          </w:p>
          <w:p w:rsidR="0062115A" w:rsidRPr="003C161F" w:rsidRDefault="0062115A" w:rsidP="0062115A">
            <w:pPr>
              <w:rPr>
                <w:sz w:val="21"/>
                <w:szCs w:val="21"/>
              </w:rPr>
            </w:pPr>
            <w:r w:rsidRPr="003C161F">
              <w:rPr>
                <w:sz w:val="21"/>
                <w:szCs w:val="21"/>
              </w:rPr>
              <w:t>24</w:t>
            </w:r>
          </w:p>
          <w:p w:rsidR="0062115A" w:rsidRPr="003C161F" w:rsidRDefault="0062115A" w:rsidP="0062115A">
            <w:pPr>
              <w:rPr>
                <w:sz w:val="21"/>
                <w:szCs w:val="21"/>
              </w:rPr>
            </w:pPr>
            <w:r w:rsidRPr="003C161F">
              <w:rPr>
                <w:sz w:val="21"/>
                <w:szCs w:val="21"/>
              </w:rPr>
              <w:t>25</w:t>
            </w:r>
          </w:p>
          <w:p w:rsidR="0062115A" w:rsidRPr="003C161F" w:rsidRDefault="0062115A" w:rsidP="0062115A">
            <w:pPr>
              <w:rPr>
                <w:sz w:val="21"/>
                <w:szCs w:val="21"/>
              </w:rPr>
            </w:pPr>
            <w:r w:rsidRPr="003C161F">
              <w:rPr>
                <w:sz w:val="21"/>
                <w:szCs w:val="21"/>
              </w:rPr>
              <w:t>26</w:t>
            </w:r>
          </w:p>
          <w:p w:rsidR="0062115A" w:rsidRPr="003C161F" w:rsidRDefault="0062115A" w:rsidP="0062115A">
            <w:pPr>
              <w:rPr>
                <w:sz w:val="21"/>
                <w:szCs w:val="21"/>
              </w:rPr>
            </w:pPr>
            <w:r w:rsidRPr="003C161F">
              <w:rPr>
                <w:sz w:val="21"/>
                <w:szCs w:val="21"/>
              </w:rPr>
              <w:t>27</w:t>
            </w:r>
          </w:p>
          <w:p w:rsidR="0062115A" w:rsidRPr="003C161F" w:rsidRDefault="0062115A" w:rsidP="0062115A">
            <w:pPr>
              <w:rPr>
                <w:sz w:val="21"/>
                <w:szCs w:val="21"/>
              </w:rPr>
            </w:pPr>
            <w:r w:rsidRPr="003C161F">
              <w:rPr>
                <w:sz w:val="21"/>
                <w:szCs w:val="21"/>
              </w:rPr>
              <w:t>28</w:t>
            </w:r>
          </w:p>
          <w:p w:rsidR="0062115A" w:rsidRPr="003C161F" w:rsidRDefault="0062115A" w:rsidP="0062115A">
            <w:pPr>
              <w:rPr>
                <w:sz w:val="21"/>
                <w:szCs w:val="21"/>
              </w:rPr>
            </w:pPr>
            <w:r w:rsidRPr="003C161F">
              <w:rPr>
                <w:sz w:val="21"/>
                <w:szCs w:val="21"/>
              </w:rPr>
              <w:t>29</w:t>
            </w:r>
          </w:p>
          <w:p w:rsidR="0062115A" w:rsidRPr="003C161F" w:rsidRDefault="0062115A" w:rsidP="0062115A">
            <w:pPr>
              <w:rPr>
                <w:sz w:val="21"/>
                <w:szCs w:val="21"/>
              </w:rPr>
            </w:pPr>
            <w:r w:rsidRPr="003C161F">
              <w:rPr>
                <w:sz w:val="21"/>
                <w:szCs w:val="21"/>
              </w:rPr>
              <w:t>30</w:t>
            </w:r>
          </w:p>
          <w:p w:rsidR="0062115A" w:rsidRPr="003C161F" w:rsidRDefault="0062115A" w:rsidP="0062115A">
            <w:pPr>
              <w:rPr>
                <w:sz w:val="21"/>
                <w:szCs w:val="21"/>
              </w:rPr>
            </w:pPr>
            <w:r w:rsidRPr="003C161F">
              <w:rPr>
                <w:sz w:val="21"/>
                <w:szCs w:val="21"/>
              </w:rPr>
              <w:t>31</w:t>
            </w:r>
          </w:p>
          <w:p w:rsidR="0062115A" w:rsidRPr="003C161F" w:rsidRDefault="0062115A" w:rsidP="0062115A">
            <w:pPr>
              <w:rPr>
                <w:sz w:val="21"/>
                <w:szCs w:val="21"/>
              </w:rPr>
            </w:pPr>
            <w:r w:rsidRPr="003C161F">
              <w:rPr>
                <w:sz w:val="21"/>
                <w:szCs w:val="21"/>
              </w:rPr>
              <w:t>32</w:t>
            </w:r>
          </w:p>
          <w:p w:rsidR="0062115A" w:rsidRPr="003C161F" w:rsidRDefault="0062115A" w:rsidP="0062115A">
            <w:pPr>
              <w:rPr>
                <w:sz w:val="21"/>
                <w:szCs w:val="21"/>
              </w:rPr>
            </w:pPr>
            <w:r w:rsidRPr="003C161F">
              <w:rPr>
                <w:sz w:val="21"/>
                <w:szCs w:val="21"/>
              </w:rPr>
              <w:t>33</w:t>
            </w:r>
          </w:p>
          <w:p w:rsidR="0062115A" w:rsidRPr="003C161F" w:rsidRDefault="0062115A" w:rsidP="0062115A">
            <w:pPr>
              <w:rPr>
                <w:sz w:val="21"/>
                <w:szCs w:val="21"/>
              </w:rPr>
            </w:pPr>
            <w:r w:rsidRPr="003C161F">
              <w:rPr>
                <w:sz w:val="21"/>
                <w:szCs w:val="21"/>
              </w:rPr>
              <w:t>34</w:t>
            </w:r>
          </w:p>
          <w:p w:rsidR="0062115A" w:rsidRPr="003C161F" w:rsidRDefault="0062115A" w:rsidP="0062115A">
            <w:pPr>
              <w:rPr>
                <w:sz w:val="21"/>
                <w:szCs w:val="21"/>
              </w:rPr>
            </w:pPr>
            <w:r w:rsidRPr="003C161F">
              <w:rPr>
                <w:sz w:val="21"/>
                <w:szCs w:val="21"/>
              </w:rPr>
              <w:t>35</w:t>
            </w:r>
          </w:p>
          <w:p w:rsidR="0062115A" w:rsidRPr="003C161F" w:rsidRDefault="0062115A" w:rsidP="0062115A">
            <w:pPr>
              <w:rPr>
                <w:sz w:val="21"/>
                <w:szCs w:val="21"/>
              </w:rPr>
            </w:pPr>
            <w:r w:rsidRPr="003C161F">
              <w:rPr>
                <w:sz w:val="21"/>
                <w:szCs w:val="21"/>
              </w:rPr>
              <w:t>36</w:t>
            </w:r>
          </w:p>
          <w:p w:rsidR="0062115A" w:rsidRPr="003C161F" w:rsidRDefault="0062115A" w:rsidP="0062115A">
            <w:pPr>
              <w:rPr>
                <w:sz w:val="21"/>
                <w:szCs w:val="21"/>
              </w:rPr>
            </w:pPr>
            <w:r w:rsidRPr="003C161F">
              <w:rPr>
                <w:sz w:val="21"/>
                <w:szCs w:val="21"/>
              </w:rPr>
              <w:t>37</w:t>
            </w:r>
          </w:p>
          <w:p w:rsidR="0062115A" w:rsidRPr="003C161F" w:rsidRDefault="0062115A" w:rsidP="0062115A">
            <w:pPr>
              <w:rPr>
                <w:sz w:val="21"/>
                <w:szCs w:val="21"/>
              </w:rPr>
            </w:pPr>
            <w:r w:rsidRPr="003C161F">
              <w:rPr>
                <w:sz w:val="21"/>
                <w:szCs w:val="21"/>
              </w:rPr>
              <w:t>38</w:t>
            </w:r>
          </w:p>
          <w:p w:rsidR="0062115A" w:rsidRPr="003C161F" w:rsidRDefault="0062115A" w:rsidP="0062115A">
            <w:pPr>
              <w:rPr>
                <w:sz w:val="21"/>
                <w:szCs w:val="21"/>
              </w:rPr>
            </w:pPr>
            <w:r w:rsidRPr="003C161F">
              <w:rPr>
                <w:sz w:val="21"/>
                <w:szCs w:val="21"/>
              </w:rPr>
              <w:t>39</w:t>
            </w:r>
          </w:p>
          <w:p w:rsidR="0062115A" w:rsidRPr="003C161F" w:rsidRDefault="0062115A" w:rsidP="0062115A">
            <w:pPr>
              <w:rPr>
                <w:sz w:val="21"/>
                <w:szCs w:val="21"/>
              </w:rPr>
            </w:pPr>
            <w:r w:rsidRPr="003C161F">
              <w:rPr>
                <w:sz w:val="21"/>
                <w:szCs w:val="21"/>
              </w:rPr>
              <w:t>40</w:t>
            </w:r>
          </w:p>
          <w:p w:rsidR="0062115A" w:rsidRPr="003C161F" w:rsidRDefault="0062115A" w:rsidP="0062115A">
            <w:pPr>
              <w:rPr>
                <w:sz w:val="21"/>
                <w:szCs w:val="21"/>
              </w:rPr>
            </w:pPr>
            <w:r w:rsidRPr="003C161F">
              <w:rPr>
                <w:sz w:val="21"/>
                <w:szCs w:val="21"/>
              </w:rPr>
              <w:lastRenderedPageBreak/>
              <w:t>41</w:t>
            </w:r>
          </w:p>
          <w:p w:rsidR="0062115A" w:rsidRPr="003C161F" w:rsidRDefault="0062115A" w:rsidP="0062115A">
            <w:pPr>
              <w:rPr>
                <w:sz w:val="21"/>
                <w:szCs w:val="21"/>
              </w:rPr>
            </w:pPr>
            <w:r w:rsidRPr="003C161F">
              <w:rPr>
                <w:sz w:val="21"/>
                <w:szCs w:val="21"/>
              </w:rPr>
              <w:t>42</w:t>
            </w:r>
          </w:p>
        </w:tc>
        <w:tc>
          <w:tcPr>
            <w:tcW w:w="0" w:type="auto"/>
            <w:vAlign w:val="center"/>
            <w:hideMark/>
          </w:tcPr>
          <w:p w:rsidR="0062115A" w:rsidRPr="003C161F" w:rsidRDefault="0062115A" w:rsidP="0062115A">
            <w:pPr>
              <w:rPr>
                <w:sz w:val="21"/>
                <w:szCs w:val="21"/>
              </w:rPr>
            </w:pPr>
            <w:r w:rsidRPr="003C161F">
              <w:rPr>
                <w:sz w:val="21"/>
                <w:szCs w:val="21"/>
              </w:rPr>
              <w:lastRenderedPageBreak/>
              <w:t>cmake_minimum_required(VERSION 2.8)</w:t>
            </w:r>
          </w:p>
          <w:p w:rsidR="0062115A" w:rsidRPr="003C161F" w:rsidRDefault="0062115A" w:rsidP="0062115A">
            <w:pPr>
              <w:rPr>
                <w:sz w:val="21"/>
                <w:szCs w:val="21"/>
              </w:rPr>
            </w:pPr>
            <w:r w:rsidRPr="003C161F">
              <w:rPr>
                <w:sz w:val="21"/>
                <w:szCs w:val="21"/>
              </w:rPr>
              <w:t>project(VP8 CXX)</w:t>
            </w:r>
          </w:p>
          <w:p w:rsidR="0062115A" w:rsidRPr="003C161F" w:rsidRDefault="0062115A" w:rsidP="0062115A">
            <w:pPr>
              <w:rPr>
                <w:sz w:val="21"/>
                <w:szCs w:val="21"/>
              </w:rPr>
            </w:pPr>
          </w:p>
          <w:p w:rsidR="0062115A" w:rsidRPr="003C161F" w:rsidRDefault="0062115A" w:rsidP="0062115A">
            <w:pPr>
              <w:rPr>
                <w:sz w:val="21"/>
                <w:szCs w:val="21"/>
              </w:rPr>
            </w:pPr>
            <w:r w:rsidRPr="003C161F">
              <w:rPr>
                <w:sz w:val="21"/>
                <w:szCs w:val="21"/>
              </w:rPr>
              <w:t>add_definitions(-Wall)</w:t>
            </w:r>
          </w:p>
          <w:p w:rsidR="0062115A" w:rsidRPr="003C161F" w:rsidRDefault="0062115A" w:rsidP="0062115A">
            <w:pPr>
              <w:rPr>
                <w:sz w:val="21"/>
                <w:szCs w:val="21"/>
              </w:rPr>
            </w:pPr>
            <w:r w:rsidRPr="003C161F">
              <w:rPr>
                <w:sz w:val="21"/>
                <w:szCs w:val="21"/>
              </w:rPr>
              <w:t>cmake_policy(SET CMP0015 NEW)</w:t>
            </w:r>
          </w:p>
          <w:p w:rsidR="0062115A" w:rsidRPr="003C161F" w:rsidRDefault="0062115A" w:rsidP="0062115A">
            <w:pPr>
              <w:rPr>
                <w:sz w:val="21"/>
                <w:szCs w:val="21"/>
              </w:rPr>
            </w:pPr>
            <w:r w:rsidRPr="003C161F">
              <w:rPr>
                <w:sz w:val="21"/>
                <w:szCs w:val="21"/>
              </w:rPr>
              <w:t>include_directories("include")</w:t>
            </w:r>
          </w:p>
          <w:p w:rsidR="0062115A" w:rsidRPr="003C161F" w:rsidRDefault="0062115A" w:rsidP="0062115A">
            <w:pPr>
              <w:rPr>
                <w:sz w:val="21"/>
                <w:szCs w:val="21"/>
              </w:rPr>
            </w:pPr>
            <w:r w:rsidRPr="003C161F">
              <w:rPr>
                <w:sz w:val="21"/>
                <w:szCs w:val="21"/>
              </w:rPr>
              <w:t>link_directories("lib")</w:t>
            </w:r>
          </w:p>
          <w:p w:rsidR="0062115A" w:rsidRPr="003C161F" w:rsidRDefault="0062115A" w:rsidP="0062115A">
            <w:pPr>
              <w:rPr>
                <w:sz w:val="21"/>
                <w:szCs w:val="21"/>
              </w:rPr>
            </w:pPr>
            <w:proofErr w:type="gramStart"/>
            <w:r w:rsidRPr="003C161F">
              <w:rPr>
                <w:sz w:val="21"/>
                <w:szCs w:val="21"/>
              </w:rPr>
              <w:t>set(</w:t>
            </w:r>
            <w:proofErr w:type="gramEnd"/>
            <w:r w:rsidRPr="003C161F">
              <w:rPr>
                <w:sz w:val="21"/>
                <w:szCs w:val="21"/>
              </w:rPr>
              <w:t>CMAKE_ARCHIVE_OUTPUT_DIRECTORY "../lib")</w:t>
            </w:r>
          </w:p>
          <w:p w:rsidR="0062115A" w:rsidRPr="003C161F" w:rsidRDefault="0062115A" w:rsidP="0062115A">
            <w:pPr>
              <w:rPr>
                <w:sz w:val="21"/>
                <w:szCs w:val="21"/>
              </w:rPr>
            </w:pPr>
            <w:r w:rsidRPr="003C161F">
              <w:rPr>
                <w:sz w:val="21"/>
                <w:szCs w:val="21"/>
              </w:rPr>
              <w:t>set(VP8SRC VP8Encoder.cpp VP8Decoder.cpp)</w:t>
            </w:r>
          </w:p>
          <w:p w:rsidR="0062115A" w:rsidRPr="003C161F" w:rsidRDefault="0062115A" w:rsidP="0062115A">
            <w:pPr>
              <w:rPr>
                <w:sz w:val="21"/>
                <w:szCs w:val="21"/>
              </w:rPr>
            </w:pPr>
          </w:p>
          <w:p w:rsidR="0062115A" w:rsidRPr="003C161F" w:rsidRDefault="0062115A" w:rsidP="0062115A">
            <w:pPr>
              <w:rPr>
                <w:sz w:val="21"/>
                <w:szCs w:val="21"/>
              </w:rPr>
            </w:pPr>
            <w:r w:rsidRPr="003C161F">
              <w:rPr>
                <w:sz w:val="21"/>
                <w:szCs w:val="21"/>
              </w:rPr>
              <w:t>if(X86)</w:t>
            </w:r>
          </w:p>
          <w:p w:rsidR="0062115A" w:rsidRPr="003C161F" w:rsidRDefault="0062115A" w:rsidP="0062115A">
            <w:pPr>
              <w:rPr>
                <w:sz w:val="21"/>
                <w:szCs w:val="21"/>
              </w:rPr>
            </w:pPr>
            <w:r w:rsidRPr="003C161F">
              <w:rPr>
                <w:sz w:val="21"/>
                <w:szCs w:val="21"/>
              </w:rPr>
              <w:t xml:space="preserve">    set(CMAKE_SYSTEM_NAME Darwin)</w:t>
            </w:r>
          </w:p>
          <w:p w:rsidR="0062115A" w:rsidRPr="003C161F" w:rsidRDefault="0062115A" w:rsidP="0062115A">
            <w:pPr>
              <w:rPr>
                <w:sz w:val="21"/>
                <w:szCs w:val="21"/>
              </w:rPr>
            </w:pPr>
            <w:r w:rsidRPr="003C161F">
              <w:rPr>
                <w:sz w:val="21"/>
                <w:szCs w:val="21"/>
              </w:rPr>
              <w:t xml:space="preserve">    set(CMAKE_SYSTEM_PROCESSOR i386)</w:t>
            </w:r>
          </w:p>
          <w:p w:rsidR="0062115A" w:rsidRPr="003C161F" w:rsidRDefault="0062115A" w:rsidP="0062115A">
            <w:pPr>
              <w:rPr>
                <w:sz w:val="21"/>
                <w:szCs w:val="21"/>
              </w:rPr>
            </w:pPr>
            <w:r w:rsidRPr="003C161F">
              <w:rPr>
                <w:sz w:val="21"/>
                <w:szCs w:val="21"/>
              </w:rPr>
              <w:t xml:space="preserve">    set(CMAKE_OSX_ARCHITECTURES "i386")</w:t>
            </w:r>
          </w:p>
          <w:p w:rsidR="0062115A" w:rsidRPr="003C161F" w:rsidRDefault="0062115A" w:rsidP="0062115A">
            <w:pPr>
              <w:rPr>
                <w:sz w:val="21"/>
                <w:szCs w:val="21"/>
              </w:rPr>
            </w:pPr>
          </w:p>
          <w:p w:rsidR="0062115A" w:rsidRPr="003C161F" w:rsidRDefault="0062115A" w:rsidP="0062115A">
            <w:pPr>
              <w:rPr>
                <w:sz w:val="21"/>
                <w:szCs w:val="21"/>
              </w:rPr>
            </w:pPr>
            <w:r w:rsidRPr="003C161F">
              <w:rPr>
                <w:sz w:val="21"/>
                <w:szCs w:val="21"/>
              </w:rPr>
              <w:t xml:space="preserve">    add_library(vp8 STATIC ${VP8SRC})</w:t>
            </w:r>
          </w:p>
          <w:p w:rsidR="0062115A" w:rsidRPr="003C161F" w:rsidRDefault="0062115A" w:rsidP="0062115A">
            <w:pPr>
              <w:rPr>
                <w:sz w:val="21"/>
                <w:szCs w:val="21"/>
              </w:rPr>
            </w:pPr>
            <w:r w:rsidRPr="003C161F">
              <w:rPr>
                <w:sz w:val="21"/>
                <w:szCs w:val="21"/>
              </w:rPr>
              <w:t>elseif(IPHONE)</w:t>
            </w:r>
          </w:p>
          <w:p w:rsidR="0062115A" w:rsidRPr="003C161F" w:rsidRDefault="0062115A" w:rsidP="0062115A">
            <w:pPr>
              <w:rPr>
                <w:sz w:val="21"/>
                <w:szCs w:val="21"/>
              </w:rPr>
            </w:pPr>
            <w:r w:rsidRPr="003C161F">
              <w:rPr>
                <w:sz w:val="21"/>
                <w:szCs w:val="21"/>
              </w:rPr>
              <w:t xml:space="preserve">    if(SIMULATOR)</w:t>
            </w:r>
          </w:p>
          <w:p w:rsidR="0062115A" w:rsidRPr="003C161F" w:rsidRDefault="0062115A" w:rsidP="0062115A">
            <w:pPr>
              <w:rPr>
                <w:sz w:val="21"/>
                <w:szCs w:val="21"/>
              </w:rPr>
            </w:pPr>
            <w:r w:rsidRPr="003C161F">
              <w:rPr>
                <w:sz w:val="21"/>
                <w:szCs w:val="21"/>
              </w:rPr>
              <w:t xml:space="preserve">        set(PLATFORM "iPhoneSimulator")</w:t>
            </w:r>
          </w:p>
          <w:p w:rsidR="0062115A" w:rsidRPr="003C161F" w:rsidRDefault="0062115A" w:rsidP="0062115A">
            <w:pPr>
              <w:rPr>
                <w:sz w:val="21"/>
                <w:szCs w:val="21"/>
              </w:rPr>
            </w:pPr>
            <w:r w:rsidRPr="003C161F">
              <w:rPr>
                <w:sz w:val="21"/>
                <w:szCs w:val="21"/>
              </w:rPr>
              <w:t xml:space="preserve">        set(PROCESSOR i386)</w:t>
            </w:r>
          </w:p>
          <w:p w:rsidR="0062115A" w:rsidRPr="003C161F" w:rsidRDefault="0062115A" w:rsidP="0062115A">
            <w:pPr>
              <w:rPr>
                <w:sz w:val="21"/>
                <w:szCs w:val="21"/>
              </w:rPr>
            </w:pPr>
            <w:r w:rsidRPr="003C161F">
              <w:rPr>
                <w:sz w:val="21"/>
                <w:szCs w:val="21"/>
              </w:rPr>
              <w:t xml:space="preserve">        set(ARCH "i386")</w:t>
            </w:r>
          </w:p>
          <w:p w:rsidR="0062115A" w:rsidRPr="003C161F" w:rsidRDefault="0062115A" w:rsidP="0062115A">
            <w:pPr>
              <w:rPr>
                <w:sz w:val="21"/>
                <w:szCs w:val="21"/>
              </w:rPr>
            </w:pPr>
            <w:r w:rsidRPr="003C161F">
              <w:rPr>
                <w:sz w:val="21"/>
                <w:szCs w:val="21"/>
              </w:rPr>
              <w:t xml:space="preserve">    else()</w:t>
            </w:r>
          </w:p>
          <w:p w:rsidR="0062115A" w:rsidRPr="003C161F" w:rsidRDefault="0062115A" w:rsidP="0062115A">
            <w:pPr>
              <w:rPr>
                <w:sz w:val="21"/>
                <w:szCs w:val="21"/>
              </w:rPr>
            </w:pPr>
            <w:r w:rsidRPr="003C161F">
              <w:rPr>
                <w:sz w:val="21"/>
                <w:szCs w:val="21"/>
              </w:rPr>
              <w:t xml:space="preserve">        set(PLATFORM "iPhoneOS")</w:t>
            </w:r>
          </w:p>
          <w:p w:rsidR="0062115A" w:rsidRPr="003C161F" w:rsidRDefault="0062115A" w:rsidP="0062115A">
            <w:pPr>
              <w:rPr>
                <w:sz w:val="21"/>
                <w:szCs w:val="21"/>
              </w:rPr>
            </w:pPr>
            <w:r w:rsidRPr="003C161F">
              <w:rPr>
                <w:sz w:val="21"/>
                <w:szCs w:val="21"/>
              </w:rPr>
              <w:t xml:space="preserve">        set(PROCESSOR arm)</w:t>
            </w:r>
          </w:p>
          <w:p w:rsidR="0062115A" w:rsidRPr="003C161F" w:rsidRDefault="0062115A" w:rsidP="0062115A">
            <w:pPr>
              <w:rPr>
                <w:sz w:val="21"/>
                <w:szCs w:val="21"/>
              </w:rPr>
            </w:pPr>
            <w:r w:rsidRPr="003C161F">
              <w:rPr>
                <w:sz w:val="21"/>
                <w:szCs w:val="21"/>
              </w:rPr>
              <w:t xml:space="preserve">        set(ARCH "armv7")</w:t>
            </w:r>
          </w:p>
          <w:p w:rsidR="0062115A" w:rsidRPr="003C161F" w:rsidRDefault="0062115A" w:rsidP="0062115A">
            <w:pPr>
              <w:rPr>
                <w:sz w:val="21"/>
                <w:szCs w:val="21"/>
              </w:rPr>
            </w:pPr>
            <w:r w:rsidRPr="003C161F">
              <w:rPr>
                <w:sz w:val="21"/>
                <w:szCs w:val="21"/>
              </w:rPr>
              <w:t xml:space="preserve">    endif()</w:t>
            </w:r>
          </w:p>
          <w:p w:rsidR="0062115A" w:rsidRPr="003C161F" w:rsidRDefault="0062115A" w:rsidP="0062115A">
            <w:pPr>
              <w:rPr>
                <w:sz w:val="21"/>
                <w:szCs w:val="21"/>
              </w:rPr>
            </w:pPr>
          </w:p>
          <w:p w:rsidR="0062115A" w:rsidRPr="003C161F" w:rsidRDefault="0062115A" w:rsidP="0062115A">
            <w:pPr>
              <w:rPr>
                <w:sz w:val="21"/>
                <w:szCs w:val="21"/>
              </w:rPr>
            </w:pPr>
            <w:r w:rsidRPr="003C161F">
              <w:rPr>
                <w:sz w:val="21"/>
                <w:szCs w:val="21"/>
              </w:rPr>
              <w:t xml:space="preserve">    set(SDKVER "4.0")</w:t>
            </w:r>
          </w:p>
          <w:p w:rsidR="0062115A" w:rsidRPr="003C161F" w:rsidRDefault="0062115A" w:rsidP="0062115A">
            <w:pPr>
              <w:rPr>
                <w:sz w:val="21"/>
                <w:szCs w:val="21"/>
              </w:rPr>
            </w:pPr>
            <w:r w:rsidRPr="003C161F">
              <w:rPr>
                <w:sz w:val="21"/>
                <w:szCs w:val="21"/>
              </w:rPr>
              <w:t xml:space="preserve">    set(DEVROOT "/Developer/Platforms/${PLATFORM}.platform/Developer")</w:t>
            </w:r>
          </w:p>
          <w:p w:rsidR="0062115A" w:rsidRPr="003C161F" w:rsidRDefault="0062115A" w:rsidP="0062115A">
            <w:pPr>
              <w:rPr>
                <w:sz w:val="21"/>
                <w:szCs w:val="21"/>
              </w:rPr>
            </w:pPr>
            <w:r w:rsidRPr="003C161F">
              <w:rPr>
                <w:sz w:val="21"/>
                <w:szCs w:val="21"/>
              </w:rPr>
              <w:t xml:space="preserve">    set(SDKROOT "${DEVROOT}/SDKs/${PLATFORM}${SDKVER}.sdk")</w:t>
            </w:r>
          </w:p>
          <w:p w:rsidR="0062115A" w:rsidRPr="003C161F" w:rsidRDefault="0062115A" w:rsidP="0062115A">
            <w:pPr>
              <w:rPr>
                <w:sz w:val="21"/>
                <w:szCs w:val="21"/>
              </w:rPr>
            </w:pPr>
            <w:r w:rsidRPr="003C161F">
              <w:rPr>
                <w:sz w:val="21"/>
                <w:szCs w:val="21"/>
              </w:rPr>
              <w:t xml:space="preserve">    set(CMAKE_OSX_SYSROOT "${SDKROOT}")</w:t>
            </w:r>
          </w:p>
          <w:p w:rsidR="0062115A" w:rsidRPr="003C161F" w:rsidRDefault="0062115A" w:rsidP="0062115A">
            <w:pPr>
              <w:rPr>
                <w:sz w:val="21"/>
                <w:szCs w:val="21"/>
              </w:rPr>
            </w:pPr>
            <w:r w:rsidRPr="003C161F">
              <w:rPr>
                <w:sz w:val="21"/>
                <w:szCs w:val="21"/>
              </w:rPr>
              <w:t xml:space="preserve">    set(CMAKE_SYSTEM_NAME Generic)</w:t>
            </w:r>
          </w:p>
          <w:p w:rsidR="0062115A" w:rsidRPr="003C161F" w:rsidRDefault="0062115A" w:rsidP="0062115A">
            <w:pPr>
              <w:rPr>
                <w:sz w:val="21"/>
                <w:szCs w:val="21"/>
              </w:rPr>
            </w:pPr>
            <w:r w:rsidRPr="003C161F">
              <w:rPr>
                <w:sz w:val="21"/>
                <w:szCs w:val="21"/>
              </w:rPr>
              <w:t xml:space="preserve">    set(CMAKE_SYSTEM_PROCESSOR ${PROCESSOR})</w:t>
            </w:r>
          </w:p>
          <w:p w:rsidR="0062115A" w:rsidRPr="003C161F" w:rsidRDefault="0062115A" w:rsidP="0062115A">
            <w:pPr>
              <w:rPr>
                <w:sz w:val="21"/>
                <w:szCs w:val="21"/>
              </w:rPr>
            </w:pPr>
            <w:r w:rsidRPr="003C161F">
              <w:rPr>
                <w:sz w:val="21"/>
                <w:szCs w:val="21"/>
              </w:rPr>
              <w:t xml:space="preserve">    set(CMAKE_CXX_COMPILER "${DEVROOT}/usr/bin/g++")</w:t>
            </w:r>
          </w:p>
          <w:p w:rsidR="0062115A" w:rsidRPr="003C161F" w:rsidRDefault="0062115A" w:rsidP="0062115A">
            <w:pPr>
              <w:rPr>
                <w:sz w:val="21"/>
                <w:szCs w:val="21"/>
              </w:rPr>
            </w:pPr>
            <w:r w:rsidRPr="003C161F">
              <w:rPr>
                <w:sz w:val="21"/>
                <w:szCs w:val="21"/>
              </w:rPr>
              <w:t xml:space="preserve">    set(CMAKE_OSX_ARCHITECTURES ${ARCH})</w:t>
            </w:r>
          </w:p>
          <w:p w:rsidR="0062115A" w:rsidRPr="003C161F" w:rsidRDefault="0062115A" w:rsidP="0062115A">
            <w:pPr>
              <w:rPr>
                <w:sz w:val="21"/>
                <w:szCs w:val="21"/>
              </w:rPr>
            </w:pPr>
          </w:p>
          <w:p w:rsidR="0062115A" w:rsidRPr="003C161F" w:rsidRDefault="0062115A" w:rsidP="0062115A">
            <w:pPr>
              <w:rPr>
                <w:sz w:val="21"/>
                <w:szCs w:val="21"/>
              </w:rPr>
            </w:pPr>
            <w:r w:rsidRPr="003C161F">
              <w:rPr>
                <w:sz w:val="21"/>
                <w:szCs w:val="21"/>
              </w:rPr>
              <w:t xml:space="preserve">    include_directories(SYSTEM "${SDKROOT}/usr/include")</w:t>
            </w:r>
          </w:p>
          <w:p w:rsidR="0062115A" w:rsidRPr="003C161F" w:rsidRDefault="0062115A" w:rsidP="0062115A">
            <w:pPr>
              <w:rPr>
                <w:sz w:val="21"/>
                <w:szCs w:val="21"/>
              </w:rPr>
            </w:pPr>
            <w:r w:rsidRPr="003C161F">
              <w:rPr>
                <w:sz w:val="21"/>
                <w:szCs w:val="21"/>
              </w:rPr>
              <w:t xml:space="preserve">    link_directories(SYSTEM "${SDKROOT}/usr/lib")</w:t>
            </w:r>
          </w:p>
          <w:p w:rsidR="0062115A" w:rsidRPr="003C161F" w:rsidRDefault="0062115A" w:rsidP="0062115A">
            <w:pPr>
              <w:rPr>
                <w:sz w:val="21"/>
                <w:szCs w:val="21"/>
              </w:rPr>
            </w:pPr>
          </w:p>
          <w:p w:rsidR="0062115A" w:rsidRPr="003C161F" w:rsidRDefault="0062115A" w:rsidP="0062115A">
            <w:pPr>
              <w:rPr>
                <w:sz w:val="21"/>
                <w:szCs w:val="21"/>
              </w:rPr>
            </w:pPr>
            <w:r w:rsidRPr="003C161F">
              <w:rPr>
                <w:sz w:val="21"/>
                <w:szCs w:val="21"/>
              </w:rPr>
              <w:t xml:space="preserve">    add_definitions(-D_PHONE)</w:t>
            </w:r>
          </w:p>
          <w:p w:rsidR="0062115A" w:rsidRPr="003C161F" w:rsidRDefault="0062115A" w:rsidP="0062115A">
            <w:pPr>
              <w:rPr>
                <w:sz w:val="21"/>
                <w:szCs w:val="21"/>
              </w:rPr>
            </w:pPr>
            <w:r w:rsidRPr="003C161F">
              <w:rPr>
                <w:sz w:val="21"/>
                <w:szCs w:val="21"/>
              </w:rPr>
              <w:lastRenderedPageBreak/>
              <w:t xml:space="preserve">    add_library(vp8-armv7-darwin STATIC ${VP8SRC})</w:t>
            </w:r>
          </w:p>
          <w:p w:rsidR="0062115A" w:rsidRPr="003C161F" w:rsidRDefault="0062115A" w:rsidP="0062115A">
            <w:pPr>
              <w:rPr>
                <w:sz w:val="21"/>
                <w:szCs w:val="21"/>
              </w:rPr>
            </w:pPr>
            <w:r w:rsidRPr="003C161F">
              <w:rPr>
                <w:sz w:val="21"/>
                <w:szCs w:val="21"/>
              </w:rPr>
              <w:t>endif()</w:t>
            </w:r>
          </w:p>
        </w:tc>
      </w:tr>
    </w:tbl>
    <w:p w:rsidR="0062115A" w:rsidRPr="003C161F" w:rsidRDefault="0062115A" w:rsidP="0062115A">
      <w:pPr>
        <w:rPr>
          <w:sz w:val="21"/>
          <w:szCs w:val="21"/>
        </w:rPr>
      </w:pPr>
      <w:r w:rsidRPr="003C161F">
        <w:rPr>
          <w:sz w:val="21"/>
          <w:szCs w:val="21"/>
        </w:rPr>
        <w:lastRenderedPageBreak/>
        <w:t>你能一眼看出这个配置文件干了什么吗？其实这个配置文件想要产生的目标（</w:t>
      </w:r>
      <w:r w:rsidRPr="003C161F">
        <w:rPr>
          <w:sz w:val="21"/>
          <w:szCs w:val="21"/>
        </w:rPr>
        <w:t>target</w:t>
      </w:r>
      <w:r w:rsidRPr="003C161F">
        <w:rPr>
          <w:sz w:val="21"/>
          <w:szCs w:val="21"/>
        </w:rPr>
        <w:t>）只有一个，就是通过</w:t>
      </w:r>
      <w:r w:rsidRPr="003C161F">
        <w:rPr>
          <w:sz w:val="21"/>
          <w:szCs w:val="21"/>
        </w:rPr>
        <w:t xml:space="preserve"> ${VP8SRC} </w:t>
      </w:r>
      <w:r w:rsidRPr="003C161F">
        <w:rPr>
          <w:sz w:val="21"/>
          <w:szCs w:val="21"/>
        </w:rPr>
        <w:t>编译生成的静态库，但因为加上了条件判断，及各种平台相关配置，使得这个配置文件看起来很是复杂。在我看来，编写</w:t>
      </w:r>
      <w:r w:rsidRPr="003C161F">
        <w:rPr>
          <w:sz w:val="21"/>
          <w:szCs w:val="21"/>
        </w:rPr>
        <w:t xml:space="preserve"> CMake </w:t>
      </w:r>
      <w:r w:rsidRPr="003C161F">
        <w:rPr>
          <w:sz w:val="21"/>
          <w:szCs w:val="21"/>
        </w:rPr>
        <w:t>配置文件是一种线性思维，对于同一个目标的配置可能会零散分布在各个地方。而</w:t>
      </w:r>
      <w:r w:rsidRPr="003C161F">
        <w:rPr>
          <w:sz w:val="21"/>
          <w:szCs w:val="21"/>
        </w:rPr>
        <w:t xml:space="preserve"> GYP </w:t>
      </w:r>
      <w:r w:rsidRPr="003C161F">
        <w:rPr>
          <w:sz w:val="21"/>
          <w:szCs w:val="21"/>
        </w:rPr>
        <w:t>则相当不同，</w:t>
      </w:r>
      <w:r w:rsidRPr="003C161F">
        <w:rPr>
          <w:sz w:val="21"/>
          <w:szCs w:val="21"/>
        </w:rPr>
        <w:t xml:space="preserve">GYP </w:t>
      </w:r>
      <w:r w:rsidRPr="003C161F">
        <w:rPr>
          <w:sz w:val="21"/>
          <w:szCs w:val="21"/>
        </w:rPr>
        <w:t>的配置文件更多地强调模块化、结构化。看看下面这个示例文件：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
        <w:gridCol w:w="3727"/>
      </w:tblGrid>
      <w:tr w:rsidR="0062115A" w:rsidRPr="003C161F" w:rsidTr="00930461">
        <w:trPr>
          <w:tblCellSpacing w:w="15" w:type="dxa"/>
        </w:trPr>
        <w:tc>
          <w:tcPr>
            <w:tcW w:w="0" w:type="auto"/>
            <w:vAlign w:val="center"/>
            <w:hideMark/>
          </w:tcPr>
          <w:p w:rsidR="0062115A" w:rsidRPr="003C161F" w:rsidRDefault="0062115A" w:rsidP="0062115A">
            <w:pPr>
              <w:rPr>
                <w:sz w:val="21"/>
                <w:szCs w:val="21"/>
              </w:rPr>
            </w:pPr>
            <w:r w:rsidRPr="003C161F">
              <w:rPr>
                <w:sz w:val="21"/>
                <w:szCs w:val="21"/>
              </w:rPr>
              <w:t>1</w:t>
            </w:r>
          </w:p>
          <w:p w:rsidR="0062115A" w:rsidRPr="003C161F" w:rsidRDefault="0062115A" w:rsidP="0062115A">
            <w:pPr>
              <w:rPr>
                <w:sz w:val="21"/>
                <w:szCs w:val="21"/>
              </w:rPr>
            </w:pPr>
            <w:r w:rsidRPr="003C161F">
              <w:rPr>
                <w:sz w:val="21"/>
                <w:szCs w:val="21"/>
              </w:rPr>
              <w:t>2</w:t>
            </w:r>
          </w:p>
          <w:p w:rsidR="0062115A" w:rsidRPr="003C161F" w:rsidRDefault="0062115A" w:rsidP="0062115A">
            <w:pPr>
              <w:rPr>
                <w:sz w:val="21"/>
                <w:szCs w:val="21"/>
              </w:rPr>
            </w:pPr>
            <w:r w:rsidRPr="003C161F">
              <w:rPr>
                <w:sz w:val="21"/>
                <w:szCs w:val="21"/>
              </w:rPr>
              <w:t>3</w:t>
            </w:r>
          </w:p>
          <w:p w:rsidR="0062115A" w:rsidRPr="003C161F" w:rsidRDefault="0062115A" w:rsidP="0062115A">
            <w:pPr>
              <w:rPr>
                <w:sz w:val="21"/>
                <w:szCs w:val="21"/>
              </w:rPr>
            </w:pPr>
            <w:r w:rsidRPr="003C161F">
              <w:rPr>
                <w:sz w:val="21"/>
                <w:szCs w:val="21"/>
              </w:rPr>
              <w:t>4</w:t>
            </w:r>
          </w:p>
          <w:p w:rsidR="0062115A" w:rsidRPr="003C161F" w:rsidRDefault="0062115A" w:rsidP="0062115A">
            <w:pPr>
              <w:rPr>
                <w:sz w:val="21"/>
                <w:szCs w:val="21"/>
              </w:rPr>
            </w:pPr>
            <w:r w:rsidRPr="003C161F">
              <w:rPr>
                <w:sz w:val="21"/>
                <w:szCs w:val="21"/>
              </w:rPr>
              <w:t>5</w:t>
            </w:r>
          </w:p>
          <w:p w:rsidR="0062115A" w:rsidRPr="003C161F" w:rsidRDefault="0062115A" w:rsidP="0062115A">
            <w:pPr>
              <w:rPr>
                <w:sz w:val="21"/>
                <w:szCs w:val="21"/>
              </w:rPr>
            </w:pPr>
            <w:r w:rsidRPr="003C161F">
              <w:rPr>
                <w:sz w:val="21"/>
                <w:szCs w:val="21"/>
              </w:rPr>
              <w:t>6</w:t>
            </w:r>
          </w:p>
          <w:p w:rsidR="0062115A" w:rsidRPr="003C161F" w:rsidRDefault="0062115A" w:rsidP="0062115A">
            <w:pPr>
              <w:rPr>
                <w:sz w:val="21"/>
                <w:szCs w:val="21"/>
              </w:rPr>
            </w:pPr>
            <w:r w:rsidRPr="003C161F">
              <w:rPr>
                <w:sz w:val="21"/>
                <w:szCs w:val="21"/>
              </w:rPr>
              <w:t>7</w:t>
            </w:r>
          </w:p>
          <w:p w:rsidR="0062115A" w:rsidRPr="003C161F" w:rsidRDefault="0062115A" w:rsidP="0062115A">
            <w:pPr>
              <w:rPr>
                <w:sz w:val="21"/>
                <w:szCs w:val="21"/>
              </w:rPr>
            </w:pPr>
            <w:r w:rsidRPr="003C161F">
              <w:rPr>
                <w:sz w:val="21"/>
                <w:szCs w:val="21"/>
              </w:rPr>
              <w:t>8</w:t>
            </w:r>
          </w:p>
          <w:p w:rsidR="0062115A" w:rsidRPr="003C161F" w:rsidRDefault="0062115A" w:rsidP="0062115A">
            <w:pPr>
              <w:rPr>
                <w:sz w:val="21"/>
                <w:szCs w:val="21"/>
              </w:rPr>
            </w:pPr>
            <w:r w:rsidRPr="003C161F">
              <w:rPr>
                <w:sz w:val="21"/>
                <w:szCs w:val="21"/>
              </w:rPr>
              <w:t>9</w:t>
            </w:r>
          </w:p>
          <w:p w:rsidR="0062115A" w:rsidRPr="003C161F" w:rsidRDefault="0062115A" w:rsidP="0062115A">
            <w:pPr>
              <w:rPr>
                <w:sz w:val="21"/>
                <w:szCs w:val="21"/>
              </w:rPr>
            </w:pPr>
            <w:r w:rsidRPr="003C161F">
              <w:rPr>
                <w:sz w:val="21"/>
                <w:szCs w:val="21"/>
              </w:rPr>
              <w:t>10</w:t>
            </w:r>
          </w:p>
          <w:p w:rsidR="0062115A" w:rsidRPr="003C161F" w:rsidRDefault="0062115A" w:rsidP="0062115A">
            <w:pPr>
              <w:rPr>
                <w:sz w:val="21"/>
                <w:szCs w:val="21"/>
              </w:rPr>
            </w:pPr>
            <w:r w:rsidRPr="003C161F">
              <w:rPr>
                <w:sz w:val="21"/>
                <w:szCs w:val="21"/>
              </w:rPr>
              <w:t>11</w:t>
            </w:r>
          </w:p>
          <w:p w:rsidR="0062115A" w:rsidRPr="003C161F" w:rsidRDefault="0062115A" w:rsidP="0062115A">
            <w:pPr>
              <w:rPr>
                <w:sz w:val="21"/>
                <w:szCs w:val="21"/>
              </w:rPr>
            </w:pPr>
            <w:r w:rsidRPr="003C161F">
              <w:rPr>
                <w:sz w:val="21"/>
                <w:szCs w:val="21"/>
              </w:rPr>
              <w:t>12</w:t>
            </w:r>
          </w:p>
          <w:p w:rsidR="0062115A" w:rsidRPr="003C161F" w:rsidRDefault="0062115A" w:rsidP="0062115A">
            <w:pPr>
              <w:rPr>
                <w:sz w:val="21"/>
                <w:szCs w:val="21"/>
              </w:rPr>
            </w:pPr>
            <w:r w:rsidRPr="003C161F">
              <w:rPr>
                <w:sz w:val="21"/>
                <w:szCs w:val="21"/>
              </w:rPr>
              <w:t>13</w:t>
            </w:r>
          </w:p>
          <w:p w:rsidR="0062115A" w:rsidRPr="003C161F" w:rsidRDefault="0062115A" w:rsidP="0062115A">
            <w:pPr>
              <w:rPr>
                <w:sz w:val="21"/>
                <w:szCs w:val="21"/>
              </w:rPr>
            </w:pPr>
            <w:r w:rsidRPr="003C161F">
              <w:rPr>
                <w:sz w:val="21"/>
                <w:szCs w:val="21"/>
              </w:rPr>
              <w:t>14</w:t>
            </w:r>
          </w:p>
          <w:p w:rsidR="0062115A" w:rsidRPr="003C161F" w:rsidRDefault="0062115A" w:rsidP="0062115A">
            <w:pPr>
              <w:rPr>
                <w:sz w:val="21"/>
                <w:szCs w:val="21"/>
              </w:rPr>
            </w:pPr>
            <w:r w:rsidRPr="003C161F">
              <w:rPr>
                <w:sz w:val="21"/>
                <w:szCs w:val="21"/>
              </w:rPr>
              <w:t>15</w:t>
            </w:r>
          </w:p>
          <w:p w:rsidR="0062115A" w:rsidRPr="003C161F" w:rsidRDefault="0062115A" w:rsidP="0062115A">
            <w:pPr>
              <w:rPr>
                <w:sz w:val="21"/>
                <w:szCs w:val="21"/>
              </w:rPr>
            </w:pPr>
            <w:r w:rsidRPr="003C161F">
              <w:rPr>
                <w:sz w:val="21"/>
                <w:szCs w:val="21"/>
              </w:rPr>
              <w:t>16</w:t>
            </w:r>
          </w:p>
          <w:p w:rsidR="0062115A" w:rsidRPr="003C161F" w:rsidRDefault="0062115A" w:rsidP="0062115A">
            <w:pPr>
              <w:rPr>
                <w:sz w:val="21"/>
                <w:szCs w:val="21"/>
              </w:rPr>
            </w:pPr>
            <w:r w:rsidRPr="003C161F">
              <w:rPr>
                <w:sz w:val="21"/>
                <w:szCs w:val="21"/>
              </w:rPr>
              <w:t>17</w:t>
            </w:r>
          </w:p>
          <w:p w:rsidR="0062115A" w:rsidRPr="003C161F" w:rsidRDefault="0062115A" w:rsidP="0062115A">
            <w:pPr>
              <w:rPr>
                <w:sz w:val="21"/>
                <w:szCs w:val="21"/>
              </w:rPr>
            </w:pPr>
            <w:r w:rsidRPr="003C161F">
              <w:rPr>
                <w:sz w:val="21"/>
                <w:szCs w:val="21"/>
              </w:rPr>
              <w:t>18</w:t>
            </w:r>
          </w:p>
          <w:p w:rsidR="0062115A" w:rsidRPr="003C161F" w:rsidRDefault="0062115A" w:rsidP="0062115A">
            <w:pPr>
              <w:rPr>
                <w:sz w:val="21"/>
                <w:szCs w:val="21"/>
              </w:rPr>
            </w:pPr>
            <w:r w:rsidRPr="003C161F">
              <w:rPr>
                <w:sz w:val="21"/>
                <w:szCs w:val="21"/>
              </w:rPr>
              <w:t>19</w:t>
            </w:r>
          </w:p>
          <w:p w:rsidR="0062115A" w:rsidRPr="003C161F" w:rsidRDefault="0062115A" w:rsidP="0062115A">
            <w:pPr>
              <w:rPr>
                <w:sz w:val="21"/>
                <w:szCs w:val="21"/>
              </w:rPr>
            </w:pPr>
            <w:r w:rsidRPr="003C161F">
              <w:rPr>
                <w:sz w:val="21"/>
                <w:szCs w:val="21"/>
              </w:rPr>
              <w:t>20</w:t>
            </w:r>
          </w:p>
          <w:p w:rsidR="0062115A" w:rsidRPr="003C161F" w:rsidRDefault="0062115A" w:rsidP="0062115A">
            <w:pPr>
              <w:rPr>
                <w:sz w:val="21"/>
                <w:szCs w:val="21"/>
              </w:rPr>
            </w:pPr>
            <w:r w:rsidRPr="003C161F">
              <w:rPr>
                <w:sz w:val="21"/>
                <w:szCs w:val="21"/>
              </w:rPr>
              <w:t>21</w:t>
            </w:r>
          </w:p>
          <w:p w:rsidR="0062115A" w:rsidRPr="003C161F" w:rsidRDefault="0062115A" w:rsidP="0062115A">
            <w:pPr>
              <w:rPr>
                <w:sz w:val="21"/>
                <w:szCs w:val="21"/>
              </w:rPr>
            </w:pPr>
            <w:r w:rsidRPr="003C161F">
              <w:rPr>
                <w:sz w:val="21"/>
                <w:szCs w:val="21"/>
              </w:rPr>
              <w:t>22</w:t>
            </w:r>
          </w:p>
          <w:p w:rsidR="0062115A" w:rsidRPr="003C161F" w:rsidRDefault="0062115A" w:rsidP="0062115A">
            <w:pPr>
              <w:rPr>
                <w:sz w:val="21"/>
                <w:szCs w:val="21"/>
              </w:rPr>
            </w:pPr>
            <w:r w:rsidRPr="003C161F">
              <w:rPr>
                <w:sz w:val="21"/>
                <w:szCs w:val="21"/>
              </w:rPr>
              <w:t>23</w:t>
            </w:r>
          </w:p>
          <w:p w:rsidR="0062115A" w:rsidRPr="003C161F" w:rsidRDefault="0062115A" w:rsidP="0062115A">
            <w:pPr>
              <w:rPr>
                <w:sz w:val="21"/>
                <w:szCs w:val="21"/>
              </w:rPr>
            </w:pPr>
            <w:r w:rsidRPr="003C161F">
              <w:rPr>
                <w:sz w:val="21"/>
                <w:szCs w:val="21"/>
              </w:rPr>
              <w:t>24</w:t>
            </w:r>
          </w:p>
          <w:p w:rsidR="0062115A" w:rsidRPr="003C161F" w:rsidRDefault="0062115A" w:rsidP="0062115A">
            <w:pPr>
              <w:rPr>
                <w:sz w:val="21"/>
                <w:szCs w:val="21"/>
              </w:rPr>
            </w:pPr>
            <w:r w:rsidRPr="003C161F">
              <w:rPr>
                <w:sz w:val="21"/>
                <w:szCs w:val="21"/>
              </w:rPr>
              <w:t>25</w:t>
            </w:r>
          </w:p>
          <w:p w:rsidR="0062115A" w:rsidRPr="003C161F" w:rsidRDefault="0062115A" w:rsidP="0062115A">
            <w:pPr>
              <w:rPr>
                <w:sz w:val="21"/>
                <w:szCs w:val="21"/>
              </w:rPr>
            </w:pPr>
            <w:r w:rsidRPr="003C161F">
              <w:rPr>
                <w:sz w:val="21"/>
                <w:szCs w:val="21"/>
              </w:rPr>
              <w:t>26</w:t>
            </w:r>
          </w:p>
          <w:p w:rsidR="0062115A" w:rsidRPr="003C161F" w:rsidRDefault="0062115A" w:rsidP="0062115A">
            <w:pPr>
              <w:rPr>
                <w:sz w:val="21"/>
                <w:szCs w:val="21"/>
              </w:rPr>
            </w:pPr>
            <w:r w:rsidRPr="003C161F">
              <w:rPr>
                <w:sz w:val="21"/>
                <w:szCs w:val="21"/>
              </w:rPr>
              <w:t>27</w:t>
            </w:r>
          </w:p>
          <w:p w:rsidR="0062115A" w:rsidRPr="003C161F" w:rsidRDefault="0062115A" w:rsidP="0062115A">
            <w:pPr>
              <w:rPr>
                <w:sz w:val="21"/>
                <w:szCs w:val="21"/>
              </w:rPr>
            </w:pPr>
            <w:r w:rsidRPr="003C161F">
              <w:rPr>
                <w:sz w:val="21"/>
                <w:szCs w:val="21"/>
              </w:rPr>
              <w:t>28</w:t>
            </w:r>
          </w:p>
          <w:p w:rsidR="0062115A" w:rsidRPr="003C161F" w:rsidRDefault="0062115A" w:rsidP="0062115A">
            <w:pPr>
              <w:rPr>
                <w:sz w:val="21"/>
                <w:szCs w:val="21"/>
              </w:rPr>
            </w:pPr>
            <w:r w:rsidRPr="003C161F">
              <w:rPr>
                <w:sz w:val="21"/>
                <w:szCs w:val="21"/>
              </w:rPr>
              <w:t>29</w:t>
            </w:r>
          </w:p>
          <w:p w:rsidR="0062115A" w:rsidRPr="003C161F" w:rsidRDefault="0062115A" w:rsidP="0062115A">
            <w:pPr>
              <w:rPr>
                <w:sz w:val="21"/>
                <w:szCs w:val="21"/>
              </w:rPr>
            </w:pPr>
            <w:r w:rsidRPr="003C161F">
              <w:rPr>
                <w:sz w:val="21"/>
                <w:szCs w:val="21"/>
              </w:rPr>
              <w:t>30</w:t>
            </w:r>
          </w:p>
          <w:p w:rsidR="0062115A" w:rsidRPr="003C161F" w:rsidRDefault="0062115A" w:rsidP="0062115A">
            <w:pPr>
              <w:rPr>
                <w:sz w:val="21"/>
                <w:szCs w:val="21"/>
              </w:rPr>
            </w:pPr>
            <w:r w:rsidRPr="003C161F">
              <w:rPr>
                <w:sz w:val="21"/>
                <w:szCs w:val="21"/>
              </w:rPr>
              <w:t>31</w:t>
            </w:r>
          </w:p>
          <w:p w:rsidR="0062115A" w:rsidRPr="003C161F" w:rsidRDefault="0062115A" w:rsidP="0062115A">
            <w:pPr>
              <w:rPr>
                <w:sz w:val="21"/>
                <w:szCs w:val="21"/>
              </w:rPr>
            </w:pPr>
            <w:r w:rsidRPr="003C161F">
              <w:rPr>
                <w:sz w:val="21"/>
                <w:szCs w:val="21"/>
              </w:rPr>
              <w:t>32</w:t>
            </w:r>
          </w:p>
          <w:p w:rsidR="0062115A" w:rsidRPr="003C161F" w:rsidRDefault="0062115A" w:rsidP="0062115A">
            <w:pPr>
              <w:rPr>
                <w:sz w:val="21"/>
                <w:szCs w:val="21"/>
              </w:rPr>
            </w:pPr>
            <w:r w:rsidRPr="003C161F">
              <w:rPr>
                <w:sz w:val="21"/>
                <w:szCs w:val="21"/>
              </w:rPr>
              <w:t>33</w:t>
            </w:r>
          </w:p>
          <w:p w:rsidR="0062115A" w:rsidRPr="003C161F" w:rsidRDefault="0062115A" w:rsidP="0062115A">
            <w:pPr>
              <w:rPr>
                <w:sz w:val="21"/>
                <w:szCs w:val="21"/>
              </w:rPr>
            </w:pPr>
            <w:r w:rsidRPr="003C161F">
              <w:rPr>
                <w:sz w:val="21"/>
                <w:szCs w:val="21"/>
              </w:rPr>
              <w:t>34</w:t>
            </w:r>
          </w:p>
          <w:p w:rsidR="0062115A" w:rsidRPr="003C161F" w:rsidRDefault="0062115A" w:rsidP="0062115A">
            <w:pPr>
              <w:rPr>
                <w:sz w:val="21"/>
                <w:szCs w:val="21"/>
              </w:rPr>
            </w:pPr>
            <w:r w:rsidRPr="003C161F">
              <w:rPr>
                <w:sz w:val="21"/>
                <w:szCs w:val="21"/>
              </w:rPr>
              <w:t>35</w:t>
            </w:r>
          </w:p>
          <w:p w:rsidR="0062115A" w:rsidRPr="003C161F" w:rsidRDefault="0062115A" w:rsidP="0062115A">
            <w:pPr>
              <w:rPr>
                <w:sz w:val="21"/>
                <w:szCs w:val="21"/>
              </w:rPr>
            </w:pPr>
            <w:r w:rsidRPr="003C161F">
              <w:rPr>
                <w:sz w:val="21"/>
                <w:szCs w:val="21"/>
              </w:rPr>
              <w:t>36</w:t>
            </w:r>
          </w:p>
          <w:p w:rsidR="0062115A" w:rsidRPr="003C161F" w:rsidRDefault="0062115A" w:rsidP="0062115A">
            <w:pPr>
              <w:rPr>
                <w:sz w:val="21"/>
                <w:szCs w:val="21"/>
              </w:rPr>
            </w:pPr>
            <w:r w:rsidRPr="003C161F">
              <w:rPr>
                <w:sz w:val="21"/>
                <w:szCs w:val="21"/>
              </w:rPr>
              <w:t>37</w:t>
            </w:r>
          </w:p>
          <w:p w:rsidR="0062115A" w:rsidRPr="003C161F" w:rsidRDefault="0062115A" w:rsidP="0062115A">
            <w:pPr>
              <w:rPr>
                <w:sz w:val="21"/>
                <w:szCs w:val="21"/>
              </w:rPr>
            </w:pPr>
            <w:r w:rsidRPr="003C161F">
              <w:rPr>
                <w:sz w:val="21"/>
                <w:szCs w:val="21"/>
              </w:rPr>
              <w:t>38</w:t>
            </w:r>
          </w:p>
          <w:p w:rsidR="0062115A" w:rsidRPr="003C161F" w:rsidRDefault="0062115A" w:rsidP="0062115A">
            <w:pPr>
              <w:rPr>
                <w:sz w:val="21"/>
                <w:szCs w:val="21"/>
              </w:rPr>
            </w:pPr>
            <w:r w:rsidRPr="003C161F">
              <w:rPr>
                <w:sz w:val="21"/>
                <w:szCs w:val="21"/>
              </w:rPr>
              <w:t>39</w:t>
            </w:r>
          </w:p>
          <w:p w:rsidR="0062115A" w:rsidRPr="003C161F" w:rsidRDefault="0062115A" w:rsidP="0062115A">
            <w:pPr>
              <w:rPr>
                <w:sz w:val="21"/>
                <w:szCs w:val="21"/>
              </w:rPr>
            </w:pPr>
            <w:r w:rsidRPr="003C161F">
              <w:rPr>
                <w:sz w:val="21"/>
                <w:szCs w:val="21"/>
              </w:rPr>
              <w:t>40</w:t>
            </w:r>
          </w:p>
          <w:p w:rsidR="0062115A" w:rsidRPr="003C161F" w:rsidRDefault="0062115A" w:rsidP="0062115A">
            <w:pPr>
              <w:rPr>
                <w:sz w:val="21"/>
                <w:szCs w:val="21"/>
              </w:rPr>
            </w:pPr>
            <w:r w:rsidRPr="003C161F">
              <w:rPr>
                <w:sz w:val="21"/>
                <w:szCs w:val="21"/>
              </w:rPr>
              <w:t>41</w:t>
            </w:r>
          </w:p>
        </w:tc>
        <w:tc>
          <w:tcPr>
            <w:tcW w:w="0" w:type="auto"/>
            <w:vAlign w:val="center"/>
            <w:hideMark/>
          </w:tcPr>
          <w:p w:rsidR="0062115A" w:rsidRPr="003C161F" w:rsidRDefault="0062115A" w:rsidP="0062115A">
            <w:pPr>
              <w:rPr>
                <w:sz w:val="21"/>
                <w:szCs w:val="21"/>
              </w:rPr>
            </w:pPr>
            <w:r w:rsidRPr="003C161F">
              <w:rPr>
                <w:sz w:val="21"/>
                <w:szCs w:val="21"/>
              </w:rPr>
              <w:t>{</w:t>
            </w:r>
          </w:p>
          <w:p w:rsidR="0062115A" w:rsidRPr="003C161F" w:rsidRDefault="0062115A" w:rsidP="0062115A">
            <w:pPr>
              <w:rPr>
                <w:sz w:val="21"/>
                <w:szCs w:val="21"/>
              </w:rPr>
            </w:pPr>
            <w:r w:rsidRPr="003C161F">
              <w:rPr>
                <w:sz w:val="21"/>
                <w:szCs w:val="21"/>
              </w:rPr>
              <w:t xml:space="preserve">  'targets': [</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'target_name': 'foo',</w:t>
            </w:r>
          </w:p>
          <w:p w:rsidR="0062115A" w:rsidRPr="003C161F" w:rsidRDefault="0062115A" w:rsidP="0062115A">
            <w:pPr>
              <w:rPr>
                <w:sz w:val="21"/>
                <w:szCs w:val="21"/>
              </w:rPr>
            </w:pPr>
            <w:r w:rsidRPr="003C161F">
              <w:rPr>
                <w:sz w:val="21"/>
                <w:szCs w:val="21"/>
              </w:rPr>
              <w:t xml:space="preserve">      'type': '&lt;(library)',</w:t>
            </w:r>
          </w:p>
          <w:p w:rsidR="0062115A" w:rsidRPr="003C161F" w:rsidRDefault="0062115A" w:rsidP="0062115A">
            <w:pPr>
              <w:rPr>
                <w:sz w:val="21"/>
                <w:szCs w:val="21"/>
              </w:rPr>
            </w:pPr>
            <w:r w:rsidRPr="003C161F">
              <w:rPr>
                <w:sz w:val="21"/>
                <w:szCs w:val="21"/>
              </w:rPr>
              <w:t xml:space="preserve">      'dependencies': [</w:t>
            </w:r>
          </w:p>
          <w:p w:rsidR="0062115A" w:rsidRPr="003C161F" w:rsidRDefault="0062115A" w:rsidP="0062115A">
            <w:pPr>
              <w:rPr>
                <w:sz w:val="21"/>
                <w:szCs w:val="21"/>
              </w:rPr>
            </w:pPr>
            <w:r w:rsidRPr="003C161F">
              <w:rPr>
                <w:sz w:val="21"/>
                <w:szCs w:val="21"/>
              </w:rPr>
              <w:t xml:space="preserve">        'bar',</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'defines': [</w:t>
            </w:r>
          </w:p>
          <w:p w:rsidR="0062115A" w:rsidRPr="003C161F" w:rsidRDefault="0062115A" w:rsidP="0062115A">
            <w:pPr>
              <w:rPr>
                <w:sz w:val="21"/>
                <w:szCs w:val="21"/>
              </w:rPr>
            </w:pPr>
            <w:r w:rsidRPr="003C161F">
              <w:rPr>
                <w:sz w:val="21"/>
                <w:szCs w:val="21"/>
              </w:rPr>
              <w:t xml:space="preserve">        'DEFINE_FOO',</w:t>
            </w:r>
          </w:p>
          <w:p w:rsidR="0062115A" w:rsidRPr="003C161F" w:rsidRDefault="0062115A" w:rsidP="0062115A">
            <w:pPr>
              <w:rPr>
                <w:sz w:val="21"/>
                <w:szCs w:val="21"/>
              </w:rPr>
            </w:pPr>
            <w:r w:rsidRPr="003C161F">
              <w:rPr>
                <w:sz w:val="21"/>
                <w:szCs w:val="21"/>
              </w:rPr>
              <w:t xml:space="preserve">        'DEFINE_A_VALUE=value',</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'include_dirs': [</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'sources': [</w:t>
            </w:r>
          </w:p>
          <w:p w:rsidR="0062115A" w:rsidRPr="003C161F" w:rsidRDefault="0062115A" w:rsidP="0062115A">
            <w:pPr>
              <w:rPr>
                <w:sz w:val="21"/>
                <w:szCs w:val="21"/>
              </w:rPr>
            </w:pPr>
            <w:r w:rsidRPr="003C161F">
              <w:rPr>
                <w:sz w:val="21"/>
                <w:szCs w:val="21"/>
              </w:rPr>
              <w:t xml:space="preserve">        'file1.cc',</w:t>
            </w:r>
          </w:p>
          <w:p w:rsidR="0062115A" w:rsidRPr="003C161F" w:rsidRDefault="0062115A" w:rsidP="0062115A">
            <w:pPr>
              <w:rPr>
                <w:sz w:val="21"/>
                <w:szCs w:val="21"/>
              </w:rPr>
            </w:pPr>
            <w:r w:rsidRPr="003C161F">
              <w:rPr>
                <w:sz w:val="21"/>
                <w:szCs w:val="21"/>
              </w:rPr>
              <w:t xml:space="preserve">        'file2.cc',</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'conditions': [</w:t>
            </w:r>
          </w:p>
          <w:p w:rsidR="0062115A" w:rsidRPr="003C161F" w:rsidRDefault="0062115A" w:rsidP="0062115A">
            <w:pPr>
              <w:rPr>
                <w:sz w:val="21"/>
                <w:szCs w:val="21"/>
              </w:rPr>
            </w:pPr>
            <w:r w:rsidRPr="003C161F">
              <w:rPr>
                <w:sz w:val="21"/>
                <w:szCs w:val="21"/>
              </w:rPr>
              <w:t xml:space="preserve">        ['OS=="linux"', {</w:t>
            </w:r>
          </w:p>
          <w:p w:rsidR="0062115A" w:rsidRPr="003C161F" w:rsidRDefault="0062115A" w:rsidP="0062115A">
            <w:pPr>
              <w:rPr>
                <w:sz w:val="21"/>
                <w:szCs w:val="21"/>
              </w:rPr>
            </w:pPr>
            <w:r w:rsidRPr="003C161F">
              <w:rPr>
                <w:sz w:val="21"/>
                <w:szCs w:val="21"/>
              </w:rPr>
              <w:t xml:space="preserve">          'defines': [</w:t>
            </w:r>
          </w:p>
          <w:p w:rsidR="0062115A" w:rsidRPr="003C161F" w:rsidRDefault="0062115A" w:rsidP="0062115A">
            <w:pPr>
              <w:rPr>
                <w:sz w:val="21"/>
                <w:szCs w:val="21"/>
              </w:rPr>
            </w:pPr>
            <w:r w:rsidRPr="003C161F">
              <w:rPr>
                <w:sz w:val="21"/>
                <w:szCs w:val="21"/>
              </w:rPr>
              <w:t xml:space="preserve">            'LINUX_DEFINE',</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'include_dirs': [</w:t>
            </w:r>
          </w:p>
          <w:p w:rsidR="0062115A" w:rsidRPr="003C161F" w:rsidRDefault="0062115A" w:rsidP="0062115A">
            <w:pPr>
              <w:rPr>
                <w:sz w:val="21"/>
                <w:szCs w:val="21"/>
              </w:rPr>
            </w:pPr>
            <w:r w:rsidRPr="003C161F">
              <w:rPr>
                <w:sz w:val="21"/>
                <w:szCs w:val="21"/>
              </w:rPr>
              <w:t xml:space="preserve">            'include/linux',</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['OS=="win"', {</w:t>
            </w:r>
          </w:p>
          <w:p w:rsidR="0062115A" w:rsidRPr="003C161F" w:rsidRDefault="0062115A" w:rsidP="0062115A">
            <w:pPr>
              <w:rPr>
                <w:sz w:val="21"/>
                <w:szCs w:val="21"/>
              </w:rPr>
            </w:pPr>
            <w:r w:rsidRPr="003C161F">
              <w:rPr>
                <w:sz w:val="21"/>
                <w:szCs w:val="21"/>
              </w:rPr>
              <w:t xml:space="preserve">          'defines': [</w:t>
            </w:r>
          </w:p>
          <w:p w:rsidR="0062115A" w:rsidRPr="003C161F" w:rsidRDefault="0062115A" w:rsidP="0062115A">
            <w:pPr>
              <w:rPr>
                <w:sz w:val="21"/>
                <w:szCs w:val="21"/>
              </w:rPr>
            </w:pPr>
            <w:r w:rsidRPr="003C161F">
              <w:rPr>
                <w:sz w:val="21"/>
                <w:szCs w:val="21"/>
              </w:rPr>
              <w:t xml:space="preserve">            'WINDOWS_SPECIFIC_DEFINE',</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 { # OS != "win",</w:t>
            </w:r>
          </w:p>
          <w:p w:rsidR="0062115A" w:rsidRPr="003C161F" w:rsidRDefault="0062115A" w:rsidP="0062115A">
            <w:pPr>
              <w:rPr>
                <w:sz w:val="21"/>
                <w:szCs w:val="21"/>
              </w:rPr>
            </w:pPr>
            <w:r w:rsidRPr="003C161F">
              <w:rPr>
                <w:sz w:val="21"/>
                <w:szCs w:val="21"/>
              </w:rPr>
              <w:t xml:space="preserve">          'defines': [</w:t>
            </w:r>
          </w:p>
          <w:p w:rsidR="0062115A" w:rsidRPr="003C161F" w:rsidRDefault="0062115A" w:rsidP="0062115A">
            <w:pPr>
              <w:rPr>
                <w:sz w:val="21"/>
                <w:szCs w:val="21"/>
              </w:rPr>
            </w:pPr>
            <w:r w:rsidRPr="003C161F">
              <w:rPr>
                <w:sz w:val="21"/>
                <w:szCs w:val="21"/>
              </w:rPr>
              <w:t xml:space="preserve">            'NON_WINDOWS_DEFINE',</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 xml:space="preserve">  ],</w:t>
            </w:r>
          </w:p>
          <w:p w:rsidR="0062115A" w:rsidRPr="003C161F" w:rsidRDefault="0062115A" w:rsidP="0062115A">
            <w:pPr>
              <w:rPr>
                <w:sz w:val="21"/>
                <w:szCs w:val="21"/>
              </w:rPr>
            </w:pPr>
            <w:r w:rsidRPr="003C161F">
              <w:rPr>
                <w:sz w:val="21"/>
                <w:szCs w:val="21"/>
              </w:rPr>
              <w:t>}</w:t>
            </w:r>
          </w:p>
        </w:tc>
      </w:tr>
    </w:tbl>
    <w:p w:rsidR="0062115A" w:rsidRPr="003C161F" w:rsidRDefault="0062115A" w:rsidP="0062115A">
      <w:pPr>
        <w:rPr>
          <w:sz w:val="21"/>
          <w:szCs w:val="21"/>
        </w:rPr>
      </w:pPr>
      <w:r w:rsidRPr="003C161F">
        <w:rPr>
          <w:sz w:val="21"/>
          <w:szCs w:val="21"/>
        </w:rPr>
        <w:t>我们可以立马看出上面这个配置文件的输出目标只有一个，也就是</w:t>
      </w:r>
      <w:r w:rsidRPr="003C161F">
        <w:rPr>
          <w:sz w:val="21"/>
          <w:szCs w:val="21"/>
        </w:rPr>
        <w:t xml:space="preserve"> foo</w:t>
      </w:r>
      <w:r w:rsidRPr="003C161F">
        <w:rPr>
          <w:sz w:val="21"/>
          <w:szCs w:val="21"/>
        </w:rPr>
        <w:t>，它是一个库文件（至于是静态的还是动态的这需要在生成项目时指定），它依赖的目标、宏定义、包含的头文件路径、源文件是什么，以及根据不同平台设定的不同配置等。这种定义配置文件的方式相比</w:t>
      </w:r>
      <w:r w:rsidRPr="003C161F">
        <w:rPr>
          <w:sz w:val="21"/>
          <w:szCs w:val="21"/>
        </w:rPr>
        <w:t xml:space="preserve"> CMake </w:t>
      </w:r>
      <w:r w:rsidRPr="003C161F">
        <w:rPr>
          <w:sz w:val="21"/>
          <w:szCs w:val="21"/>
        </w:rPr>
        <w:t>来说，让我觉得更加舒服，也更加清晰，特别是当一个输出目标的配置越来越多时，使用</w:t>
      </w:r>
      <w:r w:rsidRPr="003C161F">
        <w:rPr>
          <w:sz w:val="21"/>
          <w:szCs w:val="21"/>
        </w:rPr>
        <w:t xml:space="preserve"> CMake </w:t>
      </w:r>
      <w:r w:rsidRPr="003C161F">
        <w:rPr>
          <w:sz w:val="21"/>
          <w:szCs w:val="21"/>
        </w:rPr>
        <w:t>来管理可能会愈加混乱。</w:t>
      </w:r>
    </w:p>
    <w:p w:rsidR="0062115A" w:rsidRPr="003C161F" w:rsidRDefault="0062115A" w:rsidP="0062115A">
      <w:pPr>
        <w:rPr>
          <w:sz w:val="21"/>
          <w:szCs w:val="21"/>
        </w:rPr>
      </w:pPr>
      <w:r w:rsidRPr="003C161F">
        <w:rPr>
          <w:sz w:val="21"/>
          <w:szCs w:val="21"/>
        </w:rPr>
        <w:t>配置文件的编写方式是我区分</w:t>
      </w:r>
      <w:r w:rsidRPr="003C161F">
        <w:rPr>
          <w:sz w:val="21"/>
          <w:szCs w:val="21"/>
        </w:rPr>
        <w:t xml:space="preserve"> GYP </w:t>
      </w:r>
      <w:r w:rsidRPr="003C161F">
        <w:rPr>
          <w:sz w:val="21"/>
          <w:szCs w:val="21"/>
        </w:rPr>
        <w:t>和</w:t>
      </w:r>
      <w:r w:rsidRPr="003C161F">
        <w:rPr>
          <w:sz w:val="21"/>
          <w:szCs w:val="21"/>
        </w:rPr>
        <w:t xml:space="preserve"> CMake </w:t>
      </w:r>
      <w:r w:rsidRPr="003C161F">
        <w:rPr>
          <w:sz w:val="21"/>
          <w:szCs w:val="21"/>
        </w:rPr>
        <w:t>之间最大的不同点，当然</w:t>
      </w:r>
      <w:r w:rsidRPr="003C161F">
        <w:rPr>
          <w:sz w:val="21"/>
          <w:szCs w:val="21"/>
        </w:rPr>
        <w:t xml:space="preserve"> GYP </w:t>
      </w:r>
      <w:r w:rsidRPr="003C161F">
        <w:rPr>
          <w:sz w:val="21"/>
          <w:szCs w:val="21"/>
        </w:rPr>
        <w:t>也有一些小细节值得注意，比如支持跨平台项目工程文件输出，</w:t>
      </w:r>
      <w:r w:rsidRPr="003C161F">
        <w:rPr>
          <w:sz w:val="21"/>
          <w:szCs w:val="21"/>
        </w:rPr>
        <w:t xml:space="preserve">Windows </w:t>
      </w:r>
      <w:r w:rsidRPr="003C161F">
        <w:rPr>
          <w:sz w:val="21"/>
          <w:szCs w:val="21"/>
        </w:rPr>
        <w:t>平台默认是</w:t>
      </w:r>
      <w:r w:rsidRPr="003C161F">
        <w:rPr>
          <w:sz w:val="21"/>
          <w:szCs w:val="21"/>
        </w:rPr>
        <w:t xml:space="preserve"> Visual Studio</w:t>
      </w:r>
      <w:r w:rsidRPr="003C161F">
        <w:rPr>
          <w:sz w:val="21"/>
          <w:szCs w:val="21"/>
        </w:rPr>
        <w:t>，</w:t>
      </w:r>
      <w:r w:rsidRPr="003C161F">
        <w:rPr>
          <w:sz w:val="21"/>
          <w:szCs w:val="21"/>
        </w:rPr>
        <w:t xml:space="preserve">Linux </w:t>
      </w:r>
      <w:r w:rsidRPr="003C161F">
        <w:rPr>
          <w:sz w:val="21"/>
          <w:szCs w:val="21"/>
        </w:rPr>
        <w:t>平台默认是</w:t>
      </w:r>
      <w:r w:rsidRPr="003C161F">
        <w:rPr>
          <w:sz w:val="21"/>
          <w:szCs w:val="21"/>
        </w:rPr>
        <w:t xml:space="preserve"> Makefile</w:t>
      </w:r>
      <w:r w:rsidRPr="003C161F">
        <w:rPr>
          <w:sz w:val="21"/>
          <w:szCs w:val="21"/>
        </w:rPr>
        <w:t>，</w:t>
      </w:r>
      <w:r w:rsidRPr="003C161F">
        <w:rPr>
          <w:sz w:val="21"/>
          <w:szCs w:val="21"/>
        </w:rPr>
        <w:t xml:space="preserve">Mac </w:t>
      </w:r>
      <w:r w:rsidRPr="003C161F">
        <w:rPr>
          <w:sz w:val="21"/>
          <w:szCs w:val="21"/>
        </w:rPr>
        <w:t>平台默认是</w:t>
      </w:r>
      <w:r w:rsidRPr="003C161F">
        <w:rPr>
          <w:sz w:val="21"/>
          <w:szCs w:val="21"/>
        </w:rPr>
        <w:t xml:space="preserve"> Xcode</w:t>
      </w:r>
      <w:r w:rsidRPr="003C161F">
        <w:rPr>
          <w:sz w:val="21"/>
          <w:szCs w:val="21"/>
        </w:rPr>
        <w:t>，这个功能</w:t>
      </w:r>
      <w:r w:rsidRPr="003C161F">
        <w:rPr>
          <w:sz w:val="21"/>
          <w:szCs w:val="21"/>
        </w:rPr>
        <w:t xml:space="preserve"> CMake </w:t>
      </w:r>
      <w:r w:rsidRPr="003C161F">
        <w:rPr>
          <w:sz w:val="21"/>
          <w:szCs w:val="21"/>
        </w:rPr>
        <w:t>也同样支持</w:t>
      </w:r>
      <w:del w:id="215" w:author="Unknown">
        <w:r w:rsidRPr="003C161F">
          <w:rPr>
            <w:sz w:val="21"/>
            <w:szCs w:val="21"/>
          </w:rPr>
          <w:delText>，只是缺少了</w:delText>
        </w:r>
        <w:r w:rsidRPr="003C161F">
          <w:rPr>
            <w:sz w:val="21"/>
            <w:szCs w:val="21"/>
          </w:rPr>
          <w:delText xml:space="preserve"> Xcode</w:delText>
        </w:r>
      </w:del>
      <w:r w:rsidRPr="003C161F">
        <w:rPr>
          <w:sz w:val="21"/>
          <w:szCs w:val="21"/>
        </w:rPr>
        <w:t>。</w:t>
      </w:r>
      <w:r w:rsidRPr="003C161F">
        <w:rPr>
          <w:sz w:val="21"/>
          <w:szCs w:val="21"/>
        </w:rPr>
        <w:t xml:space="preserve">Chromium </w:t>
      </w:r>
      <w:r w:rsidRPr="003C161F">
        <w:rPr>
          <w:sz w:val="21"/>
          <w:szCs w:val="21"/>
        </w:rPr>
        <w:t>团队成员也撰文详细</w:t>
      </w:r>
      <w:hyperlink r:id="rId196" w:history="1">
        <w:r w:rsidRPr="003C161F">
          <w:rPr>
            <w:rStyle w:val="a7"/>
            <w:sz w:val="21"/>
            <w:szCs w:val="21"/>
          </w:rPr>
          <w:t>比较</w:t>
        </w:r>
      </w:hyperlink>
      <w:r w:rsidRPr="003C161F">
        <w:rPr>
          <w:sz w:val="21"/>
          <w:szCs w:val="21"/>
        </w:rPr>
        <w:t>了</w:t>
      </w:r>
      <w:r w:rsidRPr="003C161F">
        <w:rPr>
          <w:sz w:val="21"/>
          <w:szCs w:val="21"/>
        </w:rPr>
        <w:t xml:space="preserve"> GYP </w:t>
      </w:r>
      <w:r w:rsidRPr="003C161F">
        <w:rPr>
          <w:sz w:val="21"/>
          <w:szCs w:val="21"/>
        </w:rPr>
        <w:t>和</w:t>
      </w:r>
      <w:r w:rsidRPr="003C161F">
        <w:rPr>
          <w:sz w:val="21"/>
          <w:szCs w:val="21"/>
        </w:rPr>
        <w:t xml:space="preserve"> CMake </w:t>
      </w:r>
      <w:r w:rsidRPr="003C161F">
        <w:rPr>
          <w:sz w:val="21"/>
          <w:szCs w:val="21"/>
        </w:rPr>
        <w:t>之间的优缺点，在开发</w:t>
      </w:r>
      <w:r w:rsidRPr="003C161F">
        <w:rPr>
          <w:sz w:val="21"/>
          <w:szCs w:val="21"/>
        </w:rPr>
        <w:t xml:space="preserve"> GYP </w:t>
      </w:r>
      <w:r w:rsidRPr="003C161F">
        <w:rPr>
          <w:sz w:val="21"/>
          <w:szCs w:val="21"/>
        </w:rPr>
        <w:t>之前，他们也曾试图转到</w:t>
      </w:r>
      <w:r w:rsidRPr="003C161F">
        <w:rPr>
          <w:sz w:val="21"/>
          <w:szCs w:val="21"/>
        </w:rPr>
        <w:t xml:space="preserve"> </w:t>
      </w:r>
      <w:hyperlink r:id="rId197" w:history="1">
        <w:r w:rsidRPr="003C161F">
          <w:rPr>
            <w:rStyle w:val="a7"/>
            <w:sz w:val="21"/>
            <w:szCs w:val="21"/>
          </w:rPr>
          <w:t>SCons</w:t>
        </w:r>
      </w:hyperlink>
      <w:r w:rsidRPr="003C161F">
        <w:rPr>
          <w:sz w:val="21"/>
          <w:szCs w:val="21"/>
        </w:rPr>
        <w:t>（这个我没用过，有经验的同学可以比较一下），但是失败了，于是</w:t>
      </w:r>
      <w:r w:rsidRPr="003C161F">
        <w:rPr>
          <w:sz w:val="21"/>
          <w:szCs w:val="21"/>
        </w:rPr>
        <w:t xml:space="preserve"> GYP </w:t>
      </w:r>
      <w:r w:rsidRPr="003C161F">
        <w:rPr>
          <w:sz w:val="21"/>
          <w:szCs w:val="21"/>
        </w:rPr>
        <w:t>就诞生了。</w:t>
      </w:r>
    </w:p>
    <w:p w:rsidR="0062115A" w:rsidRPr="003C161F" w:rsidRDefault="0062115A" w:rsidP="0062115A">
      <w:pPr>
        <w:rPr>
          <w:sz w:val="21"/>
          <w:szCs w:val="21"/>
        </w:rPr>
      </w:pPr>
      <w:r w:rsidRPr="003C161F">
        <w:rPr>
          <w:sz w:val="21"/>
          <w:szCs w:val="21"/>
        </w:rPr>
        <w:lastRenderedPageBreak/>
        <w:t>当然</w:t>
      </w:r>
      <w:r w:rsidRPr="003C161F">
        <w:rPr>
          <w:sz w:val="21"/>
          <w:szCs w:val="21"/>
        </w:rPr>
        <w:t xml:space="preserve"> GYP </w:t>
      </w:r>
      <w:r w:rsidRPr="003C161F">
        <w:rPr>
          <w:sz w:val="21"/>
          <w:szCs w:val="21"/>
        </w:rPr>
        <w:t>也不是没有缺点，相反，我觉得它的「缺点」一大堆：</w:t>
      </w:r>
    </w:p>
    <w:p w:rsidR="0062115A" w:rsidRPr="003C161F" w:rsidRDefault="0062115A" w:rsidP="0062115A">
      <w:pPr>
        <w:rPr>
          <w:sz w:val="21"/>
          <w:szCs w:val="21"/>
        </w:rPr>
      </w:pPr>
      <w:r w:rsidRPr="003C161F">
        <w:rPr>
          <w:sz w:val="21"/>
          <w:szCs w:val="21"/>
        </w:rPr>
        <w:t>文档不够完整，项目不够正式，某些地方还保留着</w:t>
      </w:r>
      <w:r w:rsidRPr="003C161F">
        <w:rPr>
          <w:sz w:val="21"/>
          <w:szCs w:val="21"/>
        </w:rPr>
        <w:t xml:space="preserve"> Chromium </w:t>
      </w:r>
      <w:r w:rsidRPr="003C161F">
        <w:rPr>
          <w:sz w:val="21"/>
          <w:szCs w:val="21"/>
        </w:rPr>
        <w:t>的影子，看起来像是还没有完全独立出来。</w:t>
      </w:r>
    </w:p>
    <w:p w:rsidR="0062115A" w:rsidRPr="003C161F" w:rsidRDefault="0062115A" w:rsidP="0062115A">
      <w:pPr>
        <w:rPr>
          <w:sz w:val="21"/>
          <w:szCs w:val="21"/>
        </w:rPr>
      </w:pPr>
      <w:r w:rsidRPr="003C161F">
        <w:rPr>
          <w:sz w:val="21"/>
          <w:szCs w:val="21"/>
        </w:rPr>
        <w:t>大量的括号嵌套，很容易让人看晕，有过</w:t>
      </w:r>
      <w:r w:rsidRPr="003C161F">
        <w:rPr>
          <w:sz w:val="21"/>
          <w:szCs w:val="21"/>
        </w:rPr>
        <w:t xml:space="preserve"> Lisp </w:t>
      </w:r>
      <w:r w:rsidRPr="003C161F">
        <w:rPr>
          <w:sz w:val="21"/>
          <w:szCs w:val="21"/>
        </w:rPr>
        <w:t>使用经验的同学可以对号入座。对于有括号恐惧症，或者不使用现代编辑器的同学基本可以绕行。</w:t>
      </w:r>
    </w:p>
    <w:p w:rsidR="0062115A" w:rsidRPr="003C161F" w:rsidRDefault="0062115A" w:rsidP="0062115A">
      <w:pPr>
        <w:rPr>
          <w:sz w:val="21"/>
          <w:szCs w:val="21"/>
        </w:rPr>
      </w:pPr>
      <w:r w:rsidRPr="003C161F">
        <w:rPr>
          <w:sz w:val="21"/>
          <w:szCs w:val="21"/>
        </w:rPr>
        <w:t>为了支持跨平台，有时不得不加入某些特定平台的配置信息，比如只适用于</w:t>
      </w:r>
      <w:r w:rsidRPr="003C161F">
        <w:rPr>
          <w:sz w:val="21"/>
          <w:szCs w:val="21"/>
        </w:rPr>
        <w:t xml:space="preserve"> Visual Studio </w:t>
      </w:r>
      <w:r w:rsidRPr="003C161F">
        <w:rPr>
          <w:sz w:val="21"/>
          <w:szCs w:val="21"/>
        </w:rPr>
        <w:t>的</w:t>
      </w:r>
      <w:r w:rsidRPr="003C161F">
        <w:rPr>
          <w:sz w:val="21"/>
          <w:szCs w:val="21"/>
        </w:rPr>
        <w:t xml:space="preserve"> RuntimeLibrary </w:t>
      </w:r>
      <w:r w:rsidRPr="003C161F">
        <w:rPr>
          <w:sz w:val="21"/>
          <w:szCs w:val="21"/>
        </w:rPr>
        <w:t>配置，这不利于跨平台配置文件的编写，也无形中增加了编写复杂度。</w:t>
      </w:r>
    </w:p>
    <w:p w:rsidR="0062115A" w:rsidRPr="003C161F" w:rsidRDefault="0062115A" w:rsidP="0062115A">
      <w:pPr>
        <w:rPr>
          <w:sz w:val="21"/>
          <w:szCs w:val="21"/>
        </w:rPr>
      </w:pPr>
      <w:r w:rsidRPr="003C161F">
        <w:rPr>
          <w:sz w:val="21"/>
          <w:szCs w:val="21"/>
        </w:rPr>
        <w:t>不支持</w:t>
      </w:r>
      <w:r w:rsidRPr="003C161F">
        <w:rPr>
          <w:sz w:val="21"/>
          <w:szCs w:val="21"/>
        </w:rPr>
        <w:t xml:space="preserve"> make clean</w:t>
      </w:r>
      <w:r w:rsidRPr="003C161F">
        <w:rPr>
          <w:sz w:val="21"/>
          <w:szCs w:val="21"/>
        </w:rPr>
        <w:t>，唯一的方法就是将输出目录整个删除或者手动删除其中的某些文件。</w:t>
      </w:r>
    </w:p>
    <w:p w:rsidR="0062115A" w:rsidRPr="003C161F" w:rsidRDefault="0062115A" w:rsidP="0062115A">
      <w:pPr>
        <w:rPr>
          <w:sz w:val="21"/>
          <w:szCs w:val="21"/>
        </w:rPr>
      </w:pPr>
      <w:r w:rsidRPr="003C161F">
        <w:rPr>
          <w:sz w:val="21"/>
          <w:szCs w:val="21"/>
        </w:rPr>
        <w:t>如果你已经打算尝试</w:t>
      </w:r>
      <w:r w:rsidRPr="003C161F">
        <w:rPr>
          <w:sz w:val="21"/>
          <w:szCs w:val="21"/>
        </w:rPr>
        <w:t xml:space="preserve"> GYP</w:t>
      </w:r>
      <w:r w:rsidRPr="003C161F">
        <w:rPr>
          <w:sz w:val="21"/>
          <w:szCs w:val="21"/>
        </w:rPr>
        <w:t>，那一定记得在生成项目工程文件时加上</w:t>
      </w:r>
      <w:r w:rsidRPr="003C161F">
        <w:rPr>
          <w:sz w:val="21"/>
          <w:szCs w:val="21"/>
        </w:rPr>
        <w:t xml:space="preserve"> --depth </w:t>
      </w:r>
      <w:r w:rsidRPr="003C161F">
        <w:rPr>
          <w:sz w:val="21"/>
          <w:szCs w:val="21"/>
        </w:rPr>
        <w:t>参数，譬如：</w:t>
      </w:r>
    </w:p>
    <w:p w:rsidR="0062115A" w:rsidRPr="003C161F" w:rsidRDefault="0062115A" w:rsidP="0062115A">
      <w:pPr>
        <w:rPr>
          <w:sz w:val="21"/>
          <w:szCs w:val="21"/>
        </w:rPr>
      </w:pPr>
      <w:r w:rsidRPr="003C161F">
        <w:rPr>
          <w:sz w:val="21"/>
          <w:szCs w:val="21"/>
        </w:rPr>
        <w:t xml:space="preserve">$ </w:t>
      </w:r>
      <w:proofErr w:type="gramStart"/>
      <w:r w:rsidRPr="003C161F">
        <w:rPr>
          <w:sz w:val="21"/>
          <w:szCs w:val="21"/>
        </w:rPr>
        <w:t>gyp</w:t>
      </w:r>
      <w:proofErr w:type="gramEnd"/>
      <w:r w:rsidRPr="003C161F">
        <w:rPr>
          <w:sz w:val="21"/>
          <w:szCs w:val="21"/>
        </w:rPr>
        <w:t xml:space="preserve"> --depth=. foo.gyp</w:t>
      </w:r>
    </w:p>
    <w:p w:rsidR="0062115A" w:rsidRPr="003C161F" w:rsidRDefault="0062115A" w:rsidP="0062115A">
      <w:pPr>
        <w:rPr>
          <w:sz w:val="21"/>
          <w:szCs w:val="21"/>
        </w:rPr>
      </w:pPr>
      <w:r w:rsidRPr="003C161F">
        <w:rPr>
          <w:sz w:val="21"/>
          <w:szCs w:val="21"/>
        </w:rPr>
        <w:t>这也是一个从</w:t>
      </w:r>
      <w:r w:rsidRPr="003C161F">
        <w:rPr>
          <w:sz w:val="21"/>
          <w:szCs w:val="21"/>
        </w:rPr>
        <w:t xml:space="preserve"> Chromium </w:t>
      </w:r>
      <w:r w:rsidRPr="003C161F">
        <w:rPr>
          <w:sz w:val="21"/>
          <w:szCs w:val="21"/>
        </w:rPr>
        <w:t>项目遗留下来的历史问题。</w:t>
      </w:r>
    </w:p>
    <w:p w:rsidR="0062115A" w:rsidRPr="003C161F" w:rsidRDefault="0062115A" w:rsidP="0062115A">
      <w:pPr>
        <w:rPr>
          <w:sz w:val="21"/>
          <w:szCs w:val="21"/>
        </w:rPr>
      </w:pPr>
    </w:p>
    <w:p w:rsidR="0062115A" w:rsidRPr="003C161F" w:rsidRDefault="0062115A" w:rsidP="0062115A">
      <w:pPr>
        <w:rPr>
          <w:sz w:val="21"/>
          <w:szCs w:val="21"/>
        </w:rPr>
      </w:pPr>
    </w:p>
    <w:p w:rsidR="001777F6" w:rsidRPr="003C161F" w:rsidRDefault="001777F6" w:rsidP="008A43FE">
      <w:pPr>
        <w:pStyle w:val="ab"/>
        <w:numPr>
          <w:ilvl w:val="1"/>
          <w:numId w:val="5"/>
        </w:numPr>
        <w:ind w:firstLineChars="0"/>
        <w:outlineLvl w:val="1"/>
        <w:rPr>
          <w:rFonts w:asciiTheme="minorEastAsia" w:eastAsiaTheme="minorEastAsia" w:hAnsiTheme="minorEastAsia"/>
          <w:b/>
          <w:sz w:val="21"/>
        </w:rPr>
      </w:pPr>
      <w:bookmarkStart w:id="216" w:name="_Toc381081896"/>
      <w:bookmarkStart w:id="217" w:name="_Toc381116553"/>
      <w:r w:rsidRPr="003C161F">
        <w:rPr>
          <w:rFonts w:asciiTheme="minorEastAsia" w:eastAsiaTheme="minorEastAsia" w:hAnsiTheme="minorEastAsia" w:hint="eastAsia"/>
          <w:b/>
          <w:sz w:val="21"/>
        </w:rPr>
        <w:t>Google test程序</w:t>
      </w:r>
      <w:bookmarkEnd w:id="216"/>
      <w:bookmarkEnd w:id="217"/>
    </w:p>
    <w:p w:rsidR="00A879A7" w:rsidRPr="003C161F" w:rsidRDefault="00BE5BA6" w:rsidP="001777F6">
      <w:pPr>
        <w:rPr>
          <w:sz w:val="21"/>
          <w:szCs w:val="21"/>
        </w:rPr>
      </w:pPr>
      <w:hyperlink r:id="rId198">
        <w:bookmarkStart w:id="218" w:name="cb_post_title_url"/>
        <w:bookmarkEnd w:id="218"/>
        <w:r w:rsidR="00901F88" w:rsidRPr="003C161F">
          <w:rPr>
            <w:rStyle w:val="a7"/>
            <w:sz w:val="21"/>
            <w:szCs w:val="21"/>
          </w:rPr>
          <w:t>玩转</w:t>
        </w:r>
        <w:r w:rsidR="00901F88" w:rsidRPr="003C161F">
          <w:rPr>
            <w:rStyle w:val="a7"/>
            <w:sz w:val="21"/>
            <w:szCs w:val="21"/>
          </w:rPr>
          <w:t>Google</w:t>
        </w:r>
        <w:r w:rsidR="00901F88" w:rsidRPr="003C161F">
          <w:rPr>
            <w:rStyle w:val="a7"/>
            <w:sz w:val="21"/>
            <w:szCs w:val="21"/>
          </w:rPr>
          <w:t>开源</w:t>
        </w:r>
        <w:r w:rsidR="00901F88" w:rsidRPr="003C161F">
          <w:rPr>
            <w:rStyle w:val="a7"/>
            <w:sz w:val="21"/>
            <w:szCs w:val="21"/>
          </w:rPr>
          <w:t>C++</w:t>
        </w:r>
        <w:r w:rsidR="00901F88" w:rsidRPr="003C161F">
          <w:rPr>
            <w:rStyle w:val="a7"/>
            <w:sz w:val="21"/>
            <w:szCs w:val="21"/>
          </w:rPr>
          <w:t>单元测试框架</w:t>
        </w:r>
        <w:r w:rsidR="00901F88" w:rsidRPr="003C161F">
          <w:rPr>
            <w:rStyle w:val="a7"/>
            <w:sz w:val="21"/>
            <w:szCs w:val="21"/>
          </w:rPr>
          <w:t>Google Test</w:t>
        </w:r>
        <w:r w:rsidR="00901F88" w:rsidRPr="003C161F">
          <w:rPr>
            <w:rStyle w:val="a7"/>
            <w:sz w:val="21"/>
            <w:szCs w:val="21"/>
          </w:rPr>
          <w:t>系列</w:t>
        </w:r>
        <w:r w:rsidR="00901F88" w:rsidRPr="003C161F">
          <w:rPr>
            <w:rStyle w:val="a7"/>
            <w:sz w:val="21"/>
            <w:szCs w:val="21"/>
          </w:rPr>
          <w:t>(gtest)(</w:t>
        </w:r>
        <w:r w:rsidR="00901F88" w:rsidRPr="003C161F">
          <w:rPr>
            <w:rStyle w:val="a7"/>
            <w:sz w:val="21"/>
            <w:szCs w:val="21"/>
          </w:rPr>
          <w:t>总</w:t>
        </w:r>
        <w:r w:rsidR="00901F88" w:rsidRPr="003C161F">
          <w:rPr>
            <w:rStyle w:val="a7"/>
            <w:sz w:val="21"/>
            <w:szCs w:val="21"/>
          </w:rPr>
          <w:t>)</w:t>
        </w:r>
      </w:hyperlink>
    </w:p>
    <w:p w:rsidR="00A879A7" w:rsidRPr="003C161F" w:rsidRDefault="00A879A7">
      <w:pPr>
        <w:rPr>
          <w:rFonts w:asciiTheme="minorEastAsia" w:eastAsiaTheme="minorEastAsia" w:hAnsiTheme="minorEastAsia"/>
          <w:sz w:val="21"/>
          <w:szCs w:val="21"/>
        </w:rPr>
      </w:pPr>
    </w:p>
    <w:p w:rsidR="00A879A7" w:rsidRPr="003C161F" w:rsidRDefault="00533246">
      <w:pPr>
        <w:rPr>
          <w:rFonts w:asciiTheme="minorEastAsia" w:eastAsiaTheme="minorEastAsia" w:hAnsiTheme="minorEastAsia"/>
          <w:sz w:val="21"/>
          <w:szCs w:val="21"/>
        </w:rPr>
      </w:pPr>
      <w:r w:rsidRPr="003C161F">
        <w:rPr>
          <w:rFonts w:asciiTheme="minorEastAsia" w:eastAsiaTheme="minorEastAsia" w:hAnsiTheme="minorEastAsia"/>
          <w:sz w:val="21"/>
          <w:szCs w:val="21"/>
        </w:rPr>
        <w:object w:dxaOrig="8306" w:dyaOrig="9783">
          <v:shape id="_x0000_i1039" type="#_x0000_t75" style="width:415.1pt;height:488.95pt" o:ole="">
            <v:imagedata r:id="rId199" o:title=""/>
          </v:shape>
          <o:OLEObject Type="Embed" ProgID="Word.Document.12" ShapeID="_x0000_i1039" DrawAspect="Content" ObjectID="_1454870040" r:id="rId200">
            <o:FieldCodes>\s</o:FieldCodes>
          </o:OLEObject>
        </w:object>
      </w:r>
    </w:p>
    <w:p w:rsidR="00A879A7" w:rsidRPr="003C161F" w:rsidRDefault="00A879A7">
      <w:pPr>
        <w:rPr>
          <w:rFonts w:asciiTheme="minorEastAsia" w:eastAsiaTheme="minorEastAsia" w:hAnsiTheme="minorEastAsia"/>
          <w:sz w:val="21"/>
          <w:szCs w:val="21"/>
        </w:rPr>
      </w:pPr>
    </w:p>
    <w:p w:rsidR="00F50E3F" w:rsidRPr="003C161F" w:rsidRDefault="00F50E3F">
      <w:pPr>
        <w:rPr>
          <w:rFonts w:asciiTheme="minorEastAsia" w:eastAsiaTheme="minorEastAsia" w:hAnsiTheme="minorEastAsia"/>
          <w:sz w:val="21"/>
          <w:szCs w:val="21"/>
        </w:rPr>
      </w:pPr>
    </w:p>
    <w:p w:rsidR="00C646A0" w:rsidRPr="00C646A0" w:rsidRDefault="00C646A0" w:rsidP="008A43FE">
      <w:pPr>
        <w:pStyle w:val="ab"/>
        <w:numPr>
          <w:ilvl w:val="1"/>
          <w:numId w:val="5"/>
        </w:numPr>
        <w:ind w:firstLineChars="0"/>
        <w:outlineLvl w:val="1"/>
        <w:rPr>
          <w:rFonts w:asciiTheme="minorEastAsia" w:eastAsiaTheme="minorEastAsia" w:hAnsiTheme="minorEastAsia"/>
          <w:b/>
          <w:sz w:val="21"/>
        </w:rPr>
      </w:pPr>
      <w:bookmarkStart w:id="219" w:name="_Toc381081845"/>
      <w:bookmarkStart w:id="220" w:name="_Toc381116554"/>
      <w:r w:rsidRPr="00C646A0">
        <w:rPr>
          <w:rFonts w:asciiTheme="minorEastAsia" w:eastAsiaTheme="minorEastAsia" w:hAnsiTheme="minorEastAsia"/>
          <w:b/>
          <w:sz w:val="21"/>
        </w:rPr>
        <w:lastRenderedPageBreak/>
        <w:t>W</w:t>
      </w:r>
      <w:r w:rsidRPr="00C646A0">
        <w:rPr>
          <w:rFonts w:asciiTheme="minorEastAsia" w:eastAsiaTheme="minorEastAsia" w:hAnsiTheme="minorEastAsia" w:hint="eastAsia"/>
          <w:b/>
          <w:sz w:val="21"/>
        </w:rPr>
        <w:t>ebrtc库介绍</w:t>
      </w:r>
      <w:bookmarkEnd w:id="219"/>
      <w:bookmarkEnd w:id="220"/>
    </w:p>
    <w:p w:rsidR="00C646A0" w:rsidRPr="003C161F" w:rsidRDefault="00C646A0" w:rsidP="00C646A0">
      <w:pPr>
        <w:rPr>
          <w:rFonts w:asciiTheme="minorEastAsia" w:eastAsiaTheme="minorEastAsia" w:hAnsiTheme="minorEastAsia"/>
          <w:sz w:val="21"/>
          <w:szCs w:val="21"/>
        </w:rPr>
      </w:pPr>
      <w:r w:rsidRPr="003C161F">
        <w:rPr>
          <w:rFonts w:asciiTheme="minorEastAsia" w:eastAsiaTheme="minorEastAsia" w:hAnsiTheme="minorEastAsia"/>
          <w:sz w:val="21"/>
          <w:szCs w:val="21"/>
        </w:rPr>
        <w:t>trunk\webrtc\modules</w:t>
      </w:r>
    </w:p>
    <w:p w:rsidR="00C646A0" w:rsidRPr="003C161F" w:rsidRDefault="00C646A0" w:rsidP="00C646A0">
      <w:pPr>
        <w:widowControl/>
        <w:shd w:val="clear" w:color="auto" w:fill="FFFFFF"/>
        <w:suppressAutoHyphens w:val="0"/>
        <w:spacing w:before="100" w:beforeAutospacing="1" w:after="100" w:afterAutospacing="1" w:line="390" w:lineRule="atLeast"/>
        <w:rPr>
          <w:rFonts w:ascii="Arial" w:eastAsia="宋体" w:hAnsi="Arial" w:cs="Arial"/>
          <w:color w:val="333333"/>
          <w:kern w:val="0"/>
          <w:sz w:val="21"/>
          <w:szCs w:val="21"/>
          <w:lang w:bidi="ar-SA"/>
        </w:rPr>
      </w:pPr>
      <w:r w:rsidRPr="003C161F">
        <w:rPr>
          <w:rFonts w:ascii="Arial" w:eastAsia="宋体" w:hAnsi="Arial" w:cs="Arial"/>
          <w:b/>
          <w:bCs/>
          <w:color w:val="333333"/>
          <w:kern w:val="0"/>
          <w:sz w:val="21"/>
          <w:szCs w:val="21"/>
          <w:lang w:bidi="ar-SA"/>
        </w:rPr>
        <w:t>视频采集</w:t>
      </w:r>
      <w:r w:rsidRPr="003C161F">
        <w:rPr>
          <w:rFonts w:ascii="Arial" w:eastAsia="宋体" w:hAnsi="Arial" w:cs="Arial"/>
          <w:b/>
          <w:bCs/>
          <w:color w:val="333333"/>
          <w:kern w:val="0"/>
          <w:sz w:val="21"/>
          <w:szCs w:val="21"/>
          <w:lang w:bidi="ar-SA"/>
        </w:rPr>
        <w:t>---video_capture</w:t>
      </w:r>
      <w:r w:rsidRPr="003C161F">
        <w:rPr>
          <w:rFonts w:ascii="Arial" w:eastAsia="宋体" w:hAnsi="Arial" w:cs="Arial"/>
          <w:color w:val="333333"/>
          <w:kern w:val="0"/>
          <w:sz w:val="21"/>
          <w:szCs w:val="21"/>
          <w:lang w:bidi="ar-SA"/>
        </w:rPr>
        <w:t xml:space="preserve"> </w:t>
      </w:r>
    </w:p>
    <w:p w:rsidR="00C646A0" w:rsidRPr="003C161F" w:rsidRDefault="00C646A0" w:rsidP="00C646A0">
      <w:pPr>
        <w:widowControl/>
        <w:shd w:val="clear" w:color="auto" w:fill="FFFFFF"/>
        <w:suppressAutoHyphens w:val="0"/>
        <w:spacing w:before="100" w:beforeAutospacing="1" w:line="390" w:lineRule="atLeast"/>
        <w:rPr>
          <w:rFonts w:ascii="Arial" w:eastAsia="宋体" w:hAnsi="Arial" w:cs="Arial"/>
          <w:color w:val="333333"/>
          <w:kern w:val="0"/>
          <w:sz w:val="21"/>
          <w:szCs w:val="21"/>
          <w:lang w:bidi="ar-SA"/>
        </w:rPr>
      </w:pPr>
      <w:r w:rsidRPr="003C161F">
        <w:rPr>
          <w:rFonts w:ascii="Arial" w:eastAsia="宋体" w:hAnsi="Arial" w:cs="Arial"/>
          <w:color w:val="333333"/>
          <w:kern w:val="0"/>
          <w:sz w:val="21"/>
          <w:szCs w:val="21"/>
          <w:lang w:bidi="ar-SA"/>
        </w:rPr>
        <w:t xml:space="preserve">    </w:t>
      </w:r>
      <w:r w:rsidRPr="003C161F">
        <w:rPr>
          <w:rFonts w:ascii="Arial" w:eastAsia="宋体" w:hAnsi="Arial" w:cs="Arial"/>
          <w:color w:val="333333"/>
          <w:kern w:val="0"/>
          <w:sz w:val="21"/>
          <w:szCs w:val="21"/>
          <w:lang w:bidi="ar-SA"/>
        </w:rPr>
        <w:t>源代码在</w:t>
      </w:r>
      <w:r w:rsidRPr="003C161F">
        <w:rPr>
          <w:rFonts w:ascii="Arial" w:eastAsia="宋体" w:hAnsi="Arial" w:cs="Arial"/>
          <w:color w:val="333333"/>
          <w:kern w:val="0"/>
          <w:sz w:val="21"/>
          <w:szCs w:val="21"/>
          <w:lang w:bidi="ar-SA"/>
        </w:rPr>
        <w:t>webrtc/modules/video_capture/main</w:t>
      </w:r>
      <w:r w:rsidRPr="003C161F">
        <w:rPr>
          <w:rFonts w:ascii="Arial" w:eastAsia="宋体" w:hAnsi="Arial" w:cs="Arial"/>
          <w:color w:val="333333"/>
          <w:kern w:val="0"/>
          <w:sz w:val="21"/>
          <w:szCs w:val="21"/>
          <w:lang w:bidi="ar-SA"/>
        </w:rPr>
        <w:t>目录下，包含接口和各个平台的源代码。</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在</w:t>
      </w:r>
      <w:r w:rsidRPr="003C161F">
        <w:rPr>
          <w:rFonts w:ascii="Arial" w:eastAsia="宋体" w:hAnsi="Arial" w:cs="Arial"/>
          <w:color w:val="333333"/>
          <w:kern w:val="0"/>
          <w:sz w:val="21"/>
          <w:szCs w:val="21"/>
          <w:lang w:bidi="ar-SA"/>
        </w:rPr>
        <w:t>windows</w:t>
      </w:r>
      <w:r w:rsidRPr="003C161F">
        <w:rPr>
          <w:rFonts w:ascii="Arial" w:eastAsia="宋体" w:hAnsi="Arial" w:cs="Arial"/>
          <w:color w:val="333333"/>
          <w:kern w:val="0"/>
          <w:sz w:val="21"/>
          <w:szCs w:val="21"/>
          <w:lang w:bidi="ar-SA"/>
        </w:rPr>
        <w:t>平台上，</w:t>
      </w:r>
      <w:r w:rsidRPr="003C161F">
        <w:rPr>
          <w:rFonts w:ascii="Arial" w:eastAsia="宋体" w:hAnsi="Arial" w:cs="Arial"/>
          <w:color w:val="333333"/>
          <w:kern w:val="0"/>
          <w:sz w:val="21"/>
          <w:szCs w:val="21"/>
          <w:lang w:bidi="ar-SA"/>
        </w:rPr>
        <w:t>WebRTC</w:t>
      </w:r>
      <w:r w:rsidRPr="003C161F">
        <w:rPr>
          <w:rFonts w:ascii="Arial" w:eastAsia="宋体" w:hAnsi="Arial" w:cs="Arial"/>
          <w:color w:val="333333"/>
          <w:kern w:val="0"/>
          <w:sz w:val="21"/>
          <w:szCs w:val="21"/>
          <w:lang w:bidi="ar-SA"/>
        </w:rPr>
        <w:t>采用的是</w:t>
      </w:r>
      <w:r w:rsidRPr="003C161F">
        <w:rPr>
          <w:rFonts w:ascii="Arial" w:eastAsia="宋体" w:hAnsi="Arial" w:cs="Arial"/>
          <w:color w:val="333333"/>
          <w:kern w:val="0"/>
          <w:sz w:val="21"/>
          <w:szCs w:val="21"/>
          <w:lang w:bidi="ar-SA"/>
        </w:rPr>
        <w:t>dshow</w:t>
      </w:r>
      <w:r w:rsidRPr="003C161F">
        <w:rPr>
          <w:rFonts w:ascii="Arial" w:eastAsia="宋体" w:hAnsi="Arial" w:cs="Arial"/>
          <w:color w:val="333333"/>
          <w:kern w:val="0"/>
          <w:sz w:val="21"/>
          <w:szCs w:val="21"/>
          <w:lang w:bidi="ar-SA"/>
        </w:rPr>
        <w:t>技术，来实现枚举视频的设备信息和视频数据的采集，这意味着可以支持大多数的视频采集设备；对那些需要单独驱动程序的视频采集卡（比如海康高清卡）就无能为力了。</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视频采集支持多种媒体类型，比如</w:t>
      </w:r>
      <w:r w:rsidRPr="003C161F">
        <w:rPr>
          <w:rFonts w:ascii="Arial" w:eastAsia="宋体" w:hAnsi="Arial" w:cs="Arial"/>
          <w:color w:val="333333"/>
          <w:kern w:val="0"/>
          <w:sz w:val="21"/>
          <w:szCs w:val="21"/>
          <w:lang w:bidi="ar-SA"/>
        </w:rPr>
        <w:t>I420</w:t>
      </w:r>
      <w:r w:rsidRPr="003C161F">
        <w:rPr>
          <w:rFonts w:ascii="Arial" w:eastAsia="宋体" w:hAnsi="Arial" w:cs="Arial"/>
          <w:color w:val="333333"/>
          <w:kern w:val="0"/>
          <w:sz w:val="21"/>
          <w:szCs w:val="21"/>
          <w:lang w:bidi="ar-SA"/>
        </w:rPr>
        <w:t>、</w:t>
      </w:r>
      <w:r w:rsidRPr="003C161F">
        <w:rPr>
          <w:rFonts w:ascii="Arial" w:eastAsia="宋体" w:hAnsi="Arial" w:cs="Arial"/>
          <w:color w:val="333333"/>
          <w:kern w:val="0"/>
          <w:sz w:val="21"/>
          <w:szCs w:val="21"/>
          <w:lang w:bidi="ar-SA"/>
        </w:rPr>
        <w:t>YUY2</w:t>
      </w:r>
      <w:r w:rsidRPr="003C161F">
        <w:rPr>
          <w:rFonts w:ascii="Arial" w:eastAsia="宋体" w:hAnsi="Arial" w:cs="Arial"/>
          <w:color w:val="333333"/>
          <w:kern w:val="0"/>
          <w:sz w:val="21"/>
          <w:szCs w:val="21"/>
          <w:lang w:bidi="ar-SA"/>
        </w:rPr>
        <w:t>、</w:t>
      </w:r>
      <w:r w:rsidRPr="003C161F">
        <w:rPr>
          <w:rFonts w:ascii="Arial" w:eastAsia="宋体" w:hAnsi="Arial" w:cs="Arial"/>
          <w:color w:val="333333"/>
          <w:kern w:val="0"/>
          <w:sz w:val="21"/>
          <w:szCs w:val="21"/>
          <w:lang w:bidi="ar-SA"/>
        </w:rPr>
        <w:t>RGB</w:t>
      </w:r>
      <w:r w:rsidRPr="003C161F">
        <w:rPr>
          <w:rFonts w:ascii="Arial" w:eastAsia="宋体" w:hAnsi="Arial" w:cs="Arial"/>
          <w:color w:val="333333"/>
          <w:kern w:val="0"/>
          <w:sz w:val="21"/>
          <w:szCs w:val="21"/>
          <w:lang w:bidi="ar-SA"/>
        </w:rPr>
        <w:t>、</w:t>
      </w:r>
      <w:r w:rsidRPr="003C161F">
        <w:rPr>
          <w:rFonts w:ascii="Arial" w:eastAsia="宋体" w:hAnsi="Arial" w:cs="Arial"/>
          <w:color w:val="333333"/>
          <w:kern w:val="0"/>
          <w:sz w:val="21"/>
          <w:szCs w:val="21"/>
          <w:lang w:bidi="ar-SA"/>
        </w:rPr>
        <w:t>UYUY</w:t>
      </w:r>
      <w:r w:rsidRPr="003C161F">
        <w:rPr>
          <w:rFonts w:ascii="Arial" w:eastAsia="宋体" w:hAnsi="Arial" w:cs="Arial"/>
          <w:color w:val="333333"/>
          <w:kern w:val="0"/>
          <w:sz w:val="21"/>
          <w:szCs w:val="21"/>
          <w:lang w:bidi="ar-SA"/>
        </w:rPr>
        <w:t>等，并可以进行</w:t>
      </w:r>
      <w:proofErr w:type="gramStart"/>
      <w:r w:rsidRPr="003C161F">
        <w:rPr>
          <w:rFonts w:ascii="Arial" w:eastAsia="宋体" w:hAnsi="Arial" w:cs="Arial"/>
          <w:color w:val="333333"/>
          <w:kern w:val="0"/>
          <w:sz w:val="21"/>
          <w:szCs w:val="21"/>
          <w:lang w:bidi="ar-SA"/>
        </w:rPr>
        <w:t>帧</w:t>
      </w:r>
      <w:proofErr w:type="gramEnd"/>
      <w:r w:rsidRPr="003C161F">
        <w:rPr>
          <w:rFonts w:ascii="Arial" w:eastAsia="宋体" w:hAnsi="Arial" w:cs="Arial"/>
          <w:color w:val="333333"/>
          <w:kern w:val="0"/>
          <w:sz w:val="21"/>
          <w:szCs w:val="21"/>
          <w:lang w:bidi="ar-SA"/>
        </w:rPr>
        <w:t>大小和</w:t>
      </w:r>
      <w:proofErr w:type="gramStart"/>
      <w:r w:rsidRPr="003C161F">
        <w:rPr>
          <w:rFonts w:ascii="Arial" w:eastAsia="宋体" w:hAnsi="Arial" w:cs="Arial"/>
          <w:color w:val="333333"/>
          <w:kern w:val="0"/>
          <w:sz w:val="21"/>
          <w:szCs w:val="21"/>
          <w:lang w:bidi="ar-SA"/>
        </w:rPr>
        <w:t>帧率</w:t>
      </w:r>
      <w:proofErr w:type="gramEnd"/>
      <w:r w:rsidRPr="003C161F">
        <w:rPr>
          <w:rFonts w:ascii="Arial" w:eastAsia="宋体" w:hAnsi="Arial" w:cs="Arial"/>
          <w:color w:val="333333"/>
          <w:kern w:val="0"/>
          <w:sz w:val="21"/>
          <w:szCs w:val="21"/>
          <w:lang w:bidi="ar-SA"/>
        </w:rPr>
        <w:t>控制。</w:t>
      </w:r>
      <w:r w:rsidRPr="003C161F">
        <w:rPr>
          <w:rFonts w:ascii="Arial" w:eastAsia="宋体" w:hAnsi="Arial" w:cs="Arial"/>
          <w:color w:val="333333"/>
          <w:kern w:val="0"/>
          <w:sz w:val="21"/>
          <w:szCs w:val="21"/>
          <w:lang w:bidi="ar-SA"/>
        </w:rPr>
        <w:br/>
      </w:r>
      <w:r w:rsidRPr="003C161F">
        <w:rPr>
          <w:rFonts w:ascii="Arial" w:eastAsia="宋体" w:hAnsi="Arial" w:cs="Arial"/>
          <w:color w:val="333333"/>
          <w:kern w:val="0"/>
          <w:sz w:val="21"/>
          <w:szCs w:val="21"/>
          <w:lang w:bidi="ar-SA"/>
        </w:rPr>
        <w:br/>
      </w:r>
      <w:r w:rsidRPr="003C161F">
        <w:rPr>
          <w:rFonts w:ascii="Arial" w:eastAsia="宋体" w:hAnsi="Arial" w:cs="Arial"/>
          <w:b/>
          <w:bCs/>
          <w:color w:val="333333"/>
          <w:kern w:val="0"/>
          <w:sz w:val="21"/>
          <w:szCs w:val="21"/>
          <w:lang w:bidi="ar-SA"/>
        </w:rPr>
        <w:t>视频编解码</w:t>
      </w:r>
      <w:r w:rsidRPr="003C161F">
        <w:rPr>
          <w:rFonts w:ascii="Arial" w:eastAsia="宋体" w:hAnsi="Arial" w:cs="Arial"/>
          <w:b/>
          <w:bCs/>
          <w:color w:val="333333"/>
          <w:kern w:val="0"/>
          <w:sz w:val="21"/>
          <w:szCs w:val="21"/>
          <w:lang w:bidi="ar-SA"/>
        </w:rPr>
        <w:t>---video_coding</w:t>
      </w:r>
      <w:r w:rsidRPr="003C161F">
        <w:rPr>
          <w:rFonts w:ascii="Arial" w:eastAsia="宋体" w:hAnsi="Arial" w:cs="Arial"/>
          <w:color w:val="333333"/>
          <w:kern w:val="0"/>
          <w:sz w:val="21"/>
          <w:szCs w:val="21"/>
          <w:lang w:bidi="ar-SA"/>
        </w:rPr>
        <w:t xml:space="preserve"> </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源代码在</w:t>
      </w:r>
      <w:r w:rsidRPr="003C161F">
        <w:rPr>
          <w:rFonts w:ascii="Arial" w:eastAsia="宋体" w:hAnsi="Arial" w:cs="Arial"/>
          <w:color w:val="333333"/>
          <w:kern w:val="0"/>
          <w:sz w:val="21"/>
          <w:szCs w:val="21"/>
          <w:lang w:bidi="ar-SA"/>
        </w:rPr>
        <w:t>webrtc/modules/video_coding</w:t>
      </w:r>
      <w:r w:rsidRPr="003C161F">
        <w:rPr>
          <w:rFonts w:ascii="Arial" w:eastAsia="宋体" w:hAnsi="Arial" w:cs="Arial"/>
          <w:color w:val="333333"/>
          <w:kern w:val="0"/>
          <w:sz w:val="21"/>
          <w:szCs w:val="21"/>
          <w:lang w:bidi="ar-SA"/>
        </w:rPr>
        <w:t>目录下。</w:t>
      </w:r>
      <w:r w:rsidRPr="003C161F">
        <w:rPr>
          <w:rFonts w:ascii="Arial" w:eastAsia="宋体" w:hAnsi="Arial" w:cs="Arial"/>
          <w:color w:val="333333"/>
          <w:kern w:val="0"/>
          <w:sz w:val="21"/>
          <w:szCs w:val="21"/>
          <w:lang w:bidi="ar-SA"/>
        </w:rPr>
        <w:br/>
        <w:t>    WebRTC</w:t>
      </w:r>
      <w:r w:rsidRPr="003C161F">
        <w:rPr>
          <w:rFonts w:ascii="Arial" w:eastAsia="宋体" w:hAnsi="Arial" w:cs="Arial"/>
          <w:color w:val="333333"/>
          <w:kern w:val="0"/>
          <w:sz w:val="21"/>
          <w:szCs w:val="21"/>
          <w:lang w:bidi="ar-SA"/>
        </w:rPr>
        <w:t>采用</w:t>
      </w:r>
      <w:r w:rsidRPr="003C161F">
        <w:rPr>
          <w:rFonts w:ascii="Arial" w:eastAsia="宋体" w:hAnsi="Arial" w:cs="Arial"/>
          <w:color w:val="333333"/>
          <w:kern w:val="0"/>
          <w:sz w:val="21"/>
          <w:szCs w:val="21"/>
          <w:lang w:bidi="ar-SA"/>
        </w:rPr>
        <w:t>I420/VP8</w:t>
      </w:r>
      <w:r w:rsidRPr="003C161F">
        <w:rPr>
          <w:rFonts w:ascii="Arial" w:eastAsia="宋体" w:hAnsi="Arial" w:cs="Arial"/>
          <w:color w:val="333333"/>
          <w:kern w:val="0"/>
          <w:sz w:val="21"/>
          <w:szCs w:val="21"/>
          <w:lang w:bidi="ar-SA"/>
        </w:rPr>
        <w:t>编解码技术。</w:t>
      </w:r>
      <w:r w:rsidRPr="003C161F">
        <w:rPr>
          <w:rFonts w:ascii="Arial" w:eastAsia="宋体" w:hAnsi="Arial" w:cs="Arial"/>
          <w:color w:val="333333"/>
          <w:kern w:val="0"/>
          <w:sz w:val="21"/>
          <w:szCs w:val="21"/>
          <w:lang w:bidi="ar-SA"/>
        </w:rPr>
        <w:t>VP8</w:t>
      </w:r>
      <w:r w:rsidRPr="003C161F">
        <w:rPr>
          <w:rFonts w:ascii="Arial" w:eastAsia="宋体" w:hAnsi="Arial" w:cs="Arial"/>
          <w:color w:val="333333"/>
          <w:kern w:val="0"/>
          <w:sz w:val="21"/>
          <w:szCs w:val="21"/>
          <w:lang w:bidi="ar-SA"/>
        </w:rPr>
        <w:t>是</w:t>
      </w:r>
      <w:r w:rsidRPr="003C161F">
        <w:rPr>
          <w:rFonts w:ascii="Arial" w:eastAsia="宋体" w:hAnsi="Arial" w:cs="Arial"/>
          <w:color w:val="333333"/>
          <w:kern w:val="0"/>
          <w:sz w:val="21"/>
          <w:szCs w:val="21"/>
          <w:lang w:bidi="ar-SA"/>
        </w:rPr>
        <w:t>google</w:t>
      </w:r>
      <w:r w:rsidRPr="003C161F">
        <w:rPr>
          <w:rFonts w:ascii="Arial" w:eastAsia="宋体" w:hAnsi="Arial" w:cs="Arial"/>
          <w:color w:val="333333"/>
          <w:kern w:val="0"/>
          <w:sz w:val="21"/>
          <w:szCs w:val="21"/>
          <w:lang w:bidi="ar-SA"/>
        </w:rPr>
        <w:t>收购</w:t>
      </w:r>
      <w:r w:rsidRPr="003C161F">
        <w:rPr>
          <w:rFonts w:ascii="Arial" w:eastAsia="宋体" w:hAnsi="Arial" w:cs="Arial"/>
          <w:color w:val="333333"/>
          <w:kern w:val="0"/>
          <w:sz w:val="21"/>
          <w:szCs w:val="21"/>
          <w:lang w:bidi="ar-SA"/>
        </w:rPr>
        <w:t>ON2</w:t>
      </w:r>
      <w:r w:rsidRPr="003C161F">
        <w:rPr>
          <w:rFonts w:ascii="Arial" w:eastAsia="宋体" w:hAnsi="Arial" w:cs="Arial"/>
          <w:color w:val="333333"/>
          <w:kern w:val="0"/>
          <w:sz w:val="21"/>
          <w:szCs w:val="21"/>
          <w:lang w:bidi="ar-SA"/>
        </w:rPr>
        <w:t>后的开源实现，并且也用在</w:t>
      </w:r>
      <w:r w:rsidRPr="003C161F">
        <w:rPr>
          <w:rFonts w:ascii="Arial" w:eastAsia="宋体" w:hAnsi="Arial" w:cs="Arial"/>
          <w:color w:val="333333"/>
          <w:kern w:val="0"/>
          <w:sz w:val="21"/>
          <w:szCs w:val="21"/>
          <w:lang w:bidi="ar-SA"/>
        </w:rPr>
        <w:t>WebM</w:t>
      </w:r>
      <w:r w:rsidRPr="003C161F">
        <w:rPr>
          <w:rFonts w:ascii="Arial" w:eastAsia="宋体" w:hAnsi="Arial" w:cs="Arial"/>
          <w:color w:val="333333"/>
          <w:kern w:val="0"/>
          <w:sz w:val="21"/>
          <w:szCs w:val="21"/>
          <w:lang w:bidi="ar-SA"/>
        </w:rPr>
        <w:t>项目中。</w:t>
      </w:r>
      <w:r w:rsidRPr="003C161F">
        <w:rPr>
          <w:rFonts w:ascii="Arial" w:eastAsia="宋体" w:hAnsi="Arial" w:cs="Arial"/>
          <w:color w:val="333333"/>
          <w:kern w:val="0"/>
          <w:sz w:val="21"/>
          <w:szCs w:val="21"/>
          <w:lang w:bidi="ar-SA"/>
        </w:rPr>
        <w:t>VP8</w:t>
      </w:r>
      <w:r w:rsidRPr="003C161F">
        <w:rPr>
          <w:rFonts w:ascii="Arial" w:eastAsia="宋体" w:hAnsi="Arial" w:cs="Arial"/>
          <w:color w:val="333333"/>
          <w:kern w:val="0"/>
          <w:sz w:val="21"/>
          <w:szCs w:val="21"/>
          <w:lang w:bidi="ar-SA"/>
        </w:rPr>
        <w:t>能以更少的数据提供更高质量的视频，特别适合视频会议这样的需求。</w:t>
      </w:r>
      <w:r w:rsidRPr="003C161F">
        <w:rPr>
          <w:rFonts w:ascii="Arial" w:eastAsia="宋体" w:hAnsi="Arial" w:cs="Arial"/>
          <w:color w:val="333333"/>
          <w:kern w:val="0"/>
          <w:sz w:val="21"/>
          <w:szCs w:val="21"/>
          <w:lang w:bidi="ar-SA"/>
        </w:rPr>
        <w:br/>
      </w:r>
      <w:r w:rsidRPr="003C161F">
        <w:rPr>
          <w:rFonts w:ascii="Arial" w:eastAsia="宋体" w:hAnsi="Arial" w:cs="Arial"/>
          <w:color w:val="333333"/>
          <w:kern w:val="0"/>
          <w:sz w:val="21"/>
          <w:szCs w:val="21"/>
          <w:lang w:bidi="ar-SA"/>
        </w:rPr>
        <w:br/>
      </w:r>
      <w:r w:rsidRPr="003C161F">
        <w:rPr>
          <w:rFonts w:ascii="Arial" w:eastAsia="宋体" w:hAnsi="Arial" w:cs="Arial"/>
          <w:b/>
          <w:bCs/>
          <w:color w:val="333333"/>
          <w:kern w:val="0"/>
          <w:sz w:val="21"/>
          <w:szCs w:val="21"/>
          <w:lang w:bidi="ar-SA"/>
        </w:rPr>
        <w:t>视频加密</w:t>
      </w:r>
      <w:r w:rsidRPr="003C161F">
        <w:rPr>
          <w:rFonts w:ascii="Arial" w:eastAsia="宋体" w:hAnsi="Arial" w:cs="Arial"/>
          <w:b/>
          <w:bCs/>
          <w:color w:val="333333"/>
          <w:kern w:val="0"/>
          <w:sz w:val="21"/>
          <w:szCs w:val="21"/>
          <w:lang w:bidi="ar-SA"/>
        </w:rPr>
        <w:t>--video_engine_encryption</w:t>
      </w:r>
      <w:r w:rsidRPr="003C161F">
        <w:rPr>
          <w:rFonts w:ascii="Arial" w:eastAsia="宋体" w:hAnsi="Arial" w:cs="Arial"/>
          <w:color w:val="333333"/>
          <w:kern w:val="0"/>
          <w:sz w:val="21"/>
          <w:szCs w:val="21"/>
          <w:lang w:bidi="ar-SA"/>
        </w:rPr>
        <w:t xml:space="preserve"> </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视频加密是</w:t>
      </w:r>
      <w:r w:rsidRPr="003C161F">
        <w:rPr>
          <w:rFonts w:ascii="Arial" w:eastAsia="宋体" w:hAnsi="Arial" w:cs="Arial"/>
          <w:color w:val="333333"/>
          <w:kern w:val="0"/>
          <w:sz w:val="21"/>
          <w:szCs w:val="21"/>
          <w:lang w:bidi="ar-SA"/>
        </w:rPr>
        <w:t>WebRTC</w:t>
      </w:r>
      <w:r w:rsidRPr="003C161F">
        <w:rPr>
          <w:rFonts w:ascii="Arial" w:eastAsia="宋体" w:hAnsi="Arial" w:cs="Arial"/>
          <w:color w:val="333333"/>
          <w:kern w:val="0"/>
          <w:sz w:val="21"/>
          <w:szCs w:val="21"/>
          <w:lang w:bidi="ar-SA"/>
        </w:rPr>
        <w:t>的</w:t>
      </w:r>
      <w:r w:rsidRPr="003C161F">
        <w:rPr>
          <w:rFonts w:ascii="Arial" w:eastAsia="宋体" w:hAnsi="Arial" w:cs="Arial"/>
          <w:color w:val="333333"/>
          <w:kern w:val="0"/>
          <w:sz w:val="21"/>
          <w:szCs w:val="21"/>
          <w:lang w:bidi="ar-SA"/>
        </w:rPr>
        <w:t>video_engine</w:t>
      </w:r>
      <w:r w:rsidRPr="003C161F">
        <w:rPr>
          <w:rFonts w:ascii="Arial" w:eastAsia="宋体" w:hAnsi="Arial" w:cs="Arial"/>
          <w:color w:val="333333"/>
          <w:kern w:val="0"/>
          <w:sz w:val="21"/>
          <w:szCs w:val="21"/>
          <w:lang w:bidi="ar-SA"/>
        </w:rPr>
        <w:t>一部分，相当于视频应用层面的功能，给点对点的视频双方提供了数据上的安全保证，可以防止在</w:t>
      </w:r>
      <w:r w:rsidRPr="003C161F">
        <w:rPr>
          <w:rFonts w:ascii="Arial" w:eastAsia="宋体" w:hAnsi="Arial" w:cs="Arial"/>
          <w:color w:val="333333"/>
          <w:kern w:val="0"/>
          <w:sz w:val="21"/>
          <w:szCs w:val="21"/>
          <w:lang w:bidi="ar-SA"/>
        </w:rPr>
        <w:t>Web</w:t>
      </w:r>
      <w:r w:rsidRPr="003C161F">
        <w:rPr>
          <w:rFonts w:ascii="Arial" w:eastAsia="宋体" w:hAnsi="Arial" w:cs="Arial"/>
          <w:color w:val="333333"/>
          <w:kern w:val="0"/>
          <w:sz w:val="21"/>
          <w:szCs w:val="21"/>
          <w:lang w:bidi="ar-SA"/>
        </w:rPr>
        <w:t>上视频数据的泄漏。</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视频加密在发送端和接收端进行加解密视频数据，密钥由视频双方协商，代价是会影响视频数据处理的性能；也可以不使用视频加密功能，这样在性能上会好些。</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视频加密的数据源可能是原始的数据流，也可能是编码后的数据流。估计是编码后的数据流，这样加密代价会小一些，需要进一步研究。</w:t>
      </w:r>
      <w:r w:rsidRPr="003C161F">
        <w:rPr>
          <w:rFonts w:ascii="Arial" w:eastAsia="宋体" w:hAnsi="Arial" w:cs="Arial"/>
          <w:color w:val="333333"/>
          <w:kern w:val="0"/>
          <w:sz w:val="21"/>
          <w:szCs w:val="21"/>
          <w:lang w:bidi="ar-SA"/>
        </w:rPr>
        <w:br/>
      </w:r>
      <w:r w:rsidRPr="003C161F">
        <w:rPr>
          <w:rFonts w:ascii="Arial" w:eastAsia="宋体" w:hAnsi="Arial" w:cs="Arial"/>
          <w:color w:val="333333"/>
          <w:kern w:val="0"/>
          <w:sz w:val="21"/>
          <w:szCs w:val="21"/>
          <w:lang w:bidi="ar-SA"/>
        </w:rPr>
        <w:br/>
      </w:r>
      <w:r w:rsidRPr="003C161F">
        <w:rPr>
          <w:rFonts w:ascii="Arial" w:eastAsia="宋体" w:hAnsi="Arial" w:cs="Arial"/>
          <w:b/>
          <w:bCs/>
          <w:color w:val="333333"/>
          <w:kern w:val="0"/>
          <w:sz w:val="21"/>
          <w:szCs w:val="21"/>
          <w:lang w:bidi="ar-SA"/>
        </w:rPr>
        <w:t>视频媒体文件</w:t>
      </w:r>
      <w:r w:rsidRPr="003C161F">
        <w:rPr>
          <w:rFonts w:ascii="Arial" w:eastAsia="宋体" w:hAnsi="Arial" w:cs="Arial"/>
          <w:b/>
          <w:bCs/>
          <w:color w:val="333333"/>
          <w:kern w:val="0"/>
          <w:sz w:val="21"/>
          <w:szCs w:val="21"/>
          <w:lang w:bidi="ar-SA"/>
        </w:rPr>
        <w:t>--media_file</w:t>
      </w:r>
      <w:r w:rsidRPr="003C161F">
        <w:rPr>
          <w:rFonts w:ascii="Arial" w:eastAsia="宋体" w:hAnsi="Arial" w:cs="Arial"/>
          <w:color w:val="333333"/>
          <w:kern w:val="0"/>
          <w:sz w:val="21"/>
          <w:szCs w:val="21"/>
          <w:lang w:bidi="ar-SA"/>
        </w:rPr>
        <w:t xml:space="preserve"> </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源代码在</w:t>
      </w:r>
      <w:r w:rsidRPr="003C161F">
        <w:rPr>
          <w:rFonts w:ascii="Arial" w:eastAsia="宋体" w:hAnsi="Arial" w:cs="Arial"/>
          <w:color w:val="333333"/>
          <w:kern w:val="0"/>
          <w:sz w:val="21"/>
          <w:szCs w:val="21"/>
          <w:lang w:bidi="ar-SA"/>
        </w:rPr>
        <w:t>webrtc/modules/media_file</w:t>
      </w:r>
      <w:r w:rsidRPr="003C161F">
        <w:rPr>
          <w:rFonts w:ascii="Arial" w:eastAsia="宋体" w:hAnsi="Arial" w:cs="Arial"/>
          <w:color w:val="333333"/>
          <w:kern w:val="0"/>
          <w:sz w:val="21"/>
          <w:szCs w:val="21"/>
          <w:lang w:bidi="ar-SA"/>
        </w:rPr>
        <w:t>目录下。</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该功能是可以用本地文件作为视频源，有点类似虚拟摄像头的功能；支持的格式有</w:t>
      </w:r>
      <w:r w:rsidRPr="003C161F">
        <w:rPr>
          <w:rFonts w:ascii="Arial" w:eastAsia="宋体" w:hAnsi="Arial" w:cs="Arial"/>
          <w:color w:val="333333"/>
          <w:kern w:val="0"/>
          <w:sz w:val="21"/>
          <w:szCs w:val="21"/>
          <w:lang w:bidi="ar-SA"/>
        </w:rPr>
        <w:t>Avi</w:t>
      </w:r>
      <w:r w:rsidRPr="003C161F">
        <w:rPr>
          <w:rFonts w:ascii="Arial" w:eastAsia="宋体" w:hAnsi="Arial" w:cs="Arial"/>
          <w:color w:val="333333"/>
          <w:kern w:val="0"/>
          <w:sz w:val="21"/>
          <w:szCs w:val="21"/>
          <w:lang w:bidi="ar-SA"/>
        </w:rPr>
        <w:t>。</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另外，</w:t>
      </w:r>
      <w:r w:rsidRPr="003C161F">
        <w:rPr>
          <w:rFonts w:ascii="Arial" w:eastAsia="宋体" w:hAnsi="Arial" w:cs="Arial"/>
          <w:color w:val="333333"/>
          <w:kern w:val="0"/>
          <w:sz w:val="21"/>
          <w:szCs w:val="21"/>
          <w:lang w:bidi="ar-SA"/>
        </w:rPr>
        <w:t>WebRTC</w:t>
      </w:r>
      <w:r w:rsidRPr="003C161F">
        <w:rPr>
          <w:rFonts w:ascii="Arial" w:eastAsia="宋体" w:hAnsi="Arial" w:cs="Arial"/>
          <w:color w:val="333333"/>
          <w:kern w:val="0"/>
          <w:sz w:val="21"/>
          <w:szCs w:val="21"/>
          <w:lang w:bidi="ar-SA"/>
        </w:rPr>
        <w:t>还可以录制音视频到本地文件，比较实用的功能。</w:t>
      </w:r>
      <w:r w:rsidRPr="003C161F">
        <w:rPr>
          <w:rFonts w:ascii="Arial" w:eastAsia="宋体" w:hAnsi="Arial" w:cs="Arial"/>
          <w:color w:val="333333"/>
          <w:kern w:val="0"/>
          <w:sz w:val="21"/>
          <w:szCs w:val="21"/>
          <w:lang w:bidi="ar-SA"/>
        </w:rPr>
        <w:br/>
      </w:r>
      <w:r w:rsidRPr="003C161F">
        <w:rPr>
          <w:rFonts w:ascii="Arial" w:eastAsia="宋体" w:hAnsi="Arial" w:cs="Arial"/>
          <w:color w:val="333333"/>
          <w:kern w:val="0"/>
          <w:sz w:val="21"/>
          <w:szCs w:val="21"/>
          <w:lang w:bidi="ar-SA"/>
        </w:rPr>
        <w:br/>
      </w:r>
      <w:r w:rsidRPr="003C161F">
        <w:rPr>
          <w:rFonts w:ascii="Arial" w:eastAsia="宋体" w:hAnsi="Arial" w:cs="Arial"/>
          <w:b/>
          <w:bCs/>
          <w:color w:val="333333"/>
          <w:kern w:val="0"/>
          <w:sz w:val="21"/>
          <w:szCs w:val="21"/>
          <w:lang w:bidi="ar-SA"/>
        </w:rPr>
        <w:t>视频图像处理</w:t>
      </w:r>
      <w:r w:rsidRPr="003C161F">
        <w:rPr>
          <w:rFonts w:ascii="Arial" w:eastAsia="宋体" w:hAnsi="Arial" w:cs="Arial"/>
          <w:b/>
          <w:bCs/>
          <w:color w:val="333333"/>
          <w:kern w:val="0"/>
          <w:sz w:val="21"/>
          <w:szCs w:val="21"/>
          <w:lang w:bidi="ar-SA"/>
        </w:rPr>
        <w:t>--video_processing</w:t>
      </w:r>
      <w:r w:rsidRPr="003C161F">
        <w:rPr>
          <w:rFonts w:ascii="Arial" w:eastAsia="宋体" w:hAnsi="Arial" w:cs="Arial"/>
          <w:color w:val="333333"/>
          <w:kern w:val="0"/>
          <w:sz w:val="21"/>
          <w:szCs w:val="21"/>
          <w:lang w:bidi="ar-SA"/>
        </w:rPr>
        <w:t xml:space="preserve"> </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源代码在</w:t>
      </w:r>
      <w:r w:rsidRPr="003C161F">
        <w:rPr>
          <w:rFonts w:ascii="Arial" w:eastAsia="宋体" w:hAnsi="Arial" w:cs="Arial"/>
          <w:color w:val="333333"/>
          <w:kern w:val="0"/>
          <w:sz w:val="21"/>
          <w:szCs w:val="21"/>
          <w:lang w:bidi="ar-SA"/>
        </w:rPr>
        <w:t>webrtc/modules/video_processing</w:t>
      </w:r>
      <w:r w:rsidRPr="003C161F">
        <w:rPr>
          <w:rFonts w:ascii="Arial" w:eastAsia="宋体" w:hAnsi="Arial" w:cs="Arial"/>
          <w:color w:val="333333"/>
          <w:kern w:val="0"/>
          <w:sz w:val="21"/>
          <w:szCs w:val="21"/>
          <w:lang w:bidi="ar-SA"/>
        </w:rPr>
        <w:t>目录下。</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视频图像处理针对每一帧的图像进行处理，包括明暗度检测、颜色增强、降噪处理等功能，用来提升视频质量。</w:t>
      </w:r>
      <w:r w:rsidRPr="003C161F">
        <w:rPr>
          <w:rFonts w:ascii="Arial" w:eastAsia="宋体" w:hAnsi="Arial" w:cs="Arial"/>
          <w:color w:val="333333"/>
          <w:kern w:val="0"/>
          <w:sz w:val="21"/>
          <w:szCs w:val="21"/>
          <w:lang w:bidi="ar-SA"/>
        </w:rPr>
        <w:br/>
      </w:r>
      <w:r w:rsidRPr="003C161F">
        <w:rPr>
          <w:rFonts w:ascii="Arial" w:eastAsia="宋体" w:hAnsi="Arial" w:cs="Arial"/>
          <w:color w:val="333333"/>
          <w:kern w:val="0"/>
          <w:sz w:val="21"/>
          <w:szCs w:val="21"/>
          <w:lang w:bidi="ar-SA"/>
        </w:rPr>
        <w:br/>
      </w:r>
      <w:r w:rsidRPr="003C161F">
        <w:rPr>
          <w:rFonts w:ascii="Arial" w:eastAsia="宋体" w:hAnsi="Arial" w:cs="Arial"/>
          <w:b/>
          <w:bCs/>
          <w:color w:val="333333"/>
          <w:kern w:val="0"/>
          <w:sz w:val="21"/>
          <w:szCs w:val="21"/>
          <w:lang w:bidi="ar-SA"/>
        </w:rPr>
        <w:t>视频显示</w:t>
      </w:r>
      <w:r w:rsidRPr="003C161F">
        <w:rPr>
          <w:rFonts w:ascii="Arial" w:eastAsia="宋体" w:hAnsi="Arial" w:cs="Arial"/>
          <w:b/>
          <w:bCs/>
          <w:color w:val="333333"/>
          <w:kern w:val="0"/>
          <w:sz w:val="21"/>
          <w:szCs w:val="21"/>
          <w:lang w:bidi="ar-SA"/>
        </w:rPr>
        <w:t>--video_render</w:t>
      </w:r>
      <w:r w:rsidRPr="003C161F">
        <w:rPr>
          <w:rFonts w:ascii="Arial" w:eastAsia="宋体" w:hAnsi="Arial" w:cs="Arial"/>
          <w:color w:val="333333"/>
          <w:kern w:val="0"/>
          <w:sz w:val="21"/>
          <w:szCs w:val="21"/>
          <w:lang w:bidi="ar-SA"/>
        </w:rPr>
        <w:t xml:space="preserve"> </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源代码在</w:t>
      </w:r>
      <w:r w:rsidRPr="003C161F">
        <w:rPr>
          <w:rFonts w:ascii="Arial" w:eastAsia="宋体" w:hAnsi="Arial" w:cs="Arial"/>
          <w:color w:val="333333"/>
          <w:kern w:val="0"/>
          <w:sz w:val="21"/>
          <w:szCs w:val="21"/>
          <w:lang w:bidi="ar-SA"/>
        </w:rPr>
        <w:t>webrtc/modules/video_render</w:t>
      </w:r>
      <w:r w:rsidRPr="003C161F">
        <w:rPr>
          <w:rFonts w:ascii="Arial" w:eastAsia="宋体" w:hAnsi="Arial" w:cs="Arial"/>
          <w:color w:val="333333"/>
          <w:kern w:val="0"/>
          <w:sz w:val="21"/>
          <w:szCs w:val="21"/>
          <w:lang w:bidi="ar-SA"/>
        </w:rPr>
        <w:t>目录下。</w:t>
      </w:r>
      <w:r w:rsidRPr="003C161F">
        <w:rPr>
          <w:rFonts w:ascii="Arial" w:eastAsia="宋体" w:hAnsi="Arial" w:cs="Arial"/>
          <w:color w:val="333333"/>
          <w:kern w:val="0"/>
          <w:sz w:val="21"/>
          <w:szCs w:val="21"/>
          <w:lang w:bidi="ar-SA"/>
        </w:rPr>
        <w:br/>
        <w:t xml:space="preserve">    </w:t>
      </w:r>
      <w:r w:rsidRPr="003C161F">
        <w:rPr>
          <w:rFonts w:ascii="Arial" w:eastAsia="宋体" w:hAnsi="Arial" w:cs="Arial"/>
          <w:color w:val="333333"/>
          <w:kern w:val="0"/>
          <w:sz w:val="21"/>
          <w:szCs w:val="21"/>
          <w:lang w:bidi="ar-SA"/>
        </w:rPr>
        <w:t>在</w:t>
      </w:r>
      <w:r w:rsidRPr="003C161F">
        <w:rPr>
          <w:rFonts w:ascii="Arial" w:eastAsia="宋体" w:hAnsi="Arial" w:cs="Arial"/>
          <w:color w:val="333333"/>
          <w:kern w:val="0"/>
          <w:sz w:val="21"/>
          <w:szCs w:val="21"/>
          <w:lang w:bidi="ar-SA"/>
        </w:rPr>
        <w:t>windows</w:t>
      </w:r>
      <w:r w:rsidRPr="003C161F">
        <w:rPr>
          <w:rFonts w:ascii="Arial" w:eastAsia="宋体" w:hAnsi="Arial" w:cs="Arial"/>
          <w:color w:val="333333"/>
          <w:kern w:val="0"/>
          <w:sz w:val="21"/>
          <w:szCs w:val="21"/>
          <w:lang w:bidi="ar-SA"/>
        </w:rPr>
        <w:t>平台，</w:t>
      </w:r>
      <w:r w:rsidRPr="003C161F">
        <w:rPr>
          <w:rFonts w:ascii="Arial" w:eastAsia="宋体" w:hAnsi="Arial" w:cs="Arial"/>
          <w:color w:val="333333"/>
          <w:kern w:val="0"/>
          <w:sz w:val="21"/>
          <w:szCs w:val="21"/>
          <w:lang w:bidi="ar-SA"/>
        </w:rPr>
        <w:t>WebRTC</w:t>
      </w:r>
      <w:r w:rsidRPr="003C161F">
        <w:rPr>
          <w:rFonts w:ascii="Arial" w:eastAsia="宋体" w:hAnsi="Arial" w:cs="Arial"/>
          <w:color w:val="333333"/>
          <w:kern w:val="0"/>
          <w:sz w:val="21"/>
          <w:szCs w:val="21"/>
          <w:lang w:bidi="ar-SA"/>
        </w:rPr>
        <w:t>采用</w:t>
      </w:r>
      <w:r w:rsidRPr="003C161F">
        <w:rPr>
          <w:rFonts w:ascii="Arial" w:eastAsia="宋体" w:hAnsi="Arial" w:cs="Arial"/>
          <w:color w:val="333333"/>
          <w:kern w:val="0"/>
          <w:sz w:val="21"/>
          <w:szCs w:val="21"/>
          <w:lang w:bidi="ar-SA"/>
        </w:rPr>
        <w:t>direct3d9</w:t>
      </w:r>
      <w:r w:rsidRPr="003C161F">
        <w:rPr>
          <w:rFonts w:ascii="Arial" w:eastAsia="宋体" w:hAnsi="Arial" w:cs="Arial"/>
          <w:color w:val="333333"/>
          <w:kern w:val="0"/>
          <w:sz w:val="21"/>
          <w:szCs w:val="21"/>
          <w:lang w:bidi="ar-SA"/>
        </w:rPr>
        <w:t>和</w:t>
      </w:r>
      <w:r w:rsidRPr="003C161F">
        <w:rPr>
          <w:rFonts w:ascii="Arial" w:eastAsia="宋体" w:hAnsi="Arial" w:cs="Arial"/>
          <w:color w:val="333333"/>
          <w:kern w:val="0"/>
          <w:sz w:val="21"/>
          <w:szCs w:val="21"/>
          <w:lang w:bidi="ar-SA"/>
        </w:rPr>
        <w:t>directdraw</w:t>
      </w:r>
      <w:r w:rsidRPr="003C161F">
        <w:rPr>
          <w:rFonts w:ascii="Arial" w:eastAsia="宋体" w:hAnsi="Arial" w:cs="Arial"/>
          <w:color w:val="333333"/>
          <w:kern w:val="0"/>
          <w:sz w:val="21"/>
          <w:szCs w:val="21"/>
          <w:lang w:bidi="ar-SA"/>
        </w:rPr>
        <w:t>的方式来显示视频，只能这样，必须这样。</w:t>
      </w:r>
    </w:p>
    <w:p w:rsidR="00C646A0" w:rsidRPr="003C161F" w:rsidRDefault="00C646A0" w:rsidP="00C646A0">
      <w:pPr>
        <w:rPr>
          <w:rFonts w:asciiTheme="minorEastAsia" w:eastAsiaTheme="minorEastAsia" w:hAnsiTheme="minorEastAsia"/>
          <w:sz w:val="21"/>
          <w:szCs w:val="21"/>
        </w:rPr>
      </w:pPr>
    </w:p>
    <w:p w:rsidR="00C646A0" w:rsidRPr="003C161F" w:rsidRDefault="00C646A0" w:rsidP="00C646A0">
      <w:pPr>
        <w:rPr>
          <w:rFonts w:asciiTheme="minorEastAsia" w:eastAsiaTheme="minorEastAsia" w:hAnsiTheme="minorEastAsia"/>
          <w:sz w:val="21"/>
          <w:szCs w:val="21"/>
        </w:rPr>
      </w:pPr>
      <w:r w:rsidRPr="003C161F">
        <w:rPr>
          <w:rStyle w:val="aa"/>
          <w:rFonts w:ascii="宋体" w:eastAsia="宋体" w:hAnsi="宋体" w:cs="宋体" w:hint="eastAsia"/>
          <w:color w:val="333333"/>
          <w:sz w:val="21"/>
          <w:szCs w:val="21"/>
        </w:rPr>
        <w:t>网络传输</w:t>
      </w:r>
      <w:proofErr w:type="gramStart"/>
      <w:r w:rsidRPr="003C161F">
        <w:rPr>
          <w:rStyle w:val="aa"/>
          <w:rFonts w:ascii="宋体" w:eastAsia="宋体" w:hAnsi="宋体" w:cs="宋体" w:hint="eastAsia"/>
          <w:color w:val="333333"/>
          <w:sz w:val="21"/>
          <w:szCs w:val="21"/>
        </w:rPr>
        <w:t>与流控</w:t>
      </w:r>
      <w:proofErr w:type="gramEnd"/>
      <w:r w:rsidRPr="003C161F">
        <w:rPr>
          <w:rFonts w:ascii="Arial" w:hAnsi="Arial" w:cs="Arial"/>
          <w:color w:val="333333"/>
          <w:sz w:val="21"/>
          <w:szCs w:val="21"/>
        </w:rPr>
        <w:t xml:space="preserve"> </w:t>
      </w:r>
      <w:r w:rsidRPr="003C161F">
        <w:rPr>
          <w:rFonts w:ascii="Arial" w:hAnsi="Arial" w:cs="Arial"/>
          <w:color w:val="333333"/>
          <w:sz w:val="21"/>
          <w:szCs w:val="21"/>
        </w:rPr>
        <w:br/>
      </w:r>
      <w:r w:rsidRPr="003C161F">
        <w:rPr>
          <w:rFonts w:ascii="Arial" w:hAnsi="Arial" w:cs="Arial"/>
          <w:color w:val="333333"/>
          <w:sz w:val="21"/>
          <w:szCs w:val="21"/>
        </w:rPr>
        <w:lastRenderedPageBreak/>
        <w:t xml:space="preserve">    </w:t>
      </w:r>
      <w:r w:rsidRPr="003C161F">
        <w:rPr>
          <w:rFonts w:ascii="宋体" w:eastAsia="宋体" w:hAnsi="宋体" w:cs="宋体" w:hint="eastAsia"/>
          <w:color w:val="333333"/>
          <w:sz w:val="21"/>
          <w:szCs w:val="21"/>
        </w:rPr>
        <w:t>对于网络视频来讲，数据的传输与控制是核心价值。</w:t>
      </w:r>
      <w:r w:rsidRPr="003C161F">
        <w:rPr>
          <w:rFonts w:ascii="Arial" w:hAnsi="Arial" w:cs="Arial"/>
          <w:color w:val="333333"/>
          <w:sz w:val="21"/>
          <w:szCs w:val="21"/>
        </w:rPr>
        <w:t>WebRTC</w:t>
      </w:r>
      <w:r w:rsidRPr="003C161F">
        <w:rPr>
          <w:rFonts w:ascii="宋体" w:eastAsia="宋体" w:hAnsi="宋体" w:cs="宋体" w:hint="eastAsia"/>
          <w:color w:val="333333"/>
          <w:sz w:val="21"/>
          <w:szCs w:val="21"/>
        </w:rPr>
        <w:t>采用的是成熟的</w:t>
      </w:r>
      <w:r w:rsidRPr="003C161F">
        <w:rPr>
          <w:rFonts w:ascii="Arial" w:hAnsi="Arial" w:cs="Arial"/>
          <w:color w:val="333333"/>
          <w:sz w:val="21"/>
          <w:szCs w:val="21"/>
        </w:rPr>
        <w:t>RTP/RTCP</w:t>
      </w:r>
      <w:r w:rsidRPr="003C161F">
        <w:rPr>
          <w:rFonts w:ascii="宋体" w:eastAsia="宋体" w:hAnsi="宋体" w:cs="宋体" w:hint="eastAsia"/>
          <w:color w:val="333333"/>
          <w:sz w:val="21"/>
          <w:szCs w:val="21"/>
        </w:rPr>
        <w:t>技术。</w:t>
      </w:r>
    </w:p>
    <w:p w:rsidR="00C646A0" w:rsidRPr="003C161F" w:rsidRDefault="00C646A0" w:rsidP="00C646A0">
      <w:pPr>
        <w:rPr>
          <w:rFonts w:asciiTheme="minorEastAsia" w:eastAsiaTheme="minorEastAsia" w:hAnsiTheme="minorEastAsia"/>
          <w:sz w:val="21"/>
          <w:szCs w:val="21"/>
        </w:rPr>
      </w:pPr>
    </w:p>
    <w:p w:rsidR="00C646A0" w:rsidRPr="003C161F" w:rsidRDefault="00C646A0" w:rsidP="00C646A0">
      <w:pPr>
        <w:rPr>
          <w:rFonts w:asciiTheme="minorEastAsia" w:eastAsiaTheme="minorEastAsia" w:hAnsiTheme="minorEastAsia"/>
          <w:sz w:val="21"/>
          <w:szCs w:val="21"/>
        </w:rPr>
      </w:pPr>
      <w:r w:rsidRPr="003C161F">
        <w:rPr>
          <w:rFonts w:cs="Arial"/>
          <w:noProof/>
          <w:color w:val="333333"/>
          <w:sz w:val="21"/>
          <w:szCs w:val="21"/>
          <w:lang w:bidi="ar-SA"/>
        </w:rPr>
        <w:drawing>
          <wp:inline distT="0" distB="0" distL="0" distR="0" wp14:anchorId="625FD029" wp14:editId="10C1B028">
            <wp:extent cx="6120130" cy="6368764"/>
            <wp:effectExtent l="0" t="0" r="0" b="0"/>
            <wp:docPr id="25" name="图片 25" descr="http://hi.csdn.net/attachment/0_13095092310Fj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i.csdn.net/attachment/0_13095092310FjT.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6368764"/>
                    </a:xfrm>
                    <a:prstGeom prst="rect">
                      <a:avLst/>
                    </a:prstGeom>
                    <a:noFill/>
                    <a:ln>
                      <a:noFill/>
                    </a:ln>
                  </pic:spPr>
                </pic:pic>
              </a:graphicData>
            </a:graphic>
          </wp:inline>
        </w:drawing>
      </w:r>
    </w:p>
    <w:p w:rsidR="00C646A0" w:rsidRPr="003C161F" w:rsidRDefault="00C646A0" w:rsidP="00C646A0">
      <w:pPr>
        <w:rPr>
          <w:rFonts w:asciiTheme="minorEastAsia" w:eastAsiaTheme="minorEastAsia" w:hAnsiTheme="minorEastAsia"/>
          <w:sz w:val="21"/>
          <w:szCs w:val="21"/>
        </w:rPr>
      </w:pPr>
    </w:p>
    <w:p w:rsidR="00C646A0" w:rsidRPr="003C161F" w:rsidRDefault="00C646A0" w:rsidP="00C646A0">
      <w:pPr>
        <w:rPr>
          <w:rFonts w:asciiTheme="minorEastAsia" w:eastAsiaTheme="minorEastAsia" w:hAnsiTheme="minorEastAsia"/>
          <w:sz w:val="21"/>
          <w:szCs w:val="21"/>
        </w:rPr>
      </w:pPr>
    </w:p>
    <w:p w:rsidR="00C646A0" w:rsidRPr="003C161F" w:rsidRDefault="00C646A0" w:rsidP="00C646A0">
      <w:pPr>
        <w:rPr>
          <w:rFonts w:asciiTheme="minorEastAsia" w:eastAsiaTheme="minorEastAsia" w:hAnsiTheme="minorEastAsia"/>
          <w:sz w:val="21"/>
          <w:szCs w:val="21"/>
        </w:rPr>
      </w:pPr>
    </w:p>
    <w:p w:rsidR="00C646A0" w:rsidRPr="003C161F" w:rsidRDefault="00C646A0" w:rsidP="00C646A0">
      <w:pPr>
        <w:rPr>
          <w:rFonts w:asciiTheme="minorEastAsia" w:eastAsiaTheme="minorEastAsia" w:hAnsiTheme="minorEastAsia"/>
          <w:sz w:val="21"/>
          <w:szCs w:val="21"/>
        </w:rPr>
      </w:pPr>
    </w:p>
    <w:p w:rsidR="00C646A0" w:rsidRPr="003C161F" w:rsidRDefault="00C646A0" w:rsidP="00C646A0">
      <w:pPr>
        <w:rPr>
          <w:rFonts w:asciiTheme="minorEastAsia" w:eastAsiaTheme="minorEastAsia" w:hAnsiTheme="minorEastAsia"/>
          <w:sz w:val="21"/>
          <w:szCs w:val="21"/>
        </w:rPr>
      </w:pPr>
    </w:p>
    <w:p w:rsidR="00F50E3F" w:rsidRPr="003C161F" w:rsidRDefault="00BE5BA6" w:rsidP="008A43FE">
      <w:pPr>
        <w:pStyle w:val="ab"/>
        <w:numPr>
          <w:ilvl w:val="1"/>
          <w:numId w:val="5"/>
        </w:numPr>
        <w:ind w:firstLineChars="0"/>
        <w:outlineLvl w:val="1"/>
        <w:rPr>
          <w:rFonts w:asciiTheme="minorEastAsia" w:eastAsiaTheme="minorEastAsia" w:hAnsiTheme="minorEastAsia"/>
          <w:b/>
          <w:sz w:val="21"/>
        </w:rPr>
      </w:pPr>
      <w:hyperlink r:id="rId202" w:history="1">
        <w:bookmarkStart w:id="221" w:name="_Toc381081897"/>
        <w:bookmarkStart w:id="222" w:name="_Toc381116555"/>
        <w:r w:rsidR="0019367E">
          <w:rPr>
            <w:rFonts w:asciiTheme="minorEastAsia" w:eastAsiaTheme="minorEastAsia" w:hAnsiTheme="minorEastAsia" w:hint="eastAsia"/>
            <w:b/>
            <w:sz w:val="21"/>
          </w:rPr>
          <w:t>webrtc代码相关基础知识</w:t>
        </w:r>
        <w:bookmarkEnd w:id="221"/>
        <w:bookmarkEnd w:id="222"/>
      </w:hyperlink>
    </w:p>
    <w:p w:rsidR="00F50E3F" w:rsidRPr="003C161F" w:rsidRDefault="00BE5BA6" w:rsidP="00F50E3F">
      <w:pPr>
        <w:rPr>
          <w:sz w:val="21"/>
          <w:szCs w:val="21"/>
        </w:rPr>
      </w:pPr>
      <w:hyperlink r:id="rId203" w:history="1">
        <w:r w:rsidR="00F50E3F" w:rsidRPr="003C161F">
          <w:rPr>
            <w:rStyle w:val="a7"/>
            <w:sz w:val="21"/>
            <w:szCs w:val="21"/>
          </w:rPr>
          <w:t>http://blog.csdn.net/chenyufei1013/article/category/1248211</w:t>
        </w:r>
      </w:hyperlink>
    </w:p>
    <w:p w:rsidR="00F50E3F" w:rsidRPr="003C161F" w:rsidRDefault="00F50E3F" w:rsidP="00F50E3F">
      <w:pPr>
        <w:rPr>
          <w:sz w:val="21"/>
          <w:szCs w:val="21"/>
        </w:rPr>
      </w:pPr>
    </w:p>
    <w:p w:rsidR="00F50E3F" w:rsidRPr="003C161F" w:rsidRDefault="00903217" w:rsidP="00F50E3F">
      <w:pPr>
        <w:rPr>
          <w:rFonts w:eastAsiaTheme="minorEastAsia" w:hint="eastAsia"/>
          <w:sz w:val="21"/>
          <w:szCs w:val="21"/>
        </w:rPr>
      </w:pPr>
      <w:r w:rsidRPr="003C161F">
        <w:rPr>
          <w:sz w:val="21"/>
          <w:szCs w:val="21"/>
        </w:rPr>
        <w:object w:dxaOrig="8306" w:dyaOrig="13910">
          <v:shape id="_x0000_i1040" type="#_x0000_t75" style="width:415.1pt;height:695.6pt" o:ole="">
            <v:imagedata r:id="rId204" o:title=""/>
          </v:shape>
          <o:OLEObject Type="Embed" ProgID="Word.Document.12" ShapeID="_x0000_i1040" DrawAspect="Content" ObjectID="_1454870041" r:id="rId205">
            <o:FieldCodes>\s</o:FieldCodes>
          </o:OLEObject>
        </w:object>
      </w:r>
    </w:p>
    <w:p w:rsidR="00231BE1" w:rsidRPr="003C161F" w:rsidRDefault="00231BE1" w:rsidP="00F50E3F">
      <w:pPr>
        <w:rPr>
          <w:rFonts w:eastAsiaTheme="minorEastAsia" w:hint="eastAsia"/>
          <w:sz w:val="21"/>
          <w:szCs w:val="21"/>
        </w:rPr>
      </w:pPr>
    </w:p>
    <w:p w:rsidR="00E17D91" w:rsidRPr="003C161F" w:rsidRDefault="00E17D91" w:rsidP="00F50E3F">
      <w:pPr>
        <w:rPr>
          <w:rFonts w:eastAsiaTheme="minorEastAsia" w:hint="eastAsia"/>
          <w:sz w:val="21"/>
          <w:szCs w:val="21"/>
        </w:rPr>
      </w:pPr>
    </w:p>
    <w:p w:rsidR="00602B68" w:rsidRPr="003C161F" w:rsidRDefault="00602B68" w:rsidP="008A43FE">
      <w:pPr>
        <w:pStyle w:val="ab"/>
        <w:numPr>
          <w:ilvl w:val="1"/>
          <w:numId w:val="5"/>
        </w:numPr>
        <w:ind w:firstLineChars="0"/>
        <w:outlineLvl w:val="1"/>
        <w:rPr>
          <w:rFonts w:asciiTheme="minorEastAsia" w:eastAsiaTheme="minorEastAsia" w:hAnsiTheme="minorEastAsia"/>
          <w:b/>
          <w:sz w:val="21"/>
        </w:rPr>
      </w:pPr>
      <w:bookmarkStart w:id="223" w:name="_Toc381081898"/>
      <w:bookmarkStart w:id="224" w:name="_Toc381116556"/>
      <w:r w:rsidRPr="003C161F">
        <w:rPr>
          <w:rFonts w:asciiTheme="minorEastAsia" w:eastAsiaTheme="minorEastAsia" w:hAnsiTheme="minorEastAsia"/>
          <w:b/>
          <w:sz w:val="21"/>
        </w:rPr>
        <w:lastRenderedPageBreak/>
        <w:t>STUN和TURN技术浅析</w:t>
      </w:r>
      <w:bookmarkEnd w:id="223"/>
      <w:bookmarkEnd w:id="224"/>
    </w:p>
    <w:p w:rsidR="00602B68" w:rsidRPr="003C161F" w:rsidRDefault="00602B68" w:rsidP="00602B68">
      <w:pPr>
        <w:rPr>
          <w:sz w:val="21"/>
          <w:szCs w:val="21"/>
        </w:rPr>
      </w:pPr>
      <w:r w:rsidRPr="003C161F">
        <w:rPr>
          <w:sz w:val="21"/>
          <w:szCs w:val="21"/>
        </w:rPr>
        <w:object w:dxaOrig="8306" w:dyaOrig="13842">
          <v:shape id="_x0000_i1041" type="#_x0000_t75" style="width:415.1pt;height:691.85pt" o:ole="">
            <v:imagedata r:id="rId206" o:title=""/>
          </v:shape>
          <o:OLEObject Type="Embed" ProgID="Word.Document.12" ShapeID="_x0000_i1041" DrawAspect="Content" ObjectID="_1454870042" r:id="rId207">
            <o:FieldCodes>\s</o:FieldCodes>
          </o:OLEObject>
        </w:object>
      </w:r>
    </w:p>
    <w:p w:rsidR="00602B68" w:rsidRPr="003C161F" w:rsidRDefault="00602B68">
      <w:pPr>
        <w:widowControl/>
        <w:suppressAutoHyphens w:val="0"/>
        <w:rPr>
          <w:rFonts w:asciiTheme="minorHAnsi" w:eastAsiaTheme="minorEastAsia" w:hAnsiTheme="minorHAnsi" w:cstheme="minorBidi"/>
          <w:color w:val="auto"/>
          <w:sz w:val="21"/>
          <w:szCs w:val="21"/>
          <w:lang w:bidi="ar-SA"/>
        </w:rPr>
      </w:pPr>
    </w:p>
    <w:p w:rsidR="00151F6C" w:rsidRPr="003C161F" w:rsidRDefault="00151F6C" w:rsidP="008A43FE">
      <w:pPr>
        <w:pStyle w:val="ab"/>
        <w:numPr>
          <w:ilvl w:val="1"/>
          <w:numId w:val="5"/>
        </w:numPr>
        <w:ind w:firstLineChars="0"/>
        <w:outlineLvl w:val="1"/>
        <w:rPr>
          <w:rFonts w:asciiTheme="minorEastAsia" w:eastAsiaTheme="minorEastAsia" w:hAnsiTheme="minorEastAsia"/>
          <w:b/>
          <w:sz w:val="21"/>
        </w:rPr>
      </w:pPr>
      <w:bookmarkStart w:id="225" w:name="_Toc381081899"/>
      <w:bookmarkStart w:id="226" w:name="_Toc381116557"/>
      <w:r w:rsidRPr="003C161F">
        <w:rPr>
          <w:rFonts w:asciiTheme="minorEastAsia" w:eastAsiaTheme="minorEastAsia" w:hAnsiTheme="minorEastAsia"/>
          <w:b/>
          <w:sz w:val="21"/>
        </w:rPr>
        <w:lastRenderedPageBreak/>
        <w:t>基于ICE的VoIP穿越NAT改进方案</w:t>
      </w:r>
      <w:bookmarkEnd w:id="225"/>
      <w:bookmarkEnd w:id="226"/>
      <w:r w:rsidRPr="003C161F">
        <w:rPr>
          <w:rFonts w:asciiTheme="minorEastAsia" w:eastAsiaTheme="minorEastAsia" w:hAnsiTheme="minorEastAsia"/>
          <w:b/>
          <w:sz w:val="21"/>
        </w:rPr>
        <w:t xml:space="preserve">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1 引言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近年来，随着数据网络通信逐渐融入传统的话音业务领域，VoIP技术越来越成为当前商业考虑的对象，并正在向一种正式的商业电话模式演进，而会话初始协议 (SIP，Session Initiation Protoc01)就是用来确保这种演进能够实现而需要的NGN(下一代网络)系列协议中重要的一员。SIP是一个用于建立，更改和终止多媒体会话的应用层控制</w:t>
      </w:r>
      <w:r w:rsidR="00922480" w:rsidRPr="003C161F">
        <w:rPr>
          <w:rFonts w:ascii="宋体" w:eastAsia="宋体" w:hAnsi="宋体" w:cs="宋体" w:hint="eastAsia"/>
          <w:color w:val="auto"/>
          <w:kern w:val="0"/>
          <w:sz w:val="21"/>
          <w:szCs w:val="21"/>
          <w:lang w:bidi="ar-SA"/>
        </w:rPr>
        <w:t>协</w:t>
      </w:r>
      <w:r w:rsidRPr="003C161F">
        <w:rPr>
          <w:rFonts w:ascii="宋体" w:eastAsia="宋体" w:hAnsi="宋体" w:cs="宋体"/>
          <w:color w:val="auto"/>
          <w:kern w:val="0"/>
          <w:sz w:val="21"/>
          <w:szCs w:val="21"/>
          <w:lang w:bidi="ar-SA"/>
        </w:rPr>
        <w:t>议。SIP</w:t>
      </w:r>
      <w:r w:rsidR="00B83799" w:rsidRPr="003C161F">
        <w:rPr>
          <w:rFonts w:ascii="宋体" w:eastAsia="宋体" w:hAnsi="宋体" w:cs="宋体"/>
          <w:color w:val="auto"/>
          <w:kern w:val="0"/>
          <w:sz w:val="21"/>
          <w:szCs w:val="21"/>
          <w:lang w:bidi="ar-SA"/>
        </w:rPr>
        <w:t>因其简</w:t>
      </w:r>
      <w:r w:rsidR="00B83799" w:rsidRPr="003C161F">
        <w:rPr>
          <w:rFonts w:ascii="宋体" w:eastAsia="宋体" w:hAnsi="宋体" w:cs="宋体" w:hint="eastAsia"/>
          <w:color w:val="auto"/>
          <w:kern w:val="0"/>
          <w:sz w:val="21"/>
          <w:szCs w:val="21"/>
          <w:lang w:bidi="ar-SA"/>
        </w:rPr>
        <w:t>单</w:t>
      </w:r>
      <w:r w:rsidRPr="003C161F">
        <w:rPr>
          <w:rFonts w:ascii="宋体" w:eastAsia="宋体" w:hAnsi="宋体" w:cs="宋体"/>
          <w:color w:val="auto"/>
          <w:kern w:val="0"/>
          <w:sz w:val="21"/>
          <w:szCs w:val="21"/>
          <w:lang w:bidi="ar-SA"/>
        </w:rPr>
        <w:t xml:space="preserve">、灵活、可扩展性强的特点，已经成为实现VolP系统的热点技术。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随着计算机网络技术的不断发展，互联网规模飞速膨胀，大量企业和驻地网采用了私有网络通过NAT/防火墙出口来接入公共网络。而由于SIP包头中含有很多 对于路由、接续SIP信令和建立呼叫连接必不可少的地址信息，这样引发了业界对于SIP2穿越NAT/防火墙问题的研究。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目前，IETF已经对该问题提出了多种解决方案。例如：ALCes(Application Layer Gateways)、MiddleboxControl Protocol、STUN Simple Traversal of UDPthrough NAT)、TURN(Traversal Using Relay NAT)、RSIP(Realm Specific IP)、Symmetric RTP等。然而，当这些技术应用于不同的网络拓扑时都有着显著的利弊，以至于只能根据不同的接入方式来应用不同的方案，所以，未能很好地解决A11- NATⅢ的问题，同时还会给系统引入许多复杂性和脆弱性因素。此外，由于NAT/防火墙已经大量应用，SIP设备也已经比较成熟，对它们进行升级来支持多 媒体通信穿越NAT/防火墙的代价将相当的大。因此，一种不需要升级任何现有网络设备，能够穿越各种NAT/防火墙并且方便在现有网络中实施的解决方案成 为迫切的需要。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本文试图寻找一种能够穿越各种类型的NAT/防火墙，无需对现有NAT/防火墙没备做任何改动的解决方案——ICE解决方案，这种方式比以前的解决方案更加灵活，具有广阔的应用前景。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w:t>
      </w:r>
      <w:r w:rsidRPr="003C161F">
        <w:rPr>
          <w:rFonts w:ascii="宋体" w:eastAsia="宋体" w:hAnsi="宋体" w:cs="宋体"/>
          <w:b/>
          <w:bCs/>
          <w:color w:val="auto"/>
          <w:kern w:val="0"/>
          <w:sz w:val="21"/>
          <w:szCs w:val="21"/>
          <w:lang w:bidi="ar-SA"/>
        </w:rPr>
        <w:t>2 现有NAT解决方案的比较分析</w:t>
      </w:r>
      <w:r w:rsidRPr="003C161F">
        <w:rPr>
          <w:rFonts w:ascii="宋体" w:eastAsia="宋体" w:hAnsi="宋体" w:cs="宋体"/>
          <w:color w:val="auto"/>
          <w:kern w:val="0"/>
          <w:sz w:val="21"/>
          <w:szCs w:val="21"/>
          <w:lang w:bidi="ar-SA"/>
        </w:rPr>
        <w:t xml:space="preserve">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主流的NAT穿越解决方案包括STUN、TURN、Proxy及隧道穿越等，这几种方式各具优缺点，比较如下： </w:t>
      </w:r>
    </w:p>
    <w:p w:rsidR="00151F6C" w:rsidRPr="003C161F" w:rsidRDefault="00017BAF"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(1)STUN</w:t>
      </w:r>
      <w:r w:rsidR="00151F6C" w:rsidRPr="003C161F">
        <w:rPr>
          <w:rFonts w:ascii="宋体" w:eastAsia="宋体" w:hAnsi="宋体" w:cs="宋体"/>
          <w:color w:val="auto"/>
          <w:kern w:val="0"/>
          <w:sz w:val="21"/>
          <w:szCs w:val="21"/>
          <w:lang w:bidi="ar-SA"/>
        </w:rPr>
        <w:t>(simple traversal of UDP over NAT)的原理是通过某种机制预先得到内部私有IP地址对应在出口NAT上的对</w:t>
      </w:r>
      <w:proofErr w:type="gramStart"/>
      <w:r w:rsidR="00151F6C" w:rsidRPr="003C161F">
        <w:rPr>
          <w:rFonts w:ascii="宋体" w:eastAsia="宋体" w:hAnsi="宋体" w:cs="宋体"/>
          <w:color w:val="auto"/>
          <w:kern w:val="0"/>
          <w:sz w:val="21"/>
          <w:szCs w:val="21"/>
          <w:lang w:bidi="ar-SA"/>
        </w:rPr>
        <w:t>外公网</w:t>
      </w:r>
      <w:proofErr w:type="gramEnd"/>
      <w:r w:rsidR="00151F6C" w:rsidRPr="003C161F">
        <w:rPr>
          <w:rFonts w:ascii="宋体" w:eastAsia="宋体" w:hAnsi="宋体" w:cs="宋体"/>
          <w:color w:val="auto"/>
          <w:kern w:val="0"/>
          <w:sz w:val="21"/>
          <w:szCs w:val="21"/>
          <w:lang w:bidi="ar-SA"/>
        </w:rPr>
        <w:t xml:space="preserve">IP地址，然后在报文负载中所描述的地址信息就直接填写出口NAT上 的对外IP地址。其最大的优点是无需对现有NAT/防火墙设备做任何改动。局限性在于需要应用程序支持STUN CLIENT的功能，同时STUN并不适合支持TCP连接的穿越。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(2)TURN即通过Relay方式穿越NAT，也是私网中的SIP终端通过某种机制</w:t>
      </w:r>
      <w:proofErr w:type="gramStart"/>
      <w:r w:rsidRPr="003C161F">
        <w:rPr>
          <w:rFonts w:ascii="宋体" w:eastAsia="宋体" w:hAnsi="宋体" w:cs="宋体"/>
          <w:color w:val="auto"/>
          <w:kern w:val="0"/>
          <w:sz w:val="21"/>
          <w:szCs w:val="21"/>
          <w:lang w:bidi="ar-SA"/>
        </w:rPr>
        <w:t>预</w:t>
      </w:r>
      <w:r w:rsidR="00E30C8E" w:rsidRPr="003C161F">
        <w:rPr>
          <w:rFonts w:ascii="宋体" w:eastAsia="宋体" w:hAnsi="宋体" w:cs="宋体"/>
          <w:color w:val="auto"/>
          <w:kern w:val="0"/>
          <w:sz w:val="21"/>
          <w:szCs w:val="21"/>
          <w:lang w:bidi="ar-SA"/>
        </w:rPr>
        <w:t>先得</w:t>
      </w:r>
      <w:proofErr w:type="gramEnd"/>
      <w:r w:rsidRPr="003C161F">
        <w:rPr>
          <w:rFonts w:ascii="宋体" w:eastAsia="宋体" w:hAnsi="宋体" w:cs="宋体"/>
          <w:color w:val="auto"/>
          <w:kern w:val="0"/>
          <w:sz w:val="21"/>
          <w:szCs w:val="21"/>
          <w:lang w:bidi="ar-SA"/>
        </w:rPr>
        <w:t>TURN SeI-ver上的公网地址，</w:t>
      </w:r>
      <w:proofErr w:type="gramStart"/>
      <w:r w:rsidRPr="003C161F">
        <w:rPr>
          <w:rFonts w:ascii="宋体" w:eastAsia="宋体" w:hAnsi="宋体" w:cs="宋体"/>
          <w:color w:val="auto"/>
          <w:kern w:val="0"/>
          <w:sz w:val="21"/>
          <w:szCs w:val="21"/>
          <w:lang w:bidi="ar-SA"/>
        </w:rPr>
        <w:t>私网终端</w:t>
      </w:r>
      <w:proofErr w:type="gramEnd"/>
      <w:r w:rsidRPr="003C161F">
        <w:rPr>
          <w:rFonts w:ascii="宋体" w:eastAsia="宋体" w:hAnsi="宋体" w:cs="宋体"/>
          <w:color w:val="auto"/>
          <w:kern w:val="0"/>
          <w:sz w:val="21"/>
          <w:szCs w:val="21"/>
          <w:lang w:bidi="ar-SA"/>
        </w:rPr>
        <w:t xml:space="preserve">发出的报文都要经过TURN Serve：进行Relay转发。这种方式除了具有STUN方式的优点外，还解决了STUN应用无法穿透对称NAT(SymmetricNAT)以及类似 的Firewall设备的缺陷，局限性在于需要SIP终端支持TURN Client，并增大了包的延迟和丢包的可能性。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(3)Proxy方式是指通过对私网内用户呼叫的信令和媒体||d时做Relay来实现对NAT/防火墙的穿越。由于不用对运营商和客户端的现有网络设备进行任何改造，具有很强的适应性，组网灵活，可满是NGN初期多样化的组网和用户接入。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(4)隧道穿越技术的基本思想是通过把需要穿越的数据流封装</w:t>
      </w:r>
      <w:proofErr w:type="gramStart"/>
      <w:r w:rsidRPr="003C161F">
        <w:rPr>
          <w:rFonts w:ascii="宋体" w:eastAsia="宋体" w:hAnsi="宋体" w:cs="宋体"/>
          <w:color w:val="auto"/>
          <w:kern w:val="0"/>
          <w:sz w:val="21"/>
          <w:szCs w:val="21"/>
          <w:lang w:bidi="ar-SA"/>
        </w:rPr>
        <w:t>征某种</w:t>
      </w:r>
      <w:proofErr w:type="gramEnd"/>
      <w:r w:rsidRPr="003C161F">
        <w:rPr>
          <w:rFonts w:ascii="宋体" w:eastAsia="宋体" w:hAnsi="宋体" w:cs="宋体"/>
          <w:color w:val="auto"/>
          <w:kern w:val="0"/>
          <w:sz w:val="21"/>
          <w:szCs w:val="21"/>
          <w:lang w:bidi="ar-SA"/>
        </w:rPr>
        <w:t xml:space="preserve">隧道中，从而绕过NAT/防火墙。它在很大程度上解决了对于不问应用协议需要开发不同穿越策略的办法，但是必须多媒体终端和服务器能够支持隧道，这是一个比较大的限制条件。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w:t>
      </w:r>
      <w:r w:rsidRPr="003C161F">
        <w:rPr>
          <w:rFonts w:ascii="宋体" w:eastAsia="宋体" w:hAnsi="宋体" w:cs="宋体"/>
          <w:b/>
          <w:bCs/>
          <w:color w:val="auto"/>
          <w:kern w:val="0"/>
          <w:sz w:val="21"/>
          <w:szCs w:val="21"/>
          <w:lang w:bidi="ar-SA"/>
        </w:rPr>
        <w:t>3 穿越NAT/防火墙方案的实现</w:t>
      </w:r>
      <w:r w:rsidRPr="003C161F">
        <w:rPr>
          <w:rFonts w:ascii="宋体" w:eastAsia="宋体" w:hAnsi="宋体" w:cs="宋体"/>
          <w:color w:val="auto"/>
          <w:kern w:val="0"/>
          <w:sz w:val="21"/>
          <w:szCs w:val="21"/>
          <w:lang w:bidi="ar-SA"/>
        </w:rPr>
        <w:t xml:space="preserve">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w:t>
      </w:r>
      <w:r w:rsidRPr="003C161F">
        <w:rPr>
          <w:rFonts w:ascii="宋体" w:eastAsia="宋体" w:hAnsi="宋体" w:cs="宋体"/>
          <w:b/>
          <w:bCs/>
          <w:color w:val="auto"/>
          <w:kern w:val="0"/>
          <w:sz w:val="21"/>
          <w:szCs w:val="21"/>
          <w:lang w:bidi="ar-SA"/>
        </w:rPr>
        <w:t>3．1 ICE方式</w:t>
      </w:r>
      <w:r w:rsidRPr="003C161F">
        <w:rPr>
          <w:rFonts w:ascii="宋体" w:eastAsia="宋体" w:hAnsi="宋体" w:cs="宋体"/>
          <w:color w:val="auto"/>
          <w:kern w:val="0"/>
          <w:sz w:val="21"/>
          <w:szCs w:val="21"/>
          <w:lang w:bidi="ar-SA"/>
        </w:rPr>
        <w:t xml:space="preserve">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lastRenderedPageBreak/>
        <w:t>    交互式连通建立方式ICE(Interactive ConnectivityEstablishment)并非一种新的协议，它不需要对STUN，TURN或RSIP进行扩展就可适用于各种NAT。ICE 是通过综合运用上面某几种协议，</w:t>
      </w:r>
      <w:proofErr w:type="gramStart"/>
      <w:r w:rsidRPr="003C161F">
        <w:rPr>
          <w:rFonts w:ascii="宋体" w:eastAsia="宋体" w:hAnsi="宋体" w:cs="宋体"/>
          <w:color w:val="auto"/>
          <w:kern w:val="0"/>
          <w:sz w:val="21"/>
          <w:szCs w:val="21"/>
          <w:lang w:bidi="ar-SA"/>
        </w:rPr>
        <w:t>使之征最适合</w:t>
      </w:r>
      <w:proofErr w:type="gramEnd"/>
      <w:r w:rsidRPr="003C161F">
        <w:rPr>
          <w:rFonts w:ascii="宋体" w:eastAsia="宋体" w:hAnsi="宋体" w:cs="宋体"/>
          <w:color w:val="auto"/>
          <w:kern w:val="0"/>
          <w:sz w:val="21"/>
          <w:szCs w:val="21"/>
          <w:lang w:bidi="ar-SA"/>
        </w:rPr>
        <w:t xml:space="preserve">的情况下工作，以弥补单独使用其中任何一种所带来的固有缺陷。对于SIP来说，ICE只需要定义一些 SDP(Sessionescription Protoc01)附加属性即可，对于别的多媒体信令协议也需要制定一些相应的机制来实现。本文是针对SIP呼叫流程实现ICE的功能。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这种方式的优点是可以根据通讯双方所处的网络环境，选取适合穿越NAT/防火墙的方式。首先，获取用户所征网络中NAT的类型，如果用户没有设置使用何种 方式连接，那么默队首先使用UDP连接，如果一定时间内没有连接成功，接着使用TCP连接，同样如果没有在一定时间内连接成功，那么将采用其他方式如 Upnp、Httptunnel。如果所有穿越方案都失败后，将结果返回给用户，由用户决定是否重试。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w:t>
      </w:r>
      <w:r w:rsidRPr="003C161F">
        <w:rPr>
          <w:rFonts w:ascii="宋体" w:eastAsia="宋体" w:hAnsi="宋体" w:cs="宋体"/>
          <w:b/>
          <w:bCs/>
          <w:color w:val="auto"/>
          <w:kern w:val="0"/>
          <w:sz w:val="21"/>
          <w:szCs w:val="21"/>
          <w:lang w:bidi="ar-SA"/>
        </w:rPr>
        <w:t>3．2 ICE算法流程</w:t>
      </w:r>
      <w:r w:rsidRPr="003C161F">
        <w:rPr>
          <w:rFonts w:ascii="宋体" w:eastAsia="宋体" w:hAnsi="宋体" w:cs="宋体"/>
          <w:color w:val="auto"/>
          <w:kern w:val="0"/>
          <w:sz w:val="21"/>
          <w:szCs w:val="21"/>
          <w:lang w:bidi="ar-SA"/>
        </w:rPr>
        <w:t xml:space="preserve">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ICE算法流程分为以F几个过程：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(1)收集本地传输地址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会话者从服务器上获得主机上一个物理(或虚拟)接口绑定一个端口的本地传输地址。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(2)启动STUN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与传统的STUN不同，ICE用户名和密码可以通过信令协议进行交换。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(3)确定传输地址的优先级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优先级反映了UA在该地址上接收媒体流的优先级别，取值范围0到1之间，按照被传输媒体流量来确定。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(4)构建初始化信息(Initiate Message)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初始化消息由一系列媒体流组成，每个媒体流的任意Peer之间实现</w:t>
      </w:r>
      <w:proofErr w:type="gramStart"/>
      <w:r w:rsidRPr="003C161F">
        <w:rPr>
          <w:rFonts w:ascii="宋体" w:eastAsia="宋体" w:hAnsi="宋体" w:cs="宋体"/>
          <w:color w:val="auto"/>
          <w:kern w:val="0"/>
          <w:sz w:val="21"/>
          <w:szCs w:val="21"/>
          <w:lang w:bidi="ar-SA"/>
        </w:rPr>
        <w:t>最</w:t>
      </w:r>
      <w:proofErr w:type="gramEnd"/>
      <w:r w:rsidRPr="003C161F">
        <w:rPr>
          <w:rFonts w:ascii="宋体" w:eastAsia="宋体" w:hAnsi="宋体" w:cs="宋体"/>
          <w:color w:val="auto"/>
          <w:kern w:val="0"/>
          <w:sz w:val="21"/>
          <w:szCs w:val="21"/>
          <w:lang w:bidi="ar-SA"/>
        </w:rPr>
        <w:t xml:space="preserve">人连通可能性的传输地址是由公网L转发服务器(如TURN)提供的地址。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(5)响应处理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连通性检查和执行ICE算法中描述的地址收集过程。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(6)生成接受信息(Accept Message)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w:t>
      </w:r>
      <w:proofErr w:type="gramStart"/>
      <w:r w:rsidRPr="003C161F">
        <w:rPr>
          <w:rFonts w:ascii="宋体" w:eastAsia="宋体" w:hAnsi="宋体" w:cs="宋体"/>
          <w:color w:val="auto"/>
          <w:kern w:val="0"/>
          <w:sz w:val="21"/>
          <w:szCs w:val="21"/>
          <w:lang w:bidi="ar-SA"/>
        </w:rPr>
        <w:t>若接受</w:t>
      </w:r>
      <w:proofErr w:type="gramEnd"/>
      <w:r w:rsidRPr="003C161F">
        <w:rPr>
          <w:rFonts w:ascii="宋体" w:eastAsia="宋体" w:hAnsi="宋体" w:cs="宋体"/>
          <w:color w:val="auto"/>
          <w:kern w:val="0"/>
          <w:sz w:val="21"/>
          <w:szCs w:val="21"/>
          <w:lang w:bidi="ar-SA"/>
        </w:rPr>
        <w:t xml:space="preserve">则发送Accept消息，其构造过程与InitiateMessage类似。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(7)接受信息处理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接受过程需要发起者使用Send命令，由服务器转发至响应者。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(8)附加ICE过程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Initiate或Accept消息交换过程结束后，双方可能仍将继续收集传输地址。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b/>
          <w:bCs/>
          <w:color w:val="auto"/>
          <w:kern w:val="0"/>
          <w:sz w:val="21"/>
          <w:szCs w:val="21"/>
          <w:lang w:bidi="ar-SA"/>
        </w:rPr>
        <w:t>3．3 ICE算法实现</w:t>
      </w:r>
      <w:r w:rsidRPr="003C161F">
        <w:rPr>
          <w:rFonts w:ascii="宋体" w:eastAsia="宋体" w:hAnsi="宋体" w:cs="宋体"/>
          <w:color w:val="auto"/>
          <w:kern w:val="0"/>
          <w:sz w:val="21"/>
          <w:szCs w:val="21"/>
          <w:lang w:bidi="ar-SA"/>
        </w:rPr>
        <w:t xml:space="preserve">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lastRenderedPageBreak/>
        <w:t>    当将ICE算法集成到SIP呼叫过程的时候，流程应该是：(1)SIP终端注册，并且访问STUN(STUNT)服务器，判断NAT/防火墙类型，以及 TCP时三种序列的包的过滤情况。(2)当发起呼叫信息(INVITE)或接收到呼叫信息回应(200 OK)之前根据NAT/防火墙类型进行对RTP进行地址收集(任非对称性NAT/防火墙后需要收集NAT映射地址，在对称性NAT/防火墙后还需要收集 TURN地址)。(3)在RTP的地址端口启动接收线程RSTUN服务程序。(4)发送SIP消息，收集的</w:t>
      </w:r>
      <w:proofErr w:type="gramStart"/>
      <w:r w:rsidRPr="003C161F">
        <w:rPr>
          <w:rFonts w:ascii="宋体" w:eastAsia="宋体" w:hAnsi="宋体" w:cs="宋体"/>
          <w:color w:val="auto"/>
          <w:kern w:val="0"/>
          <w:sz w:val="21"/>
          <w:szCs w:val="21"/>
          <w:lang w:bidi="ar-SA"/>
        </w:rPr>
        <w:t>地址放列</w:t>
      </w:r>
      <w:proofErr w:type="gramEnd"/>
      <w:r w:rsidRPr="003C161F">
        <w:rPr>
          <w:rFonts w:ascii="宋体" w:eastAsia="宋体" w:hAnsi="宋体" w:cs="宋体"/>
          <w:color w:val="auto"/>
          <w:kern w:val="0"/>
          <w:sz w:val="21"/>
          <w:szCs w:val="21"/>
          <w:lang w:bidi="ar-SA"/>
        </w:rPr>
        <w:t xml:space="preserve">SDP消息中的alt属性中。 (5)SIP终端得到通讯双方地址后进行地址配对(将双方地址进行组合)，并且根据双方网络情况去掉无效的地址对。(6)根据地址对发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送STUN check的包，其中STUN消息的用户名，密码从alt属性中得到，标识该地址对。(7)当检测到有效的地址对时(可以发送RTP媒体流的地址)，停止接收线程STUN服务)，开始传输RTP流。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本文实现采用Winpcap API首先捕获TCP连接的SYN--out包，修改lP包头的TTL的值，用pcap—sendpacket()。然后使该socket调用listen函数。实现过程中对应于ICE收集地址的算法描述为：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noProof/>
          <w:color w:val="0000FF"/>
          <w:kern w:val="0"/>
          <w:sz w:val="21"/>
          <w:szCs w:val="21"/>
          <w:lang w:bidi="ar-SA"/>
        </w:rPr>
        <w:drawing>
          <wp:inline distT="0" distB="0" distL="0" distR="0" wp14:anchorId="718F9A49" wp14:editId="2D1EE5B8">
            <wp:extent cx="3505200" cy="3695700"/>
            <wp:effectExtent l="0" t="0" r="0" b="0"/>
            <wp:docPr id="21" name="图片 21" descr="http://static.oschina.net/uploads/img/201305/12101539_rfL9.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tic.oschina.net/uploads/img/201305/12101539_rfL9.jpg">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05200" cy="3695700"/>
                    </a:xfrm>
                    <a:prstGeom prst="rect">
                      <a:avLst/>
                    </a:prstGeom>
                    <a:noFill/>
                    <a:ln>
                      <a:noFill/>
                    </a:ln>
                  </pic:spPr>
                </pic:pic>
              </a:graphicData>
            </a:graphic>
          </wp:inline>
        </w:drawing>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类中m_nCandidateID对应地址序号，m_nPriority表示地址优先级，m_CandidateAddr表示地址(IP地址，端口)。实现ICE算法的实体算法描述为：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noProof/>
          <w:color w:val="0000FF"/>
          <w:kern w:val="0"/>
          <w:sz w:val="21"/>
          <w:szCs w:val="21"/>
          <w:lang w:bidi="ar-SA"/>
        </w:rPr>
        <w:lastRenderedPageBreak/>
        <w:drawing>
          <wp:inline distT="0" distB="0" distL="0" distR="0" wp14:anchorId="155F9FC9" wp14:editId="108190A1">
            <wp:extent cx="3152775" cy="3209925"/>
            <wp:effectExtent l="0" t="0" r="0" b="0"/>
            <wp:docPr id="20" name="图片 20" descr="http://static.oschina.net/uploads/img/201305/12101539_MQqt.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305/12101539_MQqt.jpg">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52775" cy="3209925"/>
                    </a:xfrm>
                    <a:prstGeom prst="rect">
                      <a:avLst/>
                    </a:prstGeom>
                    <a:noFill/>
                    <a:ln>
                      <a:noFill/>
                    </a:ln>
                  </pic:spPr>
                </pic:pic>
              </a:graphicData>
            </a:graphic>
          </wp:inline>
        </w:drawing>
      </w:r>
      <w:r w:rsidRPr="003C161F">
        <w:rPr>
          <w:rFonts w:ascii="宋体" w:eastAsia="宋体" w:hAnsi="宋体" w:cs="宋体"/>
          <w:color w:val="auto"/>
          <w:kern w:val="0"/>
          <w:sz w:val="21"/>
          <w:szCs w:val="21"/>
          <w:lang w:bidi="ar-SA"/>
        </w:rPr>
        <w:br/>
      </w:r>
      <w:r w:rsidRPr="003C161F">
        <w:rPr>
          <w:rFonts w:ascii="宋体" w:eastAsia="宋体" w:hAnsi="宋体" w:cs="宋体"/>
          <w:noProof/>
          <w:color w:val="0000FF"/>
          <w:kern w:val="0"/>
          <w:sz w:val="21"/>
          <w:szCs w:val="21"/>
          <w:lang w:bidi="ar-SA"/>
        </w:rPr>
        <w:drawing>
          <wp:inline distT="0" distB="0" distL="0" distR="0" wp14:anchorId="55962337" wp14:editId="7BD1CDB1">
            <wp:extent cx="3171825" cy="2505075"/>
            <wp:effectExtent l="0" t="0" r="0" b="0"/>
            <wp:docPr id="18" name="图片 18" descr="http://static.oschina.net/uploads/img/201305/12101539_N3Ib.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tic.oschina.net/uploads/img/201305/12101539_N3Ib.jpg">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71825" cy="2505075"/>
                    </a:xfrm>
                    <a:prstGeom prst="rect">
                      <a:avLst/>
                    </a:prstGeom>
                    <a:noFill/>
                    <a:ln>
                      <a:noFill/>
                    </a:ln>
                  </pic:spPr>
                </pic:pic>
              </a:graphicData>
            </a:graphic>
          </wp:inline>
        </w:drawing>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实现ICE中会话发起者和接收者的步骤基本一样，仅</w:t>
      </w:r>
      <w:proofErr w:type="gramStart"/>
      <w:r w:rsidRPr="003C161F">
        <w:rPr>
          <w:rFonts w:ascii="宋体" w:eastAsia="宋体" w:hAnsi="宋体" w:cs="宋体"/>
          <w:color w:val="auto"/>
          <w:kern w:val="0"/>
          <w:sz w:val="21"/>
          <w:szCs w:val="21"/>
          <w:lang w:bidi="ar-SA"/>
        </w:rPr>
        <w:t>任处理</w:t>
      </w:r>
      <w:proofErr w:type="gramEnd"/>
      <w:r w:rsidRPr="003C161F">
        <w:rPr>
          <w:rFonts w:ascii="宋体" w:eastAsia="宋体" w:hAnsi="宋体" w:cs="宋体"/>
          <w:color w:val="auto"/>
          <w:kern w:val="0"/>
          <w:sz w:val="21"/>
          <w:szCs w:val="21"/>
          <w:lang w:bidi="ar-SA"/>
        </w:rPr>
        <w:t xml:space="preserve">流程中先后次序稍微有些不同，本文中实现的会话流程如图l所示。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noProof/>
          <w:color w:val="0000FF"/>
          <w:kern w:val="0"/>
          <w:sz w:val="21"/>
          <w:szCs w:val="21"/>
          <w:lang w:bidi="ar-SA"/>
        </w:rPr>
        <w:lastRenderedPageBreak/>
        <w:drawing>
          <wp:inline distT="0" distB="0" distL="0" distR="0" wp14:anchorId="3ACD01E7" wp14:editId="65CEC578">
            <wp:extent cx="2790825" cy="4886325"/>
            <wp:effectExtent l="0" t="0" r="0" b="0"/>
            <wp:docPr id="17" name="图片 17" descr="http://static.oschina.net/uploads/img/201305/12101539_iCjD.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oschina.net/uploads/img/201305/12101539_iCjD.jpg">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790825" cy="4886325"/>
                    </a:xfrm>
                    <a:prstGeom prst="rect">
                      <a:avLst/>
                    </a:prstGeom>
                    <a:noFill/>
                    <a:ln>
                      <a:noFill/>
                    </a:ln>
                  </pic:spPr>
                </pic:pic>
              </a:graphicData>
            </a:graphic>
          </wp:inline>
        </w:drawing>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图1会话流程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w:t>
      </w:r>
      <w:r w:rsidRPr="003C161F">
        <w:rPr>
          <w:rFonts w:ascii="宋体" w:eastAsia="宋体" w:hAnsi="宋体" w:cs="宋体"/>
          <w:b/>
          <w:bCs/>
          <w:color w:val="auto"/>
          <w:kern w:val="0"/>
          <w:sz w:val="21"/>
          <w:szCs w:val="21"/>
          <w:lang w:bidi="ar-SA"/>
        </w:rPr>
        <w:t>4 测试</w:t>
      </w:r>
      <w:r w:rsidRPr="003C161F">
        <w:rPr>
          <w:rFonts w:ascii="宋体" w:eastAsia="宋体" w:hAnsi="宋体" w:cs="宋体"/>
          <w:color w:val="auto"/>
          <w:kern w:val="0"/>
          <w:sz w:val="21"/>
          <w:szCs w:val="21"/>
          <w:lang w:bidi="ar-SA"/>
        </w:rPr>
        <w:t xml:space="preserve">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以安装了SIP软终端的双方都在Full ConeNATNAT/防火墙后为例，进行实例测试。测试过程：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(1)将两台PC的IP的配置分别为公网59．64．148．187122和</w:t>
      </w:r>
      <w:proofErr w:type="gramStart"/>
      <w:r w:rsidRPr="003C161F">
        <w:rPr>
          <w:rFonts w:ascii="宋体" w:eastAsia="宋体" w:hAnsi="宋体" w:cs="宋体"/>
          <w:color w:val="auto"/>
          <w:kern w:val="0"/>
          <w:sz w:val="21"/>
          <w:szCs w:val="21"/>
          <w:lang w:bidi="ar-SA"/>
        </w:rPr>
        <w:t>私网</w:t>
      </w:r>
      <w:proofErr w:type="gramEnd"/>
      <w:r w:rsidRPr="003C161F">
        <w:rPr>
          <w:rFonts w:ascii="宋体" w:eastAsia="宋体" w:hAnsi="宋体" w:cs="宋体"/>
          <w:color w:val="auto"/>
          <w:kern w:val="0"/>
          <w:sz w:val="21"/>
          <w:szCs w:val="21"/>
          <w:lang w:bidi="ar-SA"/>
        </w:rPr>
        <w:t xml:space="preserve">10．0．0．5/8l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(2)从公网中的用户代理向私网内的用户代理呼叫，结果能够建立会话，无明显的延时，话音质量良好；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xml:space="preserve">    (3)从私网内的用户代理向公网中的用户代理呼叫，结果能够建立会话，且话音质量良好；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通过抓</w:t>
      </w:r>
      <w:proofErr w:type="gramStart"/>
      <w:r w:rsidRPr="003C161F">
        <w:rPr>
          <w:rFonts w:ascii="宋体" w:eastAsia="宋体" w:hAnsi="宋体" w:cs="宋体"/>
          <w:color w:val="auto"/>
          <w:kern w:val="0"/>
          <w:sz w:val="21"/>
          <w:szCs w:val="21"/>
          <w:lang w:bidi="ar-SA"/>
        </w:rPr>
        <w:t>包分析</w:t>
      </w:r>
      <w:proofErr w:type="gramEnd"/>
      <w:r w:rsidRPr="003C161F">
        <w:rPr>
          <w:rFonts w:ascii="宋体" w:eastAsia="宋体" w:hAnsi="宋体" w:cs="宋体"/>
          <w:color w:val="auto"/>
          <w:kern w:val="0"/>
          <w:sz w:val="21"/>
          <w:szCs w:val="21"/>
          <w:lang w:bidi="ar-SA"/>
        </w:rPr>
        <w:t xml:space="preserve">可以确定，使用该算法可以成功地穿越NAT/防火墙设备。 </w:t>
      </w:r>
    </w:p>
    <w:p w:rsidR="00151F6C" w:rsidRPr="003C161F" w:rsidRDefault="00151F6C" w:rsidP="00151F6C">
      <w:pPr>
        <w:widowControl/>
        <w:suppressAutoHyphens w:val="0"/>
        <w:spacing w:before="100" w:beforeAutospacing="1" w:after="100" w:afterAutospacing="1"/>
        <w:rPr>
          <w:rFonts w:ascii="宋体" w:eastAsia="宋体" w:hAnsi="宋体" w:cs="宋体"/>
          <w:color w:val="auto"/>
          <w:kern w:val="0"/>
          <w:sz w:val="21"/>
          <w:szCs w:val="21"/>
          <w:lang w:bidi="ar-SA"/>
        </w:rPr>
      </w:pPr>
      <w:r w:rsidRPr="003C161F">
        <w:rPr>
          <w:rFonts w:ascii="宋体" w:eastAsia="宋体" w:hAnsi="宋体" w:cs="宋体"/>
          <w:color w:val="auto"/>
          <w:kern w:val="0"/>
          <w:sz w:val="21"/>
          <w:szCs w:val="21"/>
          <w:lang w:bidi="ar-SA"/>
        </w:rPr>
        <w:t>    </w:t>
      </w:r>
      <w:r w:rsidRPr="003C161F">
        <w:rPr>
          <w:rFonts w:ascii="宋体" w:eastAsia="宋体" w:hAnsi="宋体" w:cs="宋体"/>
          <w:b/>
          <w:bCs/>
          <w:color w:val="auto"/>
          <w:kern w:val="0"/>
          <w:sz w:val="21"/>
          <w:szCs w:val="21"/>
          <w:lang w:bidi="ar-SA"/>
        </w:rPr>
        <w:t>5 结论</w:t>
      </w:r>
      <w:r w:rsidRPr="003C161F">
        <w:rPr>
          <w:rFonts w:ascii="宋体" w:eastAsia="宋体" w:hAnsi="宋体" w:cs="宋体"/>
          <w:color w:val="auto"/>
          <w:kern w:val="0"/>
          <w:sz w:val="21"/>
          <w:szCs w:val="21"/>
          <w:lang w:bidi="ar-SA"/>
        </w:rPr>
        <w:t xml:space="preserve"> </w:t>
      </w:r>
    </w:p>
    <w:p w:rsidR="00151F6C" w:rsidRPr="003C161F" w:rsidRDefault="00833515" w:rsidP="00151F6C">
      <w:pPr>
        <w:widowControl/>
        <w:suppressAutoHyphens w:val="0"/>
        <w:spacing w:before="100" w:beforeAutospacing="1" w:after="100" w:afterAutospacing="1"/>
        <w:rPr>
          <w:rFonts w:ascii="宋体" w:eastAsia="宋体" w:hAnsi="宋体" w:cs="宋体"/>
          <w:color w:val="auto"/>
          <w:kern w:val="0"/>
          <w:sz w:val="21"/>
          <w:szCs w:val="21"/>
          <w:lang w:bidi="ar-SA"/>
        </w:rPr>
      </w:pPr>
      <w:r>
        <w:rPr>
          <w:rFonts w:ascii="宋体" w:eastAsia="宋体" w:hAnsi="宋体" w:cs="宋体"/>
          <w:color w:val="auto"/>
          <w:kern w:val="0"/>
          <w:sz w:val="21"/>
          <w:szCs w:val="21"/>
          <w:lang w:bidi="ar-SA"/>
        </w:rPr>
        <w:t>  </w:t>
      </w:r>
      <w:r w:rsidR="00151F6C" w:rsidRPr="003C161F">
        <w:rPr>
          <w:rFonts w:ascii="宋体" w:eastAsia="宋体" w:hAnsi="宋体" w:cs="宋体"/>
          <w:color w:val="auto"/>
          <w:kern w:val="0"/>
          <w:sz w:val="21"/>
          <w:szCs w:val="21"/>
          <w:lang w:bidi="ar-SA"/>
        </w:rPr>
        <w:t xml:space="preserve">ICE方式的优势是显而易见的，它消除了现有的机制的许多脆弱性。例如，传统的STUN有几个脆弱点，其中一个就是发现过程需要客户端自己去判断所在 NAT类型，这实际上不是一个可取的做法。而应用ICE之后，这个发现过程己经不需要了。另一点脆弱性在于STUN，TURN等机制都完全依赖于一个附加 的服务器，而ICE利用服务器分配单边地址的同时，还允许客户端直接相连，因此即使STUN或TRUN服务器中有任何一个失败了，ICE方式仍可让呼叫过 </w:t>
      </w:r>
      <w:proofErr w:type="gramStart"/>
      <w:r w:rsidR="00151F6C" w:rsidRPr="003C161F">
        <w:rPr>
          <w:rFonts w:ascii="宋体" w:eastAsia="宋体" w:hAnsi="宋体" w:cs="宋体"/>
          <w:color w:val="auto"/>
          <w:kern w:val="0"/>
          <w:sz w:val="21"/>
          <w:szCs w:val="21"/>
          <w:lang w:bidi="ar-SA"/>
        </w:rPr>
        <w:t>程继续</w:t>
      </w:r>
      <w:proofErr w:type="gramEnd"/>
      <w:r w:rsidR="00151F6C" w:rsidRPr="003C161F">
        <w:rPr>
          <w:rFonts w:ascii="宋体" w:eastAsia="宋体" w:hAnsi="宋体" w:cs="宋体"/>
          <w:color w:val="auto"/>
          <w:kern w:val="0"/>
          <w:sz w:val="21"/>
          <w:szCs w:val="21"/>
          <w:lang w:bidi="ar-SA"/>
        </w:rPr>
        <w:t xml:space="preserve">下去。此外，传统的STUN最大的缺陷在于，它不能保证在所有网络拓扑结构中都正常工作，对于TURN或类似转发方式工作的协议来说，由于服务器的 </w:t>
      </w:r>
      <w:r w:rsidR="00151F6C" w:rsidRPr="003C161F">
        <w:rPr>
          <w:rFonts w:ascii="宋体" w:eastAsia="宋体" w:hAnsi="宋体" w:cs="宋体"/>
          <w:color w:val="auto"/>
          <w:kern w:val="0"/>
          <w:sz w:val="21"/>
          <w:szCs w:val="21"/>
          <w:lang w:bidi="ar-SA"/>
        </w:rPr>
        <w:lastRenderedPageBreak/>
        <w:t xml:space="preserve">负担过重，很容易出现丢包或者延迟情况。而ICE方式正好提供了一种负载均衡的解决方案，它将转发服务作为优先级最低的服务，从而在最大程度上保证了服务 的可靠性和灵活性。此外，ICE的优势还在于对IPv6的支持。由于广泛的适应能力以及对未来网络的支持，ICE作为一种综合的解决方案将有着非常广阔的 应用前景。 </w:t>
      </w:r>
    </w:p>
    <w:p w:rsidR="00151F6C" w:rsidRPr="003C161F" w:rsidRDefault="00151F6C">
      <w:pPr>
        <w:widowControl/>
        <w:suppressAutoHyphens w:val="0"/>
        <w:rPr>
          <w:rFonts w:asciiTheme="minorHAnsi" w:eastAsiaTheme="minorEastAsia" w:hAnsiTheme="minorHAnsi" w:cstheme="minorBidi"/>
          <w:color w:val="auto"/>
          <w:sz w:val="21"/>
          <w:szCs w:val="21"/>
          <w:lang w:bidi="ar-SA"/>
        </w:rPr>
      </w:pPr>
    </w:p>
    <w:p w:rsidR="002D0E3E" w:rsidRPr="003C161F" w:rsidRDefault="002D0E3E" w:rsidP="008A43FE">
      <w:pPr>
        <w:pStyle w:val="ab"/>
        <w:numPr>
          <w:ilvl w:val="1"/>
          <w:numId w:val="5"/>
        </w:numPr>
        <w:ind w:firstLineChars="0"/>
        <w:outlineLvl w:val="1"/>
        <w:rPr>
          <w:rFonts w:asciiTheme="minorEastAsia" w:eastAsiaTheme="minorEastAsia" w:hAnsiTheme="minorEastAsia"/>
          <w:b/>
          <w:sz w:val="21"/>
        </w:rPr>
      </w:pPr>
      <w:bookmarkStart w:id="227" w:name="_Toc381081900"/>
      <w:bookmarkStart w:id="228" w:name="_Toc381116558"/>
      <w:r w:rsidRPr="003C161F">
        <w:rPr>
          <w:rFonts w:asciiTheme="minorEastAsia" w:eastAsiaTheme="minorEastAsia" w:hAnsiTheme="minorEastAsia"/>
          <w:b/>
          <w:sz w:val="21"/>
        </w:rPr>
        <w:t>ubuntu安装使用stuntman</w:t>
      </w:r>
      <w:bookmarkEnd w:id="227"/>
      <w:bookmarkEnd w:id="228"/>
      <w:r w:rsidRPr="003C161F">
        <w:rPr>
          <w:rFonts w:asciiTheme="minorEastAsia" w:eastAsiaTheme="minorEastAsia" w:hAnsiTheme="minorEastAsia"/>
          <w:b/>
          <w:sz w:val="21"/>
        </w:rPr>
        <w:t>  </w:t>
      </w:r>
    </w:p>
    <w:p w:rsidR="0055641D" w:rsidRPr="0055641D" w:rsidRDefault="002D0E3E" w:rsidP="0055641D">
      <w:pPr>
        <w:pStyle w:val="TextBody"/>
        <w:rPr>
          <w:rFonts w:asciiTheme="minorEastAsia" w:eastAsiaTheme="minorEastAsia" w:hAnsiTheme="minorEastAsia"/>
          <w:sz w:val="21"/>
          <w:szCs w:val="21"/>
        </w:rPr>
      </w:pPr>
      <w:r w:rsidRPr="003C161F">
        <w:rPr>
          <w:sz w:val="21"/>
          <w:szCs w:val="21"/>
        </w:rPr>
        <w:t xml:space="preserve">1. </w:t>
      </w:r>
      <w:proofErr w:type="gramStart"/>
      <w:r w:rsidR="0055641D">
        <w:rPr>
          <w:rFonts w:eastAsiaTheme="minorEastAsia" w:hint="eastAsia"/>
          <w:sz w:val="21"/>
          <w:szCs w:val="21"/>
        </w:rPr>
        <w:t>官网地址</w:t>
      </w:r>
      <w:proofErr w:type="gramEnd"/>
      <w:r w:rsidR="006C481A">
        <w:rPr>
          <w:rFonts w:eastAsiaTheme="minorEastAsia" w:hint="eastAsia"/>
          <w:sz w:val="21"/>
          <w:szCs w:val="21"/>
        </w:rPr>
        <w:t>（</w:t>
      </w:r>
      <w:r w:rsidR="006C481A" w:rsidRPr="006C481A">
        <w:rPr>
          <w:rFonts w:hint="eastAsia"/>
        </w:rPr>
        <w:t>要翻墙）</w:t>
      </w:r>
      <w:r w:rsidR="0055641D">
        <w:rPr>
          <w:rFonts w:eastAsiaTheme="minorEastAsia" w:hint="eastAsia"/>
          <w:sz w:val="21"/>
          <w:szCs w:val="21"/>
        </w:rPr>
        <w:t>：</w:t>
      </w:r>
      <w:r w:rsidR="0055641D" w:rsidRPr="003C161F">
        <w:rPr>
          <w:sz w:val="21"/>
          <w:szCs w:val="21"/>
        </w:rPr>
        <w:t>STUNTMAN</w:t>
      </w:r>
      <w:r w:rsidR="0055641D" w:rsidRPr="003C161F">
        <w:rPr>
          <w:rFonts w:eastAsiaTheme="minorEastAsia" w:hint="eastAsia"/>
          <w:sz w:val="21"/>
          <w:szCs w:val="21"/>
        </w:rPr>
        <w:t>：</w:t>
      </w:r>
      <w:hyperlink r:id="rId216" w:history="1">
        <w:r w:rsidR="0055641D" w:rsidRPr="003C161F">
          <w:rPr>
            <w:rStyle w:val="a7"/>
            <w:rFonts w:asciiTheme="minorEastAsia" w:eastAsiaTheme="minorEastAsia" w:hAnsiTheme="minorEastAsia"/>
            <w:sz w:val="21"/>
            <w:szCs w:val="21"/>
          </w:rPr>
          <w:t>http://www.stunprotocol.org/</w:t>
        </w:r>
      </w:hyperlink>
      <w:r w:rsidR="006C481A">
        <w:rPr>
          <w:rStyle w:val="a7"/>
          <w:rFonts w:asciiTheme="minorEastAsia" w:eastAsiaTheme="minorEastAsia" w:hAnsiTheme="minorEastAsia" w:hint="eastAsia"/>
          <w:sz w:val="21"/>
          <w:szCs w:val="21"/>
        </w:rPr>
        <w:t xml:space="preserve"> </w:t>
      </w:r>
    </w:p>
    <w:p w:rsidR="002D0E3E" w:rsidRPr="003C161F" w:rsidRDefault="006E351D" w:rsidP="0055641D">
      <w:pPr>
        <w:ind w:firstLineChars="100" w:firstLine="210"/>
        <w:rPr>
          <w:rFonts w:eastAsiaTheme="minorEastAsia" w:hint="eastAsia"/>
          <w:sz w:val="21"/>
          <w:szCs w:val="21"/>
        </w:rPr>
      </w:pPr>
      <w:r w:rsidRPr="003C161F">
        <w:rPr>
          <w:rFonts w:eastAsiaTheme="minorEastAsia" w:hint="eastAsia"/>
          <w:sz w:val="21"/>
          <w:szCs w:val="21"/>
        </w:rPr>
        <w:t>从</w:t>
      </w:r>
      <w:hyperlink r:id="rId217" w:history="1">
        <w:r w:rsidRPr="003C161F">
          <w:rPr>
            <w:rStyle w:val="a7"/>
            <w:sz w:val="21"/>
            <w:szCs w:val="21"/>
          </w:rPr>
          <w:t>http://www.stunprotocol.org/stunserver-1.2.3.tgz</w:t>
        </w:r>
      </w:hyperlink>
      <w:r w:rsidRPr="003C161F">
        <w:rPr>
          <w:rFonts w:eastAsiaTheme="minorEastAsia" w:hint="eastAsia"/>
          <w:sz w:val="21"/>
          <w:szCs w:val="21"/>
        </w:rPr>
        <w:t xml:space="preserve"> </w:t>
      </w:r>
      <w:r w:rsidRPr="003C161F">
        <w:rPr>
          <w:rFonts w:eastAsiaTheme="minorEastAsia" w:hint="eastAsia"/>
          <w:sz w:val="21"/>
          <w:szCs w:val="21"/>
        </w:rPr>
        <w:t>下载源码</w:t>
      </w:r>
    </w:p>
    <w:p w:rsidR="002D0E3E" w:rsidRPr="003C161F" w:rsidRDefault="002D0E3E" w:rsidP="002D0E3E">
      <w:pPr>
        <w:rPr>
          <w:rFonts w:eastAsiaTheme="minorEastAsia" w:hint="eastAsia"/>
          <w:sz w:val="21"/>
          <w:szCs w:val="21"/>
        </w:rPr>
      </w:pPr>
      <w:r w:rsidRPr="003C161F">
        <w:rPr>
          <w:sz w:val="21"/>
          <w:szCs w:val="21"/>
        </w:rPr>
        <w:t xml:space="preserve">2. </w:t>
      </w:r>
      <w:r w:rsidR="006E351D" w:rsidRPr="003C161F">
        <w:rPr>
          <w:rFonts w:eastAsiaTheme="minorEastAsia" w:hint="eastAsia"/>
          <w:sz w:val="21"/>
          <w:szCs w:val="21"/>
        </w:rPr>
        <w:t>编译依赖：</w:t>
      </w:r>
    </w:p>
    <w:p w:rsidR="002D0E3E" w:rsidRPr="003C161F" w:rsidRDefault="002D0E3E" w:rsidP="002D0E3E">
      <w:pPr>
        <w:rPr>
          <w:sz w:val="21"/>
          <w:szCs w:val="21"/>
        </w:rPr>
      </w:pPr>
      <w:r w:rsidRPr="003C161F">
        <w:rPr>
          <w:sz w:val="21"/>
          <w:szCs w:val="21"/>
        </w:rPr>
        <w:tab/>
      </w:r>
      <w:proofErr w:type="gramStart"/>
      <w:r w:rsidRPr="003C161F">
        <w:rPr>
          <w:color w:val="FF0000"/>
          <w:sz w:val="21"/>
          <w:szCs w:val="21"/>
        </w:rPr>
        <w:t>sudo</w:t>
      </w:r>
      <w:proofErr w:type="gramEnd"/>
      <w:r w:rsidRPr="003C161F">
        <w:rPr>
          <w:color w:val="FF0000"/>
          <w:sz w:val="21"/>
          <w:szCs w:val="21"/>
        </w:rPr>
        <w:t xml:space="preserve"> apt-get install g++</w:t>
      </w:r>
    </w:p>
    <w:p w:rsidR="002D0E3E" w:rsidRPr="003C161F" w:rsidRDefault="002D0E3E" w:rsidP="002D0E3E">
      <w:pPr>
        <w:rPr>
          <w:sz w:val="21"/>
          <w:szCs w:val="21"/>
        </w:rPr>
      </w:pPr>
      <w:r w:rsidRPr="003C161F">
        <w:rPr>
          <w:sz w:val="21"/>
          <w:szCs w:val="21"/>
        </w:rPr>
        <w:tab/>
      </w:r>
      <w:proofErr w:type="gramStart"/>
      <w:r w:rsidRPr="003C161F">
        <w:rPr>
          <w:color w:val="FF0000"/>
          <w:sz w:val="21"/>
          <w:szCs w:val="21"/>
        </w:rPr>
        <w:t>sudo</w:t>
      </w:r>
      <w:proofErr w:type="gramEnd"/>
      <w:r w:rsidRPr="003C161F">
        <w:rPr>
          <w:color w:val="FF0000"/>
          <w:sz w:val="21"/>
          <w:szCs w:val="21"/>
        </w:rPr>
        <w:t xml:space="preserve"> apt-get install make</w:t>
      </w:r>
    </w:p>
    <w:p w:rsidR="002D0E3E" w:rsidRPr="003C161F" w:rsidRDefault="002D0E3E" w:rsidP="002D0E3E">
      <w:pPr>
        <w:rPr>
          <w:sz w:val="21"/>
          <w:szCs w:val="21"/>
        </w:rPr>
      </w:pPr>
      <w:r w:rsidRPr="003C161F">
        <w:rPr>
          <w:sz w:val="21"/>
          <w:szCs w:val="21"/>
        </w:rPr>
        <w:tab/>
      </w:r>
      <w:proofErr w:type="gramStart"/>
      <w:r w:rsidRPr="003C161F">
        <w:rPr>
          <w:color w:val="FF0000"/>
          <w:sz w:val="21"/>
          <w:szCs w:val="21"/>
        </w:rPr>
        <w:t>sudo</w:t>
      </w:r>
      <w:proofErr w:type="gramEnd"/>
      <w:r w:rsidRPr="003C161F">
        <w:rPr>
          <w:color w:val="FF0000"/>
          <w:sz w:val="21"/>
          <w:szCs w:val="21"/>
        </w:rPr>
        <w:t xml:space="preserve"> apt-get install libboost-dev</w:t>
      </w:r>
      <w:r w:rsidRPr="003C161F">
        <w:rPr>
          <w:sz w:val="21"/>
          <w:szCs w:val="21"/>
        </w:rPr>
        <w:t xml:space="preserve"> # For Boost</w:t>
      </w:r>
    </w:p>
    <w:p w:rsidR="002D0E3E" w:rsidRPr="003C161F" w:rsidRDefault="002D0E3E" w:rsidP="002D0E3E">
      <w:pPr>
        <w:rPr>
          <w:sz w:val="21"/>
          <w:szCs w:val="21"/>
        </w:rPr>
      </w:pPr>
      <w:r w:rsidRPr="003C161F">
        <w:rPr>
          <w:sz w:val="21"/>
          <w:szCs w:val="21"/>
        </w:rPr>
        <w:tab/>
      </w:r>
      <w:proofErr w:type="gramStart"/>
      <w:r w:rsidRPr="003C161F">
        <w:rPr>
          <w:color w:val="FF0000"/>
          <w:sz w:val="21"/>
          <w:szCs w:val="21"/>
        </w:rPr>
        <w:t>sudo</w:t>
      </w:r>
      <w:proofErr w:type="gramEnd"/>
      <w:r w:rsidRPr="003C161F">
        <w:rPr>
          <w:color w:val="FF0000"/>
          <w:sz w:val="21"/>
          <w:szCs w:val="21"/>
        </w:rPr>
        <w:t xml:space="preserve"> apt-get install libssl-dev</w:t>
      </w:r>
      <w:r w:rsidRPr="003C161F">
        <w:rPr>
          <w:sz w:val="21"/>
          <w:szCs w:val="21"/>
        </w:rPr>
        <w:t xml:space="preserve"> # For OpenSSL</w:t>
      </w:r>
    </w:p>
    <w:p w:rsidR="002D0E3E" w:rsidRPr="003C161F" w:rsidRDefault="002D0E3E" w:rsidP="002D0E3E">
      <w:pPr>
        <w:rPr>
          <w:sz w:val="21"/>
          <w:szCs w:val="21"/>
        </w:rPr>
      </w:pPr>
      <w:r w:rsidRPr="003C161F">
        <w:rPr>
          <w:sz w:val="21"/>
          <w:szCs w:val="21"/>
        </w:rPr>
        <w:t xml:space="preserve">3. </w:t>
      </w:r>
      <w:r w:rsidR="006E351D" w:rsidRPr="003C161F">
        <w:rPr>
          <w:rFonts w:eastAsiaTheme="minorEastAsia" w:hint="eastAsia"/>
          <w:sz w:val="21"/>
          <w:szCs w:val="21"/>
        </w:rPr>
        <w:t>编译</w:t>
      </w:r>
      <w:r w:rsidRPr="003C161F">
        <w:rPr>
          <w:sz w:val="21"/>
          <w:szCs w:val="21"/>
        </w:rPr>
        <w:t xml:space="preserve"> stunserver</w:t>
      </w:r>
    </w:p>
    <w:p w:rsidR="002D0E3E" w:rsidRPr="003C161F" w:rsidRDefault="002D0E3E" w:rsidP="002D0E3E">
      <w:pPr>
        <w:rPr>
          <w:sz w:val="21"/>
          <w:szCs w:val="21"/>
        </w:rPr>
      </w:pPr>
      <w:r w:rsidRPr="003C161F">
        <w:rPr>
          <w:sz w:val="21"/>
          <w:szCs w:val="21"/>
        </w:rPr>
        <w:tab/>
      </w:r>
      <w:proofErr w:type="gramStart"/>
      <w:r w:rsidRPr="003C161F">
        <w:rPr>
          <w:color w:val="FF0000"/>
          <w:sz w:val="21"/>
          <w:szCs w:val="21"/>
        </w:rPr>
        <w:t>cd</w:t>
      </w:r>
      <w:proofErr w:type="gramEnd"/>
      <w:r w:rsidRPr="003C161F">
        <w:rPr>
          <w:color w:val="FF0000"/>
          <w:sz w:val="21"/>
          <w:szCs w:val="21"/>
        </w:rPr>
        <w:t xml:space="preserve"> stunserver</w:t>
      </w:r>
    </w:p>
    <w:p w:rsidR="002D0E3E" w:rsidRPr="003C161F" w:rsidRDefault="002D0E3E" w:rsidP="002D0E3E">
      <w:pPr>
        <w:rPr>
          <w:sz w:val="21"/>
          <w:szCs w:val="21"/>
        </w:rPr>
      </w:pPr>
      <w:r w:rsidRPr="003C161F">
        <w:rPr>
          <w:sz w:val="21"/>
          <w:szCs w:val="21"/>
        </w:rPr>
        <w:tab/>
      </w:r>
      <w:proofErr w:type="gramStart"/>
      <w:r w:rsidRPr="003C161F">
        <w:rPr>
          <w:color w:val="FF0000"/>
          <w:sz w:val="21"/>
          <w:szCs w:val="21"/>
        </w:rPr>
        <w:t>sudo</w:t>
      </w:r>
      <w:proofErr w:type="gramEnd"/>
      <w:r w:rsidRPr="003C161F">
        <w:rPr>
          <w:color w:val="FF0000"/>
          <w:sz w:val="21"/>
          <w:szCs w:val="21"/>
        </w:rPr>
        <w:t xml:space="preserve"> make</w:t>
      </w:r>
    </w:p>
    <w:p w:rsidR="002D0E3E" w:rsidRPr="003C161F" w:rsidRDefault="002D0E3E" w:rsidP="002D0E3E">
      <w:pPr>
        <w:rPr>
          <w:rFonts w:eastAsiaTheme="minorEastAsia" w:hint="eastAsia"/>
          <w:sz w:val="21"/>
          <w:szCs w:val="21"/>
        </w:rPr>
      </w:pPr>
      <w:r w:rsidRPr="003C161F">
        <w:rPr>
          <w:sz w:val="21"/>
          <w:szCs w:val="21"/>
        </w:rPr>
        <w:t>4.</w:t>
      </w:r>
      <w:r w:rsidR="006E351D" w:rsidRPr="003C161F">
        <w:rPr>
          <w:sz w:val="21"/>
          <w:szCs w:val="21"/>
        </w:rPr>
        <w:t xml:space="preserve"> </w:t>
      </w:r>
      <w:r w:rsidR="006E351D" w:rsidRPr="003C161F">
        <w:rPr>
          <w:rFonts w:eastAsiaTheme="minorEastAsia" w:hint="eastAsia"/>
          <w:sz w:val="21"/>
          <w:szCs w:val="21"/>
        </w:rPr>
        <w:t>在</w:t>
      </w:r>
      <w:r w:rsidRPr="003C161F">
        <w:rPr>
          <w:sz w:val="21"/>
          <w:szCs w:val="21"/>
        </w:rPr>
        <w:t>stunserver</w:t>
      </w:r>
      <w:r w:rsidR="006E351D" w:rsidRPr="003C161F">
        <w:rPr>
          <w:rFonts w:eastAsiaTheme="minorEastAsia" w:hint="eastAsia"/>
          <w:sz w:val="21"/>
          <w:szCs w:val="21"/>
        </w:rPr>
        <w:t>目录下生成下面三个程序</w:t>
      </w:r>
    </w:p>
    <w:p w:rsidR="002D0E3E" w:rsidRPr="003C161F" w:rsidRDefault="002D0E3E" w:rsidP="002D0E3E">
      <w:pPr>
        <w:rPr>
          <w:sz w:val="21"/>
          <w:szCs w:val="21"/>
        </w:rPr>
      </w:pPr>
      <w:r w:rsidRPr="003C161F">
        <w:rPr>
          <w:sz w:val="21"/>
          <w:szCs w:val="21"/>
        </w:rPr>
        <w:tab/>
      </w:r>
      <w:proofErr w:type="gramStart"/>
      <w:r w:rsidRPr="003C161F">
        <w:rPr>
          <w:sz w:val="21"/>
          <w:szCs w:val="21"/>
        </w:rPr>
        <w:t>stunclient</w:t>
      </w:r>
      <w:proofErr w:type="gramEnd"/>
      <w:r w:rsidRPr="003C161F">
        <w:rPr>
          <w:sz w:val="21"/>
          <w:szCs w:val="21"/>
        </w:rPr>
        <w:t>, stunserver, stuntestcode</w:t>
      </w:r>
    </w:p>
    <w:p w:rsidR="002D0E3E" w:rsidRPr="003C161F" w:rsidRDefault="002D0E3E" w:rsidP="002D0E3E">
      <w:pPr>
        <w:rPr>
          <w:sz w:val="21"/>
          <w:szCs w:val="21"/>
        </w:rPr>
      </w:pPr>
      <w:r w:rsidRPr="003C161F">
        <w:rPr>
          <w:sz w:val="21"/>
          <w:szCs w:val="21"/>
        </w:rPr>
        <w:t xml:space="preserve">5. </w:t>
      </w:r>
      <w:proofErr w:type="gramStart"/>
      <w:r w:rsidRPr="003C161F">
        <w:rPr>
          <w:sz w:val="21"/>
          <w:szCs w:val="21"/>
        </w:rPr>
        <w:t>run</w:t>
      </w:r>
      <w:proofErr w:type="gramEnd"/>
      <w:r w:rsidRPr="003C161F">
        <w:rPr>
          <w:sz w:val="21"/>
          <w:szCs w:val="21"/>
        </w:rPr>
        <w:t xml:space="preserve"> the unit test. Should HAVE NO "FAIL" in the end of any </w:t>
      </w:r>
      <w:proofErr w:type="gramStart"/>
      <w:r w:rsidRPr="003C161F">
        <w:rPr>
          <w:sz w:val="21"/>
          <w:szCs w:val="21"/>
        </w:rPr>
        <w:t>line</w:t>
      </w:r>
      <w:proofErr w:type="gramEnd"/>
    </w:p>
    <w:p w:rsidR="002D0E3E" w:rsidRPr="003C161F" w:rsidRDefault="002D0E3E" w:rsidP="002D0E3E">
      <w:pPr>
        <w:rPr>
          <w:sz w:val="21"/>
          <w:szCs w:val="21"/>
        </w:rPr>
      </w:pPr>
      <w:r w:rsidRPr="003C161F">
        <w:rPr>
          <w:sz w:val="21"/>
          <w:szCs w:val="21"/>
        </w:rPr>
        <w:tab/>
      </w:r>
      <w:proofErr w:type="gramStart"/>
      <w:r w:rsidRPr="003C161F">
        <w:rPr>
          <w:color w:val="FF0000"/>
          <w:sz w:val="21"/>
          <w:szCs w:val="21"/>
        </w:rPr>
        <w:t>./</w:t>
      </w:r>
      <w:proofErr w:type="gramEnd"/>
      <w:r w:rsidRPr="003C161F">
        <w:rPr>
          <w:color w:val="FF0000"/>
          <w:sz w:val="21"/>
          <w:szCs w:val="21"/>
        </w:rPr>
        <w:t>stuntestcode</w:t>
      </w:r>
    </w:p>
    <w:p w:rsidR="002D0E3E" w:rsidRPr="003C161F" w:rsidRDefault="002D0E3E" w:rsidP="002D0E3E">
      <w:pPr>
        <w:rPr>
          <w:sz w:val="21"/>
          <w:szCs w:val="21"/>
        </w:rPr>
      </w:pPr>
      <w:r w:rsidRPr="003C161F">
        <w:rPr>
          <w:sz w:val="21"/>
          <w:szCs w:val="21"/>
        </w:rPr>
        <w:tab/>
        <w:t>Result of CTestDataStream: PASS</w:t>
      </w:r>
    </w:p>
    <w:p w:rsidR="002D0E3E" w:rsidRPr="003C161F" w:rsidRDefault="002D0E3E" w:rsidP="002D0E3E">
      <w:pPr>
        <w:rPr>
          <w:sz w:val="21"/>
          <w:szCs w:val="21"/>
        </w:rPr>
      </w:pPr>
      <w:r w:rsidRPr="003C161F">
        <w:rPr>
          <w:sz w:val="21"/>
          <w:szCs w:val="21"/>
        </w:rPr>
        <w:tab/>
        <w:t>Result of CTestReader: PASS</w:t>
      </w:r>
    </w:p>
    <w:p w:rsidR="002D0E3E" w:rsidRPr="003C161F" w:rsidRDefault="002D0E3E" w:rsidP="002D0E3E">
      <w:pPr>
        <w:rPr>
          <w:sz w:val="21"/>
          <w:szCs w:val="21"/>
        </w:rPr>
      </w:pPr>
      <w:r w:rsidRPr="003C161F">
        <w:rPr>
          <w:sz w:val="21"/>
          <w:szCs w:val="21"/>
        </w:rPr>
        <w:tab/>
        <w:t>Result of CTestBuilder: PASS</w:t>
      </w:r>
    </w:p>
    <w:p w:rsidR="002D0E3E" w:rsidRPr="003C161F" w:rsidRDefault="002D0E3E" w:rsidP="002D0E3E">
      <w:pPr>
        <w:rPr>
          <w:sz w:val="21"/>
          <w:szCs w:val="21"/>
        </w:rPr>
      </w:pPr>
      <w:r w:rsidRPr="003C161F">
        <w:rPr>
          <w:sz w:val="21"/>
          <w:szCs w:val="21"/>
        </w:rPr>
        <w:tab/>
        <w:t>Result of CTestIntegrity: PASS</w:t>
      </w:r>
    </w:p>
    <w:p w:rsidR="002D0E3E" w:rsidRPr="003C161F" w:rsidRDefault="002D0E3E" w:rsidP="002D0E3E">
      <w:pPr>
        <w:rPr>
          <w:sz w:val="21"/>
          <w:szCs w:val="21"/>
        </w:rPr>
      </w:pPr>
      <w:r w:rsidRPr="003C161F">
        <w:rPr>
          <w:sz w:val="21"/>
          <w:szCs w:val="21"/>
        </w:rPr>
        <w:tab/>
        <w:t>Result of CTestMessageHandler: PASS</w:t>
      </w:r>
    </w:p>
    <w:p w:rsidR="002D0E3E" w:rsidRPr="003C161F" w:rsidRDefault="002D0E3E" w:rsidP="002D0E3E">
      <w:pPr>
        <w:rPr>
          <w:sz w:val="21"/>
          <w:szCs w:val="21"/>
        </w:rPr>
      </w:pPr>
      <w:r w:rsidRPr="003C161F">
        <w:rPr>
          <w:sz w:val="21"/>
          <w:szCs w:val="21"/>
        </w:rPr>
        <w:tab/>
        <w:t>Result of CTestCmdLineParser: PASS</w:t>
      </w:r>
    </w:p>
    <w:p w:rsidR="002D0E3E" w:rsidRPr="003C161F" w:rsidRDefault="002D0E3E" w:rsidP="002D0E3E">
      <w:pPr>
        <w:rPr>
          <w:sz w:val="21"/>
          <w:szCs w:val="21"/>
        </w:rPr>
      </w:pPr>
      <w:r w:rsidRPr="003C161F">
        <w:rPr>
          <w:sz w:val="21"/>
          <w:szCs w:val="21"/>
        </w:rPr>
        <w:tab/>
        <w:t>Testing detection for DirectMapping</w:t>
      </w:r>
    </w:p>
    <w:p w:rsidR="002D0E3E" w:rsidRPr="003C161F" w:rsidRDefault="002D0E3E" w:rsidP="002D0E3E">
      <w:pPr>
        <w:rPr>
          <w:sz w:val="21"/>
          <w:szCs w:val="21"/>
        </w:rPr>
      </w:pPr>
      <w:r w:rsidRPr="003C161F">
        <w:rPr>
          <w:sz w:val="21"/>
          <w:szCs w:val="21"/>
        </w:rPr>
        <w:tab/>
        <w:t>Testing detection for EndpointIndependent mapping</w:t>
      </w:r>
    </w:p>
    <w:p w:rsidR="002D0E3E" w:rsidRPr="003C161F" w:rsidRDefault="002D0E3E" w:rsidP="002D0E3E">
      <w:pPr>
        <w:rPr>
          <w:sz w:val="21"/>
          <w:szCs w:val="21"/>
        </w:rPr>
      </w:pPr>
      <w:r w:rsidRPr="003C161F">
        <w:rPr>
          <w:sz w:val="21"/>
          <w:szCs w:val="21"/>
        </w:rPr>
        <w:tab/>
        <w:t>Testing detection for AddressDependentMapping</w:t>
      </w:r>
    </w:p>
    <w:p w:rsidR="002D0E3E" w:rsidRPr="003C161F" w:rsidRDefault="002D0E3E" w:rsidP="002D0E3E">
      <w:pPr>
        <w:rPr>
          <w:sz w:val="21"/>
          <w:szCs w:val="21"/>
        </w:rPr>
      </w:pPr>
      <w:r w:rsidRPr="003C161F">
        <w:rPr>
          <w:sz w:val="21"/>
          <w:szCs w:val="21"/>
        </w:rPr>
        <w:tab/>
        <w:t>Testing detection for AddressAndPortDependentMapping</w:t>
      </w:r>
    </w:p>
    <w:p w:rsidR="002D0E3E" w:rsidRPr="003C161F" w:rsidRDefault="002D0E3E" w:rsidP="002D0E3E">
      <w:pPr>
        <w:rPr>
          <w:sz w:val="21"/>
          <w:szCs w:val="21"/>
        </w:rPr>
      </w:pPr>
      <w:r w:rsidRPr="003C161F">
        <w:rPr>
          <w:sz w:val="21"/>
          <w:szCs w:val="21"/>
        </w:rPr>
        <w:tab/>
        <w:t>Testing detection for EndpointIndependentFiltering</w:t>
      </w:r>
    </w:p>
    <w:p w:rsidR="002D0E3E" w:rsidRPr="003C161F" w:rsidRDefault="002D0E3E" w:rsidP="002D0E3E">
      <w:pPr>
        <w:rPr>
          <w:sz w:val="21"/>
          <w:szCs w:val="21"/>
        </w:rPr>
      </w:pPr>
      <w:r w:rsidRPr="003C161F">
        <w:rPr>
          <w:sz w:val="21"/>
          <w:szCs w:val="21"/>
        </w:rPr>
        <w:tab/>
        <w:t>Testing detection for AddressDependentFiltering</w:t>
      </w:r>
    </w:p>
    <w:p w:rsidR="002D0E3E" w:rsidRPr="003C161F" w:rsidRDefault="002D0E3E" w:rsidP="002D0E3E">
      <w:pPr>
        <w:rPr>
          <w:sz w:val="21"/>
          <w:szCs w:val="21"/>
        </w:rPr>
      </w:pPr>
      <w:r w:rsidRPr="003C161F">
        <w:rPr>
          <w:sz w:val="21"/>
          <w:szCs w:val="21"/>
        </w:rPr>
        <w:tab/>
        <w:t>Testing detection for AddressAndPortDependentFiltering</w:t>
      </w:r>
    </w:p>
    <w:p w:rsidR="002D0E3E" w:rsidRPr="003C161F" w:rsidRDefault="002D0E3E" w:rsidP="002D0E3E">
      <w:pPr>
        <w:rPr>
          <w:sz w:val="21"/>
          <w:szCs w:val="21"/>
        </w:rPr>
      </w:pPr>
      <w:r w:rsidRPr="003C161F">
        <w:rPr>
          <w:sz w:val="21"/>
          <w:szCs w:val="21"/>
        </w:rPr>
        <w:tab/>
        <w:t>Result of CTestClientLogic: PASS</w:t>
      </w:r>
    </w:p>
    <w:p w:rsidR="002D0E3E" w:rsidRPr="003C161F" w:rsidRDefault="002D0E3E" w:rsidP="002D0E3E">
      <w:pPr>
        <w:rPr>
          <w:sz w:val="21"/>
          <w:szCs w:val="21"/>
        </w:rPr>
      </w:pPr>
      <w:r w:rsidRPr="003C161F">
        <w:rPr>
          <w:sz w:val="21"/>
          <w:szCs w:val="21"/>
        </w:rPr>
        <w:tab/>
        <w:t xml:space="preserve">Result of </w:t>
      </w:r>
      <w:proofErr w:type="gramStart"/>
      <w:r w:rsidRPr="003C161F">
        <w:rPr>
          <w:sz w:val="21"/>
          <w:szCs w:val="21"/>
        </w:rPr>
        <w:t>CTestRecvFromEx(</w:t>
      </w:r>
      <w:proofErr w:type="gramEnd"/>
      <w:r w:rsidRPr="003C161F">
        <w:rPr>
          <w:sz w:val="21"/>
          <w:szCs w:val="21"/>
        </w:rPr>
        <w:t>IPV4): PASS</w:t>
      </w:r>
    </w:p>
    <w:p w:rsidR="002D0E3E" w:rsidRPr="003C161F" w:rsidRDefault="002D0E3E" w:rsidP="002D0E3E">
      <w:pPr>
        <w:rPr>
          <w:sz w:val="21"/>
          <w:szCs w:val="21"/>
        </w:rPr>
      </w:pPr>
      <w:r w:rsidRPr="003C161F">
        <w:rPr>
          <w:sz w:val="21"/>
          <w:szCs w:val="21"/>
        </w:rPr>
        <w:tab/>
        <w:t xml:space="preserve">Result of </w:t>
      </w:r>
      <w:proofErr w:type="gramStart"/>
      <w:r w:rsidRPr="003C161F">
        <w:rPr>
          <w:sz w:val="21"/>
          <w:szCs w:val="21"/>
        </w:rPr>
        <w:t>CTestRecvFromEx(</w:t>
      </w:r>
      <w:proofErr w:type="gramEnd"/>
      <w:r w:rsidRPr="003C161F">
        <w:rPr>
          <w:sz w:val="21"/>
          <w:szCs w:val="21"/>
        </w:rPr>
        <w:t>IPV6): PASS</w:t>
      </w:r>
    </w:p>
    <w:p w:rsidR="002D0E3E" w:rsidRPr="003C161F" w:rsidRDefault="002D0E3E" w:rsidP="002D0E3E">
      <w:pPr>
        <w:rPr>
          <w:sz w:val="21"/>
          <w:szCs w:val="21"/>
        </w:rPr>
      </w:pPr>
      <w:r w:rsidRPr="003C161F">
        <w:rPr>
          <w:sz w:val="21"/>
          <w:szCs w:val="21"/>
        </w:rPr>
        <w:tab/>
        <w:t>Result of CTestFastHash: PASS</w:t>
      </w:r>
    </w:p>
    <w:p w:rsidR="002D0E3E" w:rsidRPr="003C161F" w:rsidRDefault="002D0E3E" w:rsidP="002D0E3E">
      <w:pPr>
        <w:rPr>
          <w:sz w:val="21"/>
          <w:szCs w:val="21"/>
        </w:rPr>
      </w:pPr>
      <w:r w:rsidRPr="003C161F">
        <w:rPr>
          <w:sz w:val="21"/>
          <w:szCs w:val="21"/>
        </w:rPr>
        <w:tab/>
        <w:t>Result of CTestPolling: PASS</w:t>
      </w:r>
    </w:p>
    <w:p w:rsidR="002D0E3E" w:rsidRPr="003C161F" w:rsidRDefault="002D0E3E" w:rsidP="002D0E3E">
      <w:pPr>
        <w:rPr>
          <w:sz w:val="21"/>
          <w:szCs w:val="21"/>
        </w:rPr>
      </w:pPr>
      <w:r w:rsidRPr="003C161F">
        <w:rPr>
          <w:sz w:val="21"/>
          <w:szCs w:val="21"/>
        </w:rPr>
        <w:tab/>
        <w:t>Result of CTestAtomicHelpers: PASS</w:t>
      </w:r>
    </w:p>
    <w:p w:rsidR="002D0E3E" w:rsidRPr="003C161F" w:rsidRDefault="002D0E3E" w:rsidP="002D0E3E">
      <w:pPr>
        <w:rPr>
          <w:sz w:val="21"/>
          <w:szCs w:val="21"/>
        </w:rPr>
      </w:pPr>
      <w:r w:rsidRPr="003C161F">
        <w:rPr>
          <w:sz w:val="21"/>
          <w:szCs w:val="21"/>
        </w:rPr>
        <w:t xml:space="preserve">6. </w:t>
      </w:r>
      <w:proofErr w:type="gramStart"/>
      <w:r w:rsidRPr="003C161F">
        <w:rPr>
          <w:sz w:val="21"/>
          <w:szCs w:val="21"/>
        </w:rPr>
        <w:t>start</w:t>
      </w:r>
      <w:proofErr w:type="gramEnd"/>
      <w:r w:rsidRPr="003C161F">
        <w:rPr>
          <w:sz w:val="21"/>
          <w:szCs w:val="21"/>
        </w:rPr>
        <w:t xml:space="preserve"> stun server......</w:t>
      </w:r>
    </w:p>
    <w:p w:rsidR="002D0E3E" w:rsidRPr="003C161F" w:rsidRDefault="002D0E3E" w:rsidP="002D0E3E">
      <w:pPr>
        <w:rPr>
          <w:sz w:val="21"/>
          <w:szCs w:val="21"/>
        </w:rPr>
      </w:pPr>
      <w:r w:rsidRPr="003C161F">
        <w:rPr>
          <w:sz w:val="21"/>
          <w:szCs w:val="21"/>
        </w:rPr>
        <w:tab/>
      </w:r>
      <w:proofErr w:type="gramStart"/>
      <w:r w:rsidRPr="003C161F">
        <w:rPr>
          <w:color w:val="FF0000"/>
          <w:sz w:val="21"/>
          <w:szCs w:val="21"/>
        </w:rPr>
        <w:t>./</w:t>
      </w:r>
      <w:proofErr w:type="gramEnd"/>
      <w:r w:rsidRPr="003C161F">
        <w:rPr>
          <w:color w:val="FF0000"/>
          <w:sz w:val="21"/>
          <w:szCs w:val="21"/>
        </w:rPr>
        <w:t>stunserver --help</w:t>
      </w:r>
      <w:r w:rsidRPr="003C161F">
        <w:rPr>
          <w:sz w:val="21"/>
          <w:szCs w:val="21"/>
        </w:rPr>
        <w:t xml:space="preserve">     # </w:t>
      </w:r>
      <w:r w:rsidRPr="003C161F">
        <w:rPr>
          <w:sz w:val="21"/>
          <w:szCs w:val="21"/>
        </w:rPr>
        <w:t>使用说明。</w:t>
      </w:r>
    </w:p>
    <w:p w:rsidR="002D0E3E" w:rsidRPr="003C161F" w:rsidRDefault="002D0E3E" w:rsidP="002D0E3E">
      <w:pPr>
        <w:rPr>
          <w:sz w:val="21"/>
          <w:szCs w:val="21"/>
        </w:rPr>
      </w:pPr>
      <w:r w:rsidRPr="003C161F">
        <w:rPr>
          <w:sz w:val="21"/>
          <w:szCs w:val="21"/>
        </w:rPr>
        <w:tab/>
      </w:r>
      <w:proofErr w:type="gramStart"/>
      <w:r w:rsidRPr="003C161F">
        <w:rPr>
          <w:color w:val="FF0000"/>
          <w:sz w:val="21"/>
          <w:szCs w:val="21"/>
        </w:rPr>
        <w:t>nohup</w:t>
      </w:r>
      <w:proofErr w:type="gramEnd"/>
      <w:r w:rsidRPr="003C161F">
        <w:rPr>
          <w:color w:val="FF0000"/>
          <w:sz w:val="21"/>
          <w:szCs w:val="21"/>
        </w:rPr>
        <w:t xml:space="preserve"> ./stunserver --mode full --primaryinterface eth0 --altinterface eth1 &amp;</w:t>
      </w:r>
    </w:p>
    <w:p w:rsidR="006955E7" w:rsidRPr="003C161F" w:rsidRDefault="006955E7" w:rsidP="006955E7">
      <w:pPr>
        <w:widowControl/>
        <w:suppressAutoHyphens w:val="0"/>
        <w:rPr>
          <w:rFonts w:asciiTheme="minorHAnsi" w:eastAsiaTheme="minorEastAsia" w:hAnsiTheme="minorHAnsi" w:cstheme="minorBidi"/>
          <w:color w:val="auto"/>
          <w:sz w:val="21"/>
          <w:szCs w:val="21"/>
          <w:lang w:bidi="ar-SA"/>
        </w:rPr>
      </w:pPr>
      <w:r w:rsidRPr="003C161F">
        <w:rPr>
          <w:rFonts w:eastAsiaTheme="minorEastAsia" w:hint="eastAsia"/>
          <w:sz w:val="21"/>
          <w:szCs w:val="21"/>
        </w:rPr>
        <w:t>7</w:t>
      </w:r>
      <w:r w:rsidRPr="003C161F">
        <w:rPr>
          <w:sz w:val="21"/>
          <w:szCs w:val="21"/>
        </w:rPr>
        <w:t>. stunclient</w:t>
      </w:r>
      <w:r w:rsidRPr="003C161F">
        <w:rPr>
          <w:sz w:val="21"/>
          <w:szCs w:val="21"/>
        </w:rPr>
        <w:tab/>
      </w:r>
      <w:r w:rsidRPr="003C161F">
        <w:rPr>
          <w:sz w:val="21"/>
          <w:szCs w:val="21"/>
        </w:rPr>
        <w:t>检测地址端口映射及</w:t>
      </w:r>
      <w:r w:rsidRPr="003C161F">
        <w:rPr>
          <w:sz w:val="21"/>
          <w:szCs w:val="21"/>
        </w:rPr>
        <w:t>NAT</w:t>
      </w:r>
      <w:r w:rsidRPr="003C161F">
        <w:rPr>
          <w:sz w:val="21"/>
          <w:szCs w:val="21"/>
        </w:rPr>
        <w:t>类型</w:t>
      </w:r>
    </w:p>
    <w:p w:rsidR="006955E7" w:rsidRPr="003C161F" w:rsidRDefault="006955E7" w:rsidP="006955E7">
      <w:pPr>
        <w:widowControl/>
        <w:suppressAutoHyphens w:val="0"/>
        <w:rPr>
          <w:rFonts w:asciiTheme="minorHAnsi" w:eastAsiaTheme="minorEastAsia" w:hAnsiTheme="minorHAnsi" w:cstheme="minorBidi"/>
          <w:color w:val="auto"/>
          <w:sz w:val="21"/>
          <w:szCs w:val="21"/>
          <w:lang w:bidi="ar-SA"/>
        </w:rPr>
      </w:pPr>
      <w:r w:rsidRPr="003C161F">
        <w:rPr>
          <w:sz w:val="21"/>
          <w:szCs w:val="21"/>
        </w:rPr>
        <w:t>用法：</w:t>
      </w:r>
      <w:proofErr w:type="gramStart"/>
      <w:r w:rsidRPr="003C161F">
        <w:rPr>
          <w:sz w:val="21"/>
          <w:szCs w:val="21"/>
        </w:rPr>
        <w:t>./</w:t>
      </w:r>
      <w:proofErr w:type="gramEnd"/>
      <w:r w:rsidRPr="003C161F">
        <w:rPr>
          <w:sz w:val="21"/>
          <w:szCs w:val="21"/>
        </w:rPr>
        <w:t>stunclient --mode full --localport 7777 </w:t>
      </w:r>
      <w:hyperlink r:id="rId218" w:tgtFrame="_blank" w:history="1">
        <w:r w:rsidRPr="003C161F">
          <w:rPr>
            <w:rStyle w:val="a7"/>
            <w:color w:val="1155CC"/>
            <w:sz w:val="21"/>
            <w:szCs w:val="21"/>
          </w:rPr>
          <w:t>stun.sipgate.net</w:t>
        </w:r>
      </w:hyperlink>
    </w:p>
    <w:p w:rsidR="002D0E3E" w:rsidRPr="003C161F" w:rsidRDefault="002D0E3E" w:rsidP="002D0E3E">
      <w:pPr>
        <w:rPr>
          <w:sz w:val="21"/>
          <w:szCs w:val="21"/>
        </w:rPr>
      </w:pPr>
    </w:p>
    <w:p w:rsidR="002D0E3E" w:rsidRPr="003C161F" w:rsidRDefault="002D0E3E" w:rsidP="002D0E3E">
      <w:pPr>
        <w:rPr>
          <w:sz w:val="21"/>
          <w:szCs w:val="21"/>
        </w:rPr>
      </w:pPr>
      <w:r w:rsidRPr="003C161F">
        <w:rPr>
          <w:sz w:val="21"/>
          <w:szCs w:val="21"/>
        </w:rPr>
        <w:t>NOTE: stuntman</w:t>
      </w:r>
      <w:r w:rsidRPr="003C161F">
        <w:rPr>
          <w:sz w:val="21"/>
          <w:szCs w:val="21"/>
        </w:rPr>
        <w:t>只具有</w:t>
      </w:r>
      <w:r w:rsidRPr="003C161F">
        <w:rPr>
          <w:sz w:val="21"/>
          <w:szCs w:val="21"/>
        </w:rPr>
        <w:t>stun</w:t>
      </w:r>
      <w:r w:rsidRPr="003C161F">
        <w:rPr>
          <w:sz w:val="21"/>
          <w:szCs w:val="21"/>
        </w:rPr>
        <w:t>功能，没有转发功能。支持</w:t>
      </w:r>
      <w:r w:rsidRPr="003C161F">
        <w:rPr>
          <w:sz w:val="21"/>
          <w:szCs w:val="21"/>
        </w:rPr>
        <w:t>UDP</w:t>
      </w:r>
      <w:r w:rsidRPr="003C161F">
        <w:rPr>
          <w:sz w:val="21"/>
          <w:szCs w:val="21"/>
        </w:rPr>
        <w:t>，</w:t>
      </w:r>
      <w:r w:rsidRPr="003C161F">
        <w:rPr>
          <w:sz w:val="21"/>
          <w:szCs w:val="21"/>
        </w:rPr>
        <w:t>TCP</w:t>
      </w:r>
      <w:r w:rsidRPr="003C161F">
        <w:rPr>
          <w:sz w:val="21"/>
          <w:szCs w:val="21"/>
        </w:rPr>
        <w:t>。兼容</w:t>
      </w:r>
      <w:r w:rsidRPr="003C161F">
        <w:rPr>
          <w:sz w:val="21"/>
          <w:szCs w:val="21"/>
        </w:rPr>
        <w:t>RFC3489</w:t>
      </w:r>
      <w:r w:rsidRPr="003C161F">
        <w:rPr>
          <w:sz w:val="21"/>
          <w:szCs w:val="21"/>
        </w:rPr>
        <w:t>。</w:t>
      </w:r>
    </w:p>
    <w:p w:rsidR="002D0E3E" w:rsidRDefault="002D0E3E">
      <w:pPr>
        <w:widowControl/>
        <w:suppressAutoHyphens w:val="0"/>
        <w:rPr>
          <w:rFonts w:asciiTheme="minorHAnsi" w:eastAsiaTheme="minorEastAsia" w:hAnsiTheme="minorHAnsi" w:cstheme="minorBidi"/>
          <w:color w:val="auto"/>
          <w:sz w:val="21"/>
          <w:szCs w:val="21"/>
          <w:lang w:bidi="ar-SA"/>
        </w:rPr>
      </w:pPr>
    </w:p>
    <w:p w:rsidR="003A7878" w:rsidRDefault="003A7878" w:rsidP="008A43FE">
      <w:pPr>
        <w:pStyle w:val="ab"/>
        <w:numPr>
          <w:ilvl w:val="1"/>
          <w:numId w:val="5"/>
        </w:numPr>
        <w:ind w:firstLineChars="0"/>
        <w:outlineLvl w:val="1"/>
        <w:rPr>
          <w:rFonts w:asciiTheme="minorEastAsia" w:eastAsiaTheme="minorEastAsia" w:hAnsiTheme="minorEastAsia"/>
          <w:b/>
          <w:sz w:val="21"/>
        </w:rPr>
      </w:pPr>
      <w:bookmarkStart w:id="229" w:name="_Toc381081901"/>
      <w:bookmarkStart w:id="230" w:name="_Toc381116559"/>
      <w:r w:rsidRPr="003A7878">
        <w:rPr>
          <w:rFonts w:asciiTheme="minorEastAsia" w:eastAsiaTheme="minorEastAsia" w:hAnsiTheme="minorEastAsia" w:hint="eastAsia"/>
          <w:b/>
          <w:sz w:val="21"/>
        </w:rPr>
        <w:t>一个开源的ICE库——libnice</w:t>
      </w:r>
      <w:r>
        <w:rPr>
          <w:rFonts w:asciiTheme="minorEastAsia" w:eastAsiaTheme="minorEastAsia" w:hAnsiTheme="minorEastAsia" w:hint="eastAsia"/>
          <w:b/>
          <w:sz w:val="21"/>
        </w:rPr>
        <w:t>介绍</w:t>
      </w:r>
      <w:bookmarkEnd w:id="229"/>
      <w:bookmarkEnd w:id="230"/>
    </w:p>
    <w:p w:rsidR="00BF1B93" w:rsidRDefault="00BC1A50" w:rsidP="00BF1B93">
      <w:pPr>
        <w:rPr>
          <w:rFonts w:asciiTheme="minorEastAsia" w:eastAsiaTheme="minorEastAsia" w:hAnsiTheme="minorEastAsia"/>
        </w:rPr>
      </w:pPr>
      <w:r>
        <w:rPr>
          <w:rFonts w:asciiTheme="minorEastAsia" w:eastAsiaTheme="minorEastAsia" w:hAnsiTheme="minorEastAsia" w:hint="eastAsia"/>
        </w:rPr>
        <w:t>原文地址：</w:t>
      </w:r>
      <w:hyperlink r:id="rId219" w:history="1">
        <w:r w:rsidRPr="00BF346E">
          <w:rPr>
            <w:rStyle w:val="a7"/>
            <w:rFonts w:asciiTheme="minorEastAsia" w:eastAsiaTheme="minorEastAsia" w:hAnsiTheme="minorEastAsia"/>
          </w:rPr>
          <w:t>http://blog.csdn.net/kl222/article/details/19336179</w:t>
        </w:r>
      </w:hyperlink>
    </w:p>
    <w:p w:rsidR="00BC1A50" w:rsidRDefault="00BC1A50" w:rsidP="00BF1B93">
      <w:pPr>
        <w:rPr>
          <w:rFonts w:asciiTheme="minorEastAsia" w:eastAsiaTheme="minorEastAsia" w:hAnsiTheme="minorEastAsia"/>
        </w:rPr>
      </w:pP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libnice是一个ICE实现库。它实现了Interactive Connectivity Establishment (ICE) standard (RFC 5245) 和 the Session Traversal Utilities for NAT (STUN) standard (RFC 5389)。</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proofErr w:type="gramStart"/>
      <w:r w:rsidRPr="00BC1A50">
        <w:rPr>
          <w:rFonts w:ascii="宋体" w:eastAsia="宋体" w:hAnsi="宋体" w:cs="宋体"/>
          <w:color w:val="auto"/>
          <w:kern w:val="0"/>
          <w:lang w:bidi="ar-SA"/>
        </w:rPr>
        <w:lastRenderedPageBreak/>
        <w:t>官网地址</w:t>
      </w:r>
      <w:proofErr w:type="gramEnd"/>
      <w:r w:rsidRPr="00BC1A50">
        <w:rPr>
          <w:rFonts w:ascii="宋体" w:eastAsia="宋体" w:hAnsi="宋体" w:cs="宋体"/>
          <w:color w:val="auto"/>
          <w:kern w:val="0"/>
          <w:lang w:bidi="ar-SA"/>
        </w:rPr>
        <w:t>：http://nice.freedesktop.org/wiki/</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源码git库地址：http://cgit.collabora.com/git/libnice.git</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1、下载源码：</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git clone git://git.collabora.co.uk/git/libnice.git</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2、编译：</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2.1、linux平台下：</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它依赖：</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 glib &gt;= 2.10</w:t>
      </w:r>
      <w:r w:rsidRPr="00BC1A50">
        <w:rPr>
          <w:rFonts w:ascii="宋体" w:eastAsia="宋体" w:hAnsi="宋体" w:cs="宋体"/>
          <w:color w:val="auto"/>
          <w:kern w:val="0"/>
          <w:lang w:bidi="ar-SA"/>
        </w:rPr>
        <w:br/>
        <w:t> pkg-config</w:t>
      </w:r>
      <w:r w:rsidRPr="00BC1A50">
        <w:rPr>
          <w:rFonts w:ascii="宋体" w:eastAsia="宋体" w:hAnsi="宋体" w:cs="宋体"/>
          <w:color w:val="auto"/>
          <w:kern w:val="0"/>
          <w:lang w:bidi="ar-SA"/>
        </w:rPr>
        <w:br/>
        <w:t> gupnp-igd &gt;= 0.1.2 (optional)</w:t>
      </w:r>
      <w:r w:rsidRPr="00BC1A50">
        <w:rPr>
          <w:rFonts w:ascii="宋体" w:eastAsia="宋体" w:hAnsi="宋体" w:cs="宋体"/>
          <w:color w:val="auto"/>
          <w:kern w:val="0"/>
          <w:lang w:bidi="ar-SA"/>
        </w:rPr>
        <w:br/>
        <w:t> gstreamer-0.10 &gt;= 0.10.0 (optional)</w:t>
      </w:r>
      <w:r w:rsidRPr="00BC1A50">
        <w:rPr>
          <w:rFonts w:ascii="宋体" w:eastAsia="宋体" w:hAnsi="宋体" w:cs="宋体"/>
          <w:color w:val="auto"/>
          <w:kern w:val="0"/>
          <w:lang w:bidi="ar-SA"/>
        </w:rPr>
        <w:br/>
        <w:t>gtk-doc-tools     #autogen.sh需要</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2.2、编译</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 xml:space="preserve">k@k-C410:/home/libnice$ ./autogen.sh </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r>
      <w:proofErr w:type="gramStart"/>
      <w:r w:rsidRPr="00BC1A50">
        <w:rPr>
          <w:rFonts w:ascii="宋体" w:eastAsia="宋体" w:hAnsi="宋体" w:cs="宋体"/>
          <w:color w:val="auto"/>
          <w:kern w:val="0"/>
          <w:lang w:bidi="ar-SA"/>
        </w:rPr>
        <w:t>k@k-C410:/home/libnice$ ./</w:t>
      </w:r>
      <w:proofErr w:type="gramEnd"/>
      <w:r w:rsidRPr="00BC1A50">
        <w:rPr>
          <w:rFonts w:ascii="宋体" w:eastAsia="宋体" w:hAnsi="宋体" w:cs="宋体"/>
          <w:color w:val="auto"/>
          <w:kern w:val="0"/>
          <w:lang w:bidi="ar-SA"/>
        </w:rPr>
        <w:t>configure</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k@k-C410:/home/libnice$ make</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3、生成的程序和库</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 xml:space="preserve">在nice/.libs目录下生成静态库libnice.a、动态库libnice.so </w:t>
      </w:r>
      <w:r w:rsidRPr="00BC1A50">
        <w:rPr>
          <w:rFonts w:ascii="宋体" w:eastAsia="宋体" w:hAnsi="宋体" w:cs="宋体"/>
          <w:color w:val="auto"/>
          <w:kern w:val="0"/>
          <w:lang w:bidi="ar-SA"/>
        </w:rPr>
        <w:br/>
        <w:t>在example目录下生成三个例子程序。</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4、例子程序的使用</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proofErr w:type="gramStart"/>
      <w:r w:rsidRPr="00BC1A50">
        <w:rPr>
          <w:rFonts w:ascii="宋体" w:eastAsia="宋体" w:hAnsi="宋体" w:cs="宋体"/>
          <w:color w:val="auto"/>
          <w:kern w:val="0"/>
          <w:lang w:bidi="ar-SA"/>
        </w:rPr>
        <w:t>k@k-C410:/home/libnice/examples$ ./</w:t>
      </w:r>
      <w:proofErr w:type="gramEnd"/>
      <w:r w:rsidRPr="00BC1A50">
        <w:rPr>
          <w:rFonts w:ascii="宋体" w:eastAsia="宋体" w:hAnsi="宋体" w:cs="宋体"/>
          <w:color w:val="auto"/>
          <w:kern w:val="0"/>
          <w:lang w:bidi="ar-SA"/>
        </w:rPr>
        <w:t>simple-example 0 stunserver.org</w:t>
      </w:r>
      <w:r w:rsidRPr="00BC1A50">
        <w:rPr>
          <w:rFonts w:ascii="宋体" w:eastAsia="宋体" w:hAnsi="宋体" w:cs="宋体"/>
          <w:color w:val="auto"/>
          <w:kern w:val="0"/>
          <w:lang w:bidi="ar-SA"/>
        </w:rPr>
        <w:br/>
        <w:t>Copy this line to remote client:</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 xml:space="preserve">  </w:t>
      </w:r>
      <w:r w:rsidRPr="00BC1A50">
        <w:rPr>
          <w:rFonts w:ascii="宋体" w:eastAsia="宋体" w:hAnsi="宋体" w:cs="宋体"/>
          <w:color w:val="FF0000"/>
          <w:kern w:val="0"/>
          <w:lang w:bidi="ar-SA"/>
        </w:rPr>
        <w:t>Tyyp 33oInvKVEn1Lo6LkVVy6P5 1,2013266431,192.168.10.17,47748,host</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Enter remote data (single line, no wrapping):</w:t>
      </w:r>
      <w:r w:rsidRPr="00BC1A50">
        <w:rPr>
          <w:rFonts w:ascii="宋体" w:eastAsia="宋体" w:hAnsi="宋体" w:cs="宋体"/>
          <w:color w:val="auto"/>
          <w:kern w:val="0"/>
          <w:lang w:bidi="ar-SA"/>
        </w:rPr>
        <w:br/>
        <w:t>&gt;</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lastRenderedPageBreak/>
        <w:t>红色部分表示提供给对等端协商时的验证用户名、密码、外网地址，以空格分隔。</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启动二个实例，就可以开始IM对话了：</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第一个控制台：</w:t>
      </w:r>
    </w:p>
    <w:p w:rsidR="00BC1A50" w:rsidRPr="00BC1A50" w:rsidRDefault="00BC1A50" w:rsidP="00BC1A50">
      <w:pPr>
        <w:widowControl/>
        <w:suppressAutoHyphens w:val="0"/>
        <w:spacing w:before="100" w:beforeAutospacing="1" w:after="100" w:afterAutospacing="1"/>
        <w:rPr>
          <w:rFonts w:ascii="宋体" w:eastAsia="宋体" w:hAnsi="宋体" w:cs="宋体"/>
          <w:color w:val="auto"/>
          <w:kern w:val="0"/>
          <w:lang w:bidi="ar-SA"/>
        </w:rPr>
      </w:pPr>
      <w:r w:rsidRPr="00BC1A50">
        <w:rPr>
          <w:rFonts w:ascii="宋体" w:eastAsia="宋体" w:hAnsi="宋体" w:cs="宋体"/>
          <w:color w:val="auto"/>
          <w:kern w:val="0"/>
          <w:lang w:bidi="ar-SA"/>
        </w:rPr>
        <w:t>k@k-C410:/home/libnice/examples$ ./simple-example 0 stunserver.org</w:t>
      </w:r>
      <w:r w:rsidRPr="00BC1A50">
        <w:rPr>
          <w:rFonts w:ascii="宋体" w:eastAsia="宋体" w:hAnsi="宋体" w:cs="宋体"/>
          <w:color w:val="auto"/>
          <w:kern w:val="0"/>
          <w:lang w:bidi="ar-SA"/>
        </w:rPr>
        <w:br/>
        <w:t>Copy this line to remote client:</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  Tyyp 33oInvKVEn1Lo6LkVVy6P5 1,2013266431,192.168.10.17,47748,host</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Enter remote data (single line, no wrapping):</w:t>
      </w:r>
      <w:r w:rsidRPr="00BC1A50">
        <w:rPr>
          <w:rFonts w:ascii="宋体" w:eastAsia="宋体" w:hAnsi="宋体" w:cs="宋体"/>
          <w:color w:val="auto"/>
          <w:kern w:val="0"/>
          <w:lang w:bidi="ar-SA"/>
        </w:rPr>
        <w:br/>
        <w:t>&gt; h4p1 7M8uL1928RzeRv6cWRDqG8 1,2013266431,192.168.10.17,47758,host</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Negotiation complete: ([192.168.10.17]:47748, [192.168.10.17]:47758)</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Send lines to remote (Ctrl-D to quit):</w:t>
      </w:r>
      <w:r w:rsidRPr="00BC1A50">
        <w:rPr>
          <w:rFonts w:ascii="宋体" w:eastAsia="宋体" w:hAnsi="宋体" w:cs="宋体"/>
          <w:color w:val="auto"/>
          <w:kern w:val="0"/>
          <w:lang w:bidi="ar-SA"/>
        </w:rPr>
        <w:br/>
        <w:t>&gt; a</w:t>
      </w:r>
      <w:r w:rsidRPr="00BC1A50">
        <w:rPr>
          <w:rFonts w:ascii="宋体" w:eastAsia="宋体" w:hAnsi="宋体" w:cs="宋体"/>
          <w:color w:val="auto"/>
          <w:kern w:val="0"/>
          <w:lang w:bidi="ar-SA"/>
        </w:rPr>
        <w:br/>
        <w:t xml:space="preserve">&gt; </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第二个控制台：</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k@k-C410:/home/libnice/examples$ ./simple-example 0 stunserver.org</w:t>
      </w:r>
      <w:r w:rsidRPr="00BC1A50">
        <w:rPr>
          <w:rFonts w:ascii="宋体" w:eastAsia="宋体" w:hAnsi="宋体" w:cs="宋体"/>
          <w:color w:val="auto"/>
          <w:kern w:val="0"/>
          <w:lang w:bidi="ar-SA"/>
        </w:rPr>
        <w:br/>
        <w:t>Copy this line to remote client:</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  h4p1 7M8uL1928RzeRv6cWRDqG8 1,2013266431,192.168.10.17,47758,host</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Enter remote data (single line, no wrapping):</w:t>
      </w:r>
      <w:r w:rsidRPr="00BC1A50">
        <w:rPr>
          <w:rFonts w:ascii="宋体" w:eastAsia="宋体" w:hAnsi="宋体" w:cs="宋体"/>
          <w:color w:val="auto"/>
          <w:kern w:val="0"/>
          <w:lang w:bidi="ar-SA"/>
        </w:rPr>
        <w:br/>
        <w:t>&gt; Tyyp 33oInvKVEn1Lo6LkVVy6P5 1,2013266431,192.168.10.17,47748,host</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Negotiation complete: ([192.168.10.17]:47758, [192.168.10.17]:47748)</w:t>
      </w:r>
      <w:r w:rsidRPr="00BC1A50">
        <w:rPr>
          <w:rFonts w:ascii="宋体" w:eastAsia="宋体" w:hAnsi="宋体" w:cs="宋体"/>
          <w:color w:val="auto"/>
          <w:kern w:val="0"/>
          <w:lang w:bidi="ar-SA"/>
        </w:rPr>
        <w:br/>
      </w:r>
      <w:r w:rsidRPr="00BC1A50">
        <w:rPr>
          <w:rFonts w:ascii="宋体" w:eastAsia="宋体" w:hAnsi="宋体" w:cs="宋体"/>
          <w:color w:val="auto"/>
          <w:kern w:val="0"/>
          <w:lang w:bidi="ar-SA"/>
        </w:rPr>
        <w:br/>
        <w:t>Send lines to remote (Ctrl-D to quit):</w:t>
      </w:r>
      <w:r w:rsidRPr="00BC1A50">
        <w:rPr>
          <w:rFonts w:ascii="宋体" w:eastAsia="宋体" w:hAnsi="宋体" w:cs="宋体"/>
          <w:color w:val="auto"/>
          <w:kern w:val="0"/>
          <w:lang w:bidi="ar-SA"/>
        </w:rPr>
        <w:br/>
        <w:t>&gt; a</w:t>
      </w:r>
    </w:p>
    <w:p w:rsidR="00BC1A50" w:rsidRDefault="00BC1A50" w:rsidP="00BF1B93">
      <w:pPr>
        <w:rPr>
          <w:rFonts w:asciiTheme="minorEastAsia" w:eastAsiaTheme="minorEastAsia" w:hAnsiTheme="minorEastAsia"/>
        </w:rPr>
      </w:pPr>
    </w:p>
    <w:p w:rsidR="00BC1A50" w:rsidRDefault="00BC1A50" w:rsidP="00BF1B93">
      <w:pPr>
        <w:rPr>
          <w:rFonts w:asciiTheme="minorEastAsia" w:eastAsiaTheme="minorEastAsia" w:hAnsiTheme="minorEastAsia"/>
        </w:rPr>
      </w:pPr>
      <w:r>
        <w:rPr>
          <w:rFonts w:asciiTheme="minorEastAsia" w:eastAsiaTheme="minorEastAsia" w:hAnsiTheme="minorEastAsia" w:hint="eastAsia"/>
        </w:rPr>
        <w:t>存在的问题：在linux下，stun服务器地址不能通过域名解析到IP地址。解决方法是，直接用stun服务器的IP地址。本人已向项目提交了补丁包。</w:t>
      </w:r>
    </w:p>
    <w:p w:rsidR="004F60B9" w:rsidRDefault="004F60B9" w:rsidP="00BF1B93">
      <w:pPr>
        <w:rPr>
          <w:rFonts w:asciiTheme="minorEastAsia" w:eastAsiaTheme="minorEastAsia" w:hAnsiTheme="minorEastAsia"/>
        </w:rPr>
      </w:pPr>
    </w:p>
    <w:p w:rsidR="004F60B9" w:rsidRPr="00114F9A" w:rsidRDefault="004F60B9" w:rsidP="008A43FE">
      <w:pPr>
        <w:pStyle w:val="ab"/>
        <w:numPr>
          <w:ilvl w:val="1"/>
          <w:numId w:val="5"/>
        </w:numPr>
        <w:ind w:firstLineChars="0"/>
        <w:outlineLvl w:val="1"/>
        <w:rPr>
          <w:rFonts w:asciiTheme="minorEastAsia" w:eastAsiaTheme="minorEastAsia" w:hAnsiTheme="minorEastAsia"/>
          <w:b/>
          <w:sz w:val="21"/>
        </w:rPr>
      </w:pPr>
      <w:bookmarkStart w:id="231" w:name="_Toc381081902"/>
      <w:bookmarkStart w:id="232" w:name="_Toc381116560"/>
      <w:r w:rsidRPr="00114F9A">
        <w:rPr>
          <w:rFonts w:asciiTheme="minorEastAsia" w:eastAsiaTheme="minorEastAsia" w:hAnsiTheme="minorEastAsia"/>
          <w:b/>
          <w:sz w:val="21"/>
        </w:rPr>
        <w:t>4种利用TURN穿越对称型NAT方案的设计与实现</w:t>
      </w:r>
      <w:bookmarkEnd w:id="231"/>
      <w:bookmarkEnd w:id="232"/>
    </w:p>
    <w:p w:rsidR="004F60B9" w:rsidRDefault="004F60B9" w:rsidP="00BF1B93">
      <w:pPr>
        <w:rPr>
          <w:rFonts w:asciiTheme="minorEastAsia" w:eastAsiaTheme="minorEastAsia" w:hAnsiTheme="minorEastAsia"/>
        </w:rPr>
      </w:pPr>
      <w:r>
        <w:rPr>
          <w:rFonts w:asciiTheme="minorEastAsia" w:eastAsiaTheme="minorEastAsia" w:hAnsiTheme="minorEastAsia"/>
        </w:rPr>
        <w:object w:dxaOrig="8925" w:dyaOrig="12631">
          <v:shape id="_x0000_i1042" type="#_x0000_t75" style="width:446.4pt;height:631.7pt" o:ole="">
            <v:imagedata r:id="rId220" o:title=""/>
          </v:shape>
          <o:OLEObject Type="Embed" ProgID="AcroExch.Document.7" ShapeID="_x0000_i1042" DrawAspect="Content" ObjectID="_1454870043" r:id="rId221"/>
        </w:object>
      </w:r>
    </w:p>
    <w:p w:rsidR="00F07B12" w:rsidRDefault="00F07B12" w:rsidP="00BF1B93">
      <w:pPr>
        <w:rPr>
          <w:rFonts w:asciiTheme="minorEastAsia" w:eastAsiaTheme="minorEastAsia" w:hAnsiTheme="minorEastAsia"/>
        </w:rPr>
      </w:pPr>
    </w:p>
    <w:p w:rsidR="00F07B12" w:rsidRPr="00114F9A" w:rsidRDefault="00F07B12" w:rsidP="008A43FE">
      <w:pPr>
        <w:pStyle w:val="ab"/>
        <w:numPr>
          <w:ilvl w:val="1"/>
          <w:numId w:val="5"/>
        </w:numPr>
        <w:ind w:firstLineChars="0"/>
        <w:outlineLvl w:val="1"/>
        <w:rPr>
          <w:rFonts w:asciiTheme="minorEastAsia" w:eastAsiaTheme="minorEastAsia" w:hAnsiTheme="minorEastAsia"/>
          <w:b/>
          <w:sz w:val="21"/>
        </w:rPr>
      </w:pPr>
      <w:bookmarkStart w:id="233" w:name="_Toc381081903"/>
      <w:bookmarkStart w:id="234" w:name="_Toc381116561"/>
      <w:r w:rsidRPr="00114F9A">
        <w:rPr>
          <w:rFonts w:asciiTheme="minorEastAsia" w:eastAsiaTheme="minorEastAsia" w:hAnsiTheme="minorEastAsia"/>
          <w:b/>
          <w:sz w:val="21"/>
        </w:rPr>
        <w:t>基于ICE方式SIP信令穿透Symmetric_NAT技术研究</w:t>
      </w:r>
      <w:bookmarkEnd w:id="233"/>
      <w:bookmarkEnd w:id="234"/>
    </w:p>
    <w:p w:rsidR="00F07B12" w:rsidRPr="00BC1A50" w:rsidRDefault="00F07B12" w:rsidP="00BF1B93">
      <w:pPr>
        <w:rPr>
          <w:rFonts w:asciiTheme="minorEastAsia" w:eastAsiaTheme="minorEastAsia" w:hAnsiTheme="minorEastAsia"/>
        </w:rPr>
      </w:pPr>
      <w:r>
        <w:rPr>
          <w:rFonts w:asciiTheme="minorEastAsia" w:eastAsiaTheme="minorEastAsia" w:hAnsiTheme="minorEastAsia"/>
        </w:rPr>
        <w:object w:dxaOrig="8925" w:dyaOrig="12615">
          <v:shape id="_x0000_i1043" type="#_x0000_t75" style="width:446.4pt;height:630.45pt" o:ole="">
            <v:imagedata r:id="rId222" o:title=""/>
          </v:shape>
          <o:OLEObject Type="Embed" ProgID="AcroExch.Document.7" ShapeID="_x0000_i1043" DrawAspect="Content" ObjectID="_1454870044" r:id="rId223"/>
        </w:object>
      </w:r>
    </w:p>
    <w:sectPr w:rsidR="00F07B12" w:rsidRPr="00BC1A50">
      <w:pgSz w:w="11906" w:h="16838"/>
      <w:pgMar w:top="1134" w:right="1134" w:bottom="1134" w:left="1134" w:header="0" w:footer="0" w:gutter="0"/>
      <w:cols w:space="720"/>
      <w:formProt w:val="0"/>
      <w:docGrid w:linePitch="2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132D" w:rsidRDefault="00B1132D" w:rsidP="008D17C2">
      <w:r>
        <w:separator/>
      </w:r>
    </w:p>
  </w:endnote>
  <w:endnote w:type="continuationSeparator" w:id="0">
    <w:p w:rsidR="00B1132D" w:rsidRDefault="00B1132D" w:rsidP="008D1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Liberation Serif">
    <w:altName w:val="Times New Roman"/>
    <w:charset w:val="01"/>
    <w:family w:val="roman"/>
    <w:pitch w:val="variable"/>
  </w:font>
  <w:font w:name="DejaVu Sans">
    <w:altName w:val="Times New Roman"/>
    <w:panose1 w:val="00000000000000000000"/>
    <w:charset w:val="00"/>
    <w:family w:val="roman"/>
    <w:notTrueType/>
    <w:pitch w:val="default"/>
  </w:font>
  <w:font w:name="Lohit Hindi">
    <w:altName w:val="Times New Roman"/>
    <w:panose1 w:val="00000000000000000000"/>
    <w:charset w:val="00"/>
    <w:family w:val="roman"/>
    <w:notTrueType/>
    <w:pitch w:val="default"/>
  </w:font>
  <w:font w:name="Liberation Sans">
    <w:altName w:val="Arial"/>
    <w:charset w:val="01"/>
    <w:family w:val="swiss"/>
    <w:pitch w:val="variable"/>
  </w:font>
  <w:font w:name="OpenSymbol">
    <w:altName w:val="Arial Unicode MS"/>
    <w:charset w:val="02"/>
    <w:family w:val="auto"/>
    <w:pitch w:val="default"/>
  </w:font>
  <w:font w:name="DejaVu Sans Mono">
    <w:altName w:val="MS Gothic"/>
    <w:charset w:val="01"/>
    <w:family w:val="modern"/>
    <w:pitch w:val="fixed"/>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新宋体">
    <w:panose1 w:val="02010609030101010101"/>
    <w:charset w:val="86"/>
    <w:family w:val="modern"/>
    <w:pitch w:val="fixed"/>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132D" w:rsidRDefault="00B1132D" w:rsidP="008D17C2">
      <w:r>
        <w:separator/>
      </w:r>
    </w:p>
  </w:footnote>
  <w:footnote w:type="continuationSeparator" w:id="0">
    <w:p w:rsidR="00B1132D" w:rsidRDefault="00B1132D" w:rsidP="008D17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148BD"/>
    <w:multiLevelType w:val="multilevel"/>
    <w:tmpl w:val="A0F2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001F3C"/>
    <w:multiLevelType w:val="multilevel"/>
    <w:tmpl w:val="DA20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CC19B4"/>
    <w:multiLevelType w:val="multilevel"/>
    <w:tmpl w:val="6F06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F2234B"/>
    <w:multiLevelType w:val="multilevel"/>
    <w:tmpl w:val="56FE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8C4BA0"/>
    <w:multiLevelType w:val="multilevel"/>
    <w:tmpl w:val="173496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12247C"/>
    <w:multiLevelType w:val="multilevel"/>
    <w:tmpl w:val="A452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393285"/>
    <w:multiLevelType w:val="hybridMultilevel"/>
    <w:tmpl w:val="A014BAB2"/>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FD7A79"/>
    <w:multiLevelType w:val="multilevel"/>
    <w:tmpl w:val="A4944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4FD52E4"/>
    <w:multiLevelType w:val="multilevel"/>
    <w:tmpl w:val="54B8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895C38"/>
    <w:multiLevelType w:val="hybridMultilevel"/>
    <w:tmpl w:val="2C9CDEC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7AC6822"/>
    <w:multiLevelType w:val="hybridMultilevel"/>
    <w:tmpl w:val="5510C1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BBF33BD"/>
    <w:multiLevelType w:val="hybridMultilevel"/>
    <w:tmpl w:val="5510C1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2E167A"/>
    <w:multiLevelType w:val="multilevel"/>
    <w:tmpl w:val="158E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0E5B42"/>
    <w:multiLevelType w:val="multilevel"/>
    <w:tmpl w:val="63AAFAD0"/>
    <w:lvl w:ilvl="0">
      <w:start w:val="1"/>
      <w:numFmt w:val="bullet"/>
      <w:lvlText w:val=""/>
      <w:lvlJc w:val="left"/>
      <w:pPr>
        <w:tabs>
          <w:tab w:val="num" w:pos="707"/>
        </w:tabs>
        <w:ind w:left="720" w:hanging="283"/>
      </w:pPr>
      <w:rPr>
        <w:rFonts w:ascii="Symbol" w:hAnsi="Symbol" w:cs="Symbol" w:hint="default"/>
      </w:rPr>
    </w:lvl>
    <w:lvl w:ilvl="1">
      <w:start w:val="1"/>
      <w:numFmt w:val="bullet"/>
      <w:lvlText w:val=""/>
      <w:lvlJc w:val="left"/>
      <w:pPr>
        <w:tabs>
          <w:tab w:val="num" w:pos="1414"/>
        </w:tabs>
        <w:ind w:left="1080" w:hanging="283"/>
      </w:pPr>
      <w:rPr>
        <w:rFonts w:ascii="Symbol" w:hAnsi="Symbol" w:cs="Symbol" w:hint="default"/>
      </w:rPr>
    </w:lvl>
    <w:lvl w:ilvl="2">
      <w:start w:val="1"/>
      <w:numFmt w:val="bullet"/>
      <w:lvlText w:val=""/>
      <w:lvlJc w:val="left"/>
      <w:pPr>
        <w:tabs>
          <w:tab w:val="num" w:pos="2121"/>
        </w:tabs>
        <w:ind w:left="1440" w:hanging="283"/>
      </w:pPr>
      <w:rPr>
        <w:rFonts w:ascii="Symbol" w:hAnsi="Symbol" w:cs="Symbol" w:hint="default"/>
      </w:rPr>
    </w:lvl>
    <w:lvl w:ilvl="3">
      <w:start w:val="1"/>
      <w:numFmt w:val="bullet"/>
      <w:lvlText w:val=""/>
      <w:lvlJc w:val="left"/>
      <w:pPr>
        <w:tabs>
          <w:tab w:val="num" w:pos="2828"/>
        </w:tabs>
        <w:ind w:left="1800" w:hanging="283"/>
      </w:pPr>
      <w:rPr>
        <w:rFonts w:ascii="Symbol" w:hAnsi="Symbol" w:cs="Symbol" w:hint="default"/>
      </w:rPr>
    </w:lvl>
    <w:lvl w:ilvl="4">
      <w:start w:val="1"/>
      <w:numFmt w:val="bullet"/>
      <w:lvlText w:val=""/>
      <w:lvlJc w:val="left"/>
      <w:pPr>
        <w:tabs>
          <w:tab w:val="num" w:pos="3535"/>
        </w:tabs>
        <w:ind w:left="2160" w:hanging="283"/>
      </w:pPr>
      <w:rPr>
        <w:rFonts w:ascii="Symbol" w:hAnsi="Symbol" w:cs="Symbol" w:hint="default"/>
      </w:rPr>
    </w:lvl>
    <w:lvl w:ilvl="5">
      <w:start w:val="1"/>
      <w:numFmt w:val="bullet"/>
      <w:lvlText w:val=""/>
      <w:lvlJc w:val="left"/>
      <w:pPr>
        <w:tabs>
          <w:tab w:val="num" w:pos="4242"/>
        </w:tabs>
        <w:ind w:left="2520" w:hanging="283"/>
      </w:pPr>
      <w:rPr>
        <w:rFonts w:ascii="Symbol" w:hAnsi="Symbol" w:cs="Symbol" w:hint="default"/>
      </w:rPr>
    </w:lvl>
    <w:lvl w:ilvl="6">
      <w:start w:val="1"/>
      <w:numFmt w:val="bullet"/>
      <w:lvlText w:val=""/>
      <w:lvlJc w:val="left"/>
      <w:pPr>
        <w:tabs>
          <w:tab w:val="num" w:pos="4949"/>
        </w:tabs>
        <w:ind w:left="2880" w:hanging="283"/>
      </w:pPr>
      <w:rPr>
        <w:rFonts w:ascii="Symbol" w:hAnsi="Symbol" w:cs="Symbol" w:hint="default"/>
      </w:rPr>
    </w:lvl>
    <w:lvl w:ilvl="7">
      <w:start w:val="1"/>
      <w:numFmt w:val="bullet"/>
      <w:lvlText w:val=""/>
      <w:lvlJc w:val="left"/>
      <w:pPr>
        <w:tabs>
          <w:tab w:val="num" w:pos="5656"/>
        </w:tabs>
        <w:ind w:left="3240" w:hanging="283"/>
      </w:pPr>
      <w:rPr>
        <w:rFonts w:ascii="Symbol" w:hAnsi="Symbol" w:cs="Symbol" w:hint="default"/>
      </w:rPr>
    </w:lvl>
    <w:lvl w:ilvl="8">
      <w:start w:val="1"/>
      <w:numFmt w:val="bullet"/>
      <w:lvlText w:val=""/>
      <w:lvlJc w:val="left"/>
      <w:pPr>
        <w:tabs>
          <w:tab w:val="num" w:pos="6363"/>
        </w:tabs>
        <w:ind w:left="3600" w:hanging="283"/>
      </w:pPr>
      <w:rPr>
        <w:rFonts w:ascii="Symbol" w:hAnsi="Symbol" w:cs="Symbol" w:hint="default"/>
      </w:rPr>
    </w:lvl>
  </w:abstractNum>
  <w:abstractNum w:abstractNumId="14">
    <w:nsid w:val="242B48A9"/>
    <w:multiLevelType w:val="multilevel"/>
    <w:tmpl w:val="A5009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5751F9"/>
    <w:multiLevelType w:val="hybridMultilevel"/>
    <w:tmpl w:val="1C820EB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8CC4CC5"/>
    <w:multiLevelType w:val="multilevel"/>
    <w:tmpl w:val="AC7A4A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8236DF"/>
    <w:multiLevelType w:val="multilevel"/>
    <w:tmpl w:val="71847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D3A3BC2"/>
    <w:multiLevelType w:val="multilevel"/>
    <w:tmpl w:val="9D38FAA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nsid w:val="2D722D9E"/>
    <w:multiLevelType w:val="hybridMultilevel"/>
    <w:tmpl w:val="73921900"/>
    <w:lvl w:ilvl="0" w:tplc="9A8EC0DC">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DCD5AA8"/>
    <w:multiLevelType w:val="multilevel"/>
    <w:tmpl w:val="33C47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DA0B06"/>
    <w:multiLevelType w:val="multilevel"/>
    <w:tmpl w:val="3D2A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FDD7AEE"/>
    <w:multiLevelType w:val="multilevel"/>
    <w:tmpl w:val="6D2CA6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358042F"/>
    <w:multiLevelType w:val="hybridMultilevel"/>
    <w:tmpl w:val="7CF072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57751E6"/>
    <w:multiLevelType w:val="multilevel"/>
    <w:tmpl w:val="5C8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A2431DF"/>
    <w:multiLevelType w:val="multilevel"/>
    <w:tmpl w:val="F3DE1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A9F1D8A"/>
    <w:multiLevelType w:val="multilevel"/>
    <w:tmpl w:val="D446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C4A2200"/>
    <w:multiLevelType w:val="multilevel"/>
    <w:tmpl w:val="16F0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DC13E2"/>
    <w:multiLevelType w:val="multilevel"/>
    <w:tmpl w:val="0A0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2131D53"/>
    <w:multiLevelType w:val="multilevel"/>
    <w:tmpl w:val="5604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43E34A0"/>
    <w:multiLevelType w:val="multilevel"/>
    <w:tmpl w:val="50CE6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8711CC"/>
    <w:multiLevelType w:val="multilevel"/>
    <w:tmpl w:val="02141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E9E4297"/>
    <w:multiLevelType w:val="multilevel"/>
    <w:tmpl w:val="DDE4013A"/>
    <w:lvl w:ilvl="0">
      <w:start w:val="1"/>
      <w:numFmt w:val="bullet"/>
      <w:lvlText w:val=""/>
      <w:lvlJc w:val="left"/>
      <w:pPr>
        <w:tabs>
          <w:tab w:val="num" w:pos="707"/>
        </w:tabs>
        <w:ind w:left="720" w:hanging="283"/>
      </w:pPr>
      <w:rPr>
        <w:rFonts w:ascii="Symbol" w:hAnsi="Symbol" w:cs="Symbol" w:hint="default"/>
      </w:rPr>
    </w:lvl>
    <w:lvl w:ilvl="1">
      <w:start w:val="1"/>
      <w:numFmt w:val="bullet"/>
      <w:lvlText w:val=""/>
      <w:lvlJc w:val="left"/>
      <w:pPr>
        <w:tabs>
          <w:tab w:val="num" w:pos="1414"/>
        </w:tabs>
        <w:ind w:left="1080" w:hanging="283"/>
      </w:pPr>
      <w:rPr>
        <w:rFonts w:ascii="Symbol" w:hAnsi="Symbol" w:cs="Symbol" w:hint="default"/>
      </w:rPr>
    </w:lvl>
    <w:lvl w:ilvl="2">
      <w:start w:val="1"/>
      <w:numFmt w:val="bullet"/>
      <w:lvlText w:val=""/>
      <w:lvlJc w:val="left"/>
      <w:pPr>
        <w:tabs>
          <w:tab w:val="num" w:pos="2121"/>
        </w:tabs>
        <w:ind w:left="1440" w:hanging="283"/>
      </w:pPr>
      <w:rPr>
        <w:rFonts w:ascii="Symbol" w:hAnsi="Symbol" w:cs="Symbol" w:hint="default"/>
      </w:rPr>
    </w:lvl>
    <w:lvl w:ilvl="3">
      <w:start w:val="1"/>
      <w:numFmt w:val="bullet"/>
      <w:lvlText w:val=""/>
      <w:lvlJc w:val="left"/>
      <w:pPr>
        <w:tabs>
          <w:tab w:val="num" w:pos="2828"/>
        </w:tabs>
        <w:ind w:left="1800" w:hanging="283"/>
      </w:pPr>
      <w:rPr>
        <w:rFonts w:ascii="Symbol" w:hAnsi="Symbol" w:cs="Symbol" w:hint="default"/>
      </w:rPr>
    </w:lvl>
    <w:lvl w:ilvl="4">
      <w:start w:val="1"/>
      <w:numFmt w:val="bullet"/>
      <w:lvlText w:val=""/>
      <w:lvlJc w:val="left"/>
      <w:pPr>
        <w:tabs>
          <w:tab w:val="num" w:pos="3535"/>
        </w:tabs>
        <w:ind w:left="2160" w:hanging="283"/>
      </w:pPr>
      <w:rPr>
        <w:rFonts w:ascii="Symbol" w:hAnsi="Symbol" w:cs="Symbol" w:hint="default"/>
      </w:rPr>
    </w:lvl>
    <w:lvl w:ilvl="5">
      <w:start w:val="1"/>
      <w:numFmt w:val="bullet"/>
      <w:lvlText w:val=""/>
      <w:lvlJc w:val="left"/>
      <w:pPr>
        <w:tabs>
          <w:tab w:val="num" w:pos="4242"/>
        </w:tabs>
        <w:ind w:left="2520" w:hanging="283"/>
      </w:pPr>
      <w:rPr>
        <w:rFonts w:ascii="Symbol" w:hAnsi="Symbol" w:cs="Symbol" w:hint="default"/>
      </w:rPr>
    </w:lvl>
    <w:lvl w:ilvl="6">
      <w:start w:val="1"/>
      <w:numFmt w:val="bullet"/>
      <w:lvlText w:val=""/>
      <w:lvlJc w:val="left"/>
      <w:pPr>
        <w:tabs>
          <w:tab w:val="num" w:pos="4949"/>
        </w:tabs>
        <w:ind w:left="2880" w:hanging="283"/>
      </w:pPr>
      <w:rPr>
        <w:rFonts w:ascii="Symbol" w:hAnsi="Symbol" w:cs="Symbol" w:hint="default"/>
      </w:rPr>
    </w:lvl>
    <w:lvl w:ilvl="7">
      <w:start w:val="1"/>
      <w:numFmt w:val="bullet"/>
      <w:lvlText w:val=""/>
      <w:lvlJc w:val="left"/>
      <w:pPr>
        <w:tabs>
          <w:tab w:val="num" w:pos="5656"/>
        </w:tabs>
        <w:ind w:left="3240" w:hanging="283"/>
      </w:pPr>
      <w:rPr>
        <w:rFonts w:ascii="Symbol" w:hAnsi="Symbol" w:cs="Symbol" w:hint="default"/>
      </w:rPr>
    </w:lvl>
    <w:lvl w:ilvl="8">
      <w:start w:val="1"/>
      <w:numFmt w:val="bullet"/>
      <w:lvlText w:val=""/>
      <w:lvlJc w:val="left"/>
      <w:pPr>
        <w:tabs>
          <w:tab w:val="num" w:pos="6363"/>
        </w:tabs>
        <w:ind w:left="3600" w:hanging="283"/>
      </w:pPr>
      <w:rPr>
        <w:rFonts w:ascii="Symbol" w:hAnsi="Symbol" w:cs="Symbol" w:hint="default"/>
      </w:rPr>
    </w:lvl>
  </w:abstractNum>
  <w:abstractNum w:abstractNumId="33">
    <w:nsid w:val="4EC6536F"/>
    <w:multiLevelType w:val="multilevel"/>
    <w:tmpl w:val="04B4C1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F913BF9"/>
    <w:multiLevelType w:val="multilevel"/>
    <w:tmpl w:val="151AC5A8"/>
    <w:lvl w:ilvl="0">
      <w:start w:val="1"/>
      <w:numFmt w:val="bullet"/>
      <w:lvlText w:val=""/>
      <w:lvlJc w:val="left"/>
      <w:pPr>
        <w:tabs>
          <w:tab w:val="num" w:pos="707"/>
        </w:tabs>
        <w:ind w:left="720" w:hanging="283"/>
      </w:pPr>
      <w:rPr>
        <w:rFonts w:ascii="Symbol" w:hAnsi="Symbol" w:cs="Symbol" w:hint="default"/>
      </w:rPr>
    </w:lvl>
    <w:lvl w:ilvl="1">
      <w:start w:val="1"/>
      <w:numFmt w:val="bullet"/>
      <w:lvlText w:val=""/>
      <w:lvlJc w:val="left"/>
      <w:pPr>
        <w:tabs>
          <w:tab w:val="num" w:pos="1414"/>
        </w:tabs>
        <w:ind w:left="1080" w:hanging="283"/>
      </w:pPr>
      <w:rPr>
        <w:rFonts w:ascii="Symbol" w:hAnsi="Symbol" w:cs="Symbol" w:hint="default"/>
      </w:rPr>
    </w:lvl>
    <w:lvl w:ilvl="2">
      <w:start w:val="1"/>
      <w:numFmt w:val="bullet"/>
      <w:lvlText w:val=""/>
      <w:lvlJc w:val="left"/>
      <w:pPr>
        <w:tabs>
          <w:tab w:val="num" w:pos="2121"/>
        </w:tabs>
        <w:ind w:left="1440" w:hanging="283"/>
      </w:pPr>
      <w:rPr>
        <w:rFonts w:ascii="Symbol" w:hAnsi="Symbol" w:cs="Symbol" w:hint="default"/>
      </w:rPr>
    </w:lvl>
    <w:lvl w:ilvl="3">
      <w:start w:val="1"/>
      <w:numFmt w:val="bullet"/>
      <w:lvlText w:val=""/>
      <w:lvlJc w:val="left"/>
      <w:pPr>
        <w:tabs>
          <w:tab w:val="num" w:pos="2828"/>
        </w:tabs>
        <w:ind w:left="1800" w:hanging="283"/>
      </w:pPr>
      <w:rPr>
        <w:rFonts w:ascii="Symbol" w:hAnsi="Symbol" w:cs="Symbol" w:hint="default"/>
      </w:rPr>
    </w:lvl>
    <w:lvl w:ilvl="4">
      <w:start w:val="1"/>
      <w:numFmt w:val="bullet"/>
      <w:lvlText w:val=""/>
      <w:lvlJc w:val="left"/>
      <w:pPr>
        <w:tabs>
          <w:tab w:val="num" w:pos="3535"/>
        </w:tabs>
        <w:ind w:left="2160" w:hanging="283"/>
      </w:pPr>
      <w:rPr>
        <w:rFonts w:ascii="Symbol" w:hAnsi="Symbol" w:cs="Symbol" w:hint="default"/>
      </w:rPr>
    </w:lvl>
    <w:lvl w:ilvl="5">
      <w:start w:val="1"/>
      <w:numFmt w:val="bullet"/>
      <w:lvlText w:val=""/>
      <w:lvlJc w:val="left"/>
      <w:pPr>
        <w:tabs>
          <w:tab w:val="num" w:pos="4242"/>
        </w:tabs>
        <w:ind w:left="2520" w:hanging="283"/>
      </w:pPr>
      <w:rPr>
        <w:rFonts w:ascii="Symbol" w:hAnsi="Symbol" w:cs="Symbol" w:hint="default"/>
      </w:rPr>
    </w:lvl>
    <w:lvl w:ilvl="6">
      <w:start w:val="1"/>
      <w:numFmt w:val="bullet"/>
      <w:lvlText w:val=""/>
      <w:lvlJc w:val="left"/>
      <w:pPr>
        <w:tabs>
          <w:tab w:val="num" w:pos="4949"/>
        </w:tabs>
        <w:ind w:left="2880" w:hanging="283"/>
      </w:pPr>
      <w:rPr>
        <w:rFonts w:ascii="Symbol" w:hAnsi="Symbol" w:cs="Symbol" w:hint="default"/>
      </w:rPr>
    </w:lvl>
    <w:lvl w:ilvl="7">
      <w:start w:val="1"/>
      <w:numFmt w:val="bullet"/>
      <w:lvlText w:val=""/>
      <w:lvlJc w:val="left"/>
      <w:pPr>
        <w:tabs>
          <w:tab w:val="num" w:pos="5656"/>
        </w:tabs>
        <w:ind w:left="3240" w:hanging="283"/>
      </w:pPr>
      <w:rPr>
        <w:rFonts w:ascii="Symbol" w:hAnsi="Symbol" w:cs="Symbol" w:hint="default"/>
      </w:rPr>
    </w:lvl>
    <w:lvl w:ilvl="8">
      <w:start w:val="1"/>
      <w:numFmt w:val="bullet"/>
      <w:lvlText w:val=""/>
      <w:lvlJc w:val="left"/>
      <w:pPr>
        <w:tabs>
          <w:tab w:val="num" w:pos="6363"/>
        </w:tabs>
        <w:ind w:left="3600" w:hanging="283"/>
      </w:pPr>
      <w:rPr>
        <w:rFonts w:ascii="Symbol" w:hAnsi="Symbol" w:cs="Symbol" w:hint="default"/>
      </w:rPr>
    </w:lvl>
  </w:abstractNum>
  <w:abstractNum w:abstractNumId="35">
    <w:nsid w:val="57B030C4"/>
    <w:multiLevelType w:val="hybridMultilevel"/>
    <w:tmpl w:val="A014BAB2"/>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97D67E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5BA5194D"/>
    <w:multiLevelType w:val="multilevel"/>
    <w:tmpl w:val="AEAA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BCF70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nsid w:val="5D31641C"/>
    <w:multiLevelType w:val="hybridMultilevel"/>
    <w:tmpl w:val="7FB00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DD7596E"/>
    <w:multiLevelType w:val="multilevel"/>
    <w:tmpl w:val="6D2CA6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DFD085F"/>
    <w:multiLevelType w:val="multilevel"/>
    <w:tmpl w:val="9C30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F3A7724"/>
    <w:multiLevelType w:val="multilevel"/>
    <w:tmpl w:val="06B8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1F25767"/>
    <w:multiLevelType w:val="multilevel"/>
    <w:tmpl w:val="B16A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2384FC3"/>
    <w:multiLevelType w:val="multilevel"/>
    <w:tmpl w:val="7B08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29775E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nsid w:val="629F28B7"/>
    <w:multiLevelType w:val="hybridMultilevel"/>
    <w:tmpl w:val="6E7AA8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2C604B9"/>
    <w:multiLevelType w:val="multilevel"/>
    <w:tmpl w:val="6D2CA6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2F3563B"/>
    <w:multiLevelType w:val="multilevel"/>
    <w:tmpl w:val="DCF6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79E77D6"/>
    <w:multiLevelType w:val="multilevel"/>
    <w:tmpl w:val="6D2CA6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80F589F"/>
    <w:multiLevelType w:val="multilevel"/>
    <w:tmpl w:val="17986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9AA6FB6"/>
    <w:multiLevelType w:val="multilevel"/>
    <w:tmpl w:val="E138D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9D84EE4"/>
    <w:multiLevelType w:val="multilevel"/>
    <w:tmpl w:val="9E64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CEF678F"/>
    <w:multiLevelType w:val="multilevel"/>
    <w:tmpl w:val="6D2CA6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D855B2F"/>
    <w:multiLevelType w:val="multilevel"/>
    <w:tmpl w:val="E2F6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24E79A2"/>
    <w:multiLevelType w:val="multilevel"/>
    <w:tmpl w:val="154EB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38A428A"/>
    <w:multiLevelType w:val="hybridMultilevel"/>
    <w:tmpl w:val="73921900"/>
    <w:lvl w:ilvl="0" w:tplc="9A8EC0DC">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39C7CD7"/>
    <w:multiLevelType w:val="multilevel"/>
    <w:tmpl w:val="1838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84549A1"/>
    <w:multiLevelType w:val="multilevel"/>
    <w:tmpl w:val="EBD8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A0F689A"/>
    <w:multiLevelType w:val="multilevel"/>
    <w:tmpl w:val="62A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A41601C"/>
    <w:multiLevelType w:val="multilevel"/>
    <w:tmpl w:val="A2B8F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DC8270D"/>
    <w:multiLevelType w:val="multilevel"/>
    <w:tmpl w:val="C9B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3"/>
  </w:num>
  <w:num w:numId="3">
    <w:abstractNumId w:val="32"/>
  </w:num>
  <w:num w:numId="4">
    <w:abstractNumId w:val="18"/>
  </w:num>
  <w:num w:numId="5">
    <w:abstractNumId w:val="38"/>
  </w:num>
  <w:num w:numId="6">
    <w:abstractNumId w:val="46"/>
  </w:num>
  <w:num w:numId="7">
    <w:abstractNumId w:val="6"/>
  </w:num>
  <w:num w:numId="8">
    <w:abstractNumId w:val="35"/>
  </w:num>
  <w:num w:numId="9">
    <w:abstractNumId w:val="15"/>
  </w:num>
  <w:num w:numId="10">
    <w:abstractNumId w:val="23"/>
  </w:num>
  <w:num w:numId="11">
    <w:abstractNumId w:val="2"/>
  </w:num>
  <w:num w:numId="12">
    <w:abstractNumId w:val="58"/>
  </w:num>
  <w:num w:numId="13">
    <w:abstractNumId w:val="59"/>
  </w:num>
  <w:num w:numId="14">
    <w:abstractNumId w:val="30"/>
  </w:num>
  <w:num w:numId="15">
    <w:abstractNumId w:val="41"/>
  </w:num>
  <w:num w:numId="16">
    <w:abstractNumId w:val="12"/>
  </w:num>
  <w:num w:numId="17">
    <w:abstractNumId w:val="24"/>
  </w:num>
  <w:num w:numId="18">
    <w:abstractNumId w:val="54"/>
  </w:num>
  <w:num w:numId="19">
    <w:abstractNumId w:val="29"/>
  </w:num>
  <w:num w:numId="20">
    <w:abstractNumId w:val="37"/>
  </w:num>
  <w:num w:numId="21">
    <w:abstractNumId w:val="48"/>
  </w:num>
  <w:num w:numId="22">
    <w:abstractNumId w:val="5"/>
  </w:num>
  <w:num w:numId="23">
    <w:abstractNumId w:val="57"/>
  </w:num>
  <w:num w:numId="24">
    <w:abstractNumId w:val="44"/>
  </w:num>
  <w:num w:numId="25">
    <w:abstractNumId w:val="60"/>
  </w:num>
  <w:num w:numId="26">
    <w:abstractNumId w:val="61"/>
  </w:num>
  <w:num w:numId="27">
    <w:abstractNumId w:val="27"/>
  </w:num>
  <w:num w:numId="28">
    <w:abstractNumId w:val="42"/>
  </w:num>
  <w:num w:numId="29">
    <w:abstractNumId w:val="3"/>
  </w:num>
  <w:num w:numId="30">
    <w:abstractNumId w:val="28"/>
  </w:num>
  <w:num w:numId="31">
    <w:abstractNumId w:val="26"/>
  </w:num>
  <w:num w:numId="32">
    <w:abstractNumId w:val="0"/>
  </w:num>
  <w:num w:numId="33">
    <w:abstractNumId w:val="52"/>
  </w:num>
  <w:num w:numId="34">
    <w:abstractNumId w:val="8"/>
  </w:num>
  <w:num w:numId="35">
    <w:abstractNumId w:val="31"/>
  </w:num>
  <w:num w:numId="36">
    <w:abstractNumId w:val="50"/>
  </w:num>
  <w:num w:numId="37">
    <w:abstractNumId w:val="17"/>
  </w:num>
  <w:num w:numId="38">
    <w:abstractNumId w:val="55"/>
  </w:num>
  <w:num w:numId="39">
    <w:abstractNumId w:val="14"/>
  </w:num>
  <w:num w:numId="40">
    <w:abstractNumId w:val="7"/>
  </w:num>
  <w:num w:numId="41">
    <w:abstractNumId w:val="25"/>
  </w:num>
  <w:num w:numId="42">
    <w:abstractNumId w:val="21"/>
  </w:num>
  <w:num w:numId="43">
    <w:abstractNumId w:val="47"/>
  </w:num>
  <w:num w:numId="44">
    <w:abstractNumId w:val="43"/>
  </w:num>
  <w:num w:numId="45">
    <w:abstractNumId w:val="20"/>
  </w:num>
  <w:num w:numId="46">
    <w:abstractNumId w:val="16"/>
  </w:num>
  <w:num w:numId="47">
    <w:abstractNumId w:val="4"/>
  </w:num>
  <w:num w:numId="48">
    <w:abstractNumId w:val="33"/>
  </w:num>
  <w:num w:numId="49">
    <w:abstractNumId w:val="11"/>
  </w:num>
  <w:num w:numId="50">
    <w:abstractNumId w:val="1"/>
  </w:num>
  <w:num w:numId="51">
    <w:abstractNumId w:val="51"/>
  </w:num>
  <w:num w:numId="52">
    <w:abstractNumId w:val="19"/>
  </w:num>
  <w:num w:numId="53">
    <w:abstractNumId w:val="45"/>
  </w:num>
  <w:num w:numId="54">
    <w:abstractNumId w:val="56"/>
  </w:num>
  <w:num w:numId="55">
    <w:abstractNumId w:val="10"/>
  </w:num>
  <w:num w:numId="56">
    <w:abstractNumId w:val="36"/>
  </w:num>
  <w:num w:numId="57">
    <w:abstractNumId w:val="39"/>
  </w:num>
  <w:num w:numId="58">
    <w:abstractNumId w:val="9"/>
  </w:num>
  <w:num w:numId="59">
    <w:abstractNumId w:val="22"/>
  </w:num>
  <w:num w:numId="60">
    <w:abstractNumId w:val="40"/>
  </w:num>
  <w:num w:numId="61">
    <w:abstractNumId w:val="53"/>
  </w:num>
  <w:num w:numId="62">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A879A7"/>
    <w:rsid w:val="00002297"/>
    <w:rsid w:val="00002B6A"/>
    <w:rsid w:val="00013B82"/>
    <w:rsid w:val="00016A0C"/>
    <w:rsid w:val="00017BAF"/>
    <w:rsid w:val="00022A08"/>
    <w:rsid w:val="00031659"/>
    <w:rsid w:val="00035B9C"/>
    <w:rsid w:val="0004576D"/>
    <w:rsid w:val="00046CCE"/>
    <w:rsid w:val="000537F8"/>
    <w:rsid w:val="0005464F"/>
    <w:rsid w:val="00063889"/>
    <w:rsid w:val="000712C0"/>
    <w:rsid w:val="000855E9"/>
    <w:rsid w:val="000906D1"/>
    <w:rsid w:val="00091229"/>
    <w:rsid w:val="00095457"/>
    <w:rsid w:val="00096E11"/>
    <w:rsid w:val="000A3C7E"/>
    <w:rsid w:val="000B08DC"/>
    <w:rsid w:val="000B199A"/>
    <w:rsid w:val="000C2356"/>
    <w:rsid w:val="000C561C"/>
    <w:rsid w:val="000C67EF"/>
    <w:rsid w:val="000D1233"/>
    <w:rsid w:val="000D2033"/>
    <w:rsid w:val="000D2B01"/>
    <w:rsid w:val="000D4DDD"/>
    <w:rsid w:val="000E003F"/>
    <w:rsid w:val="000E106E"/>
    <w:rsid w:val="000E11D1"/>
    <w:rsid w:val="000E20CB"/>
    <w:rsid w:val="000E318B"/>
    <w:rsid w:val="000E34F2"/>
    <w:rsid w:val="000E6652"/>
    <w:rsid w:val="000F6138"/>
    <w:rsid w:val="000F7865"/>
    <w:rsid w:val="00101F5E"/>
    <w:rsid w:val="00102938"/>
    <w:rsid w:val="00105B94"/>
    <w:rsid w:val="00110FA9"/>
    <w:rsid w:val="00114F9A"/>
    <w:rsid w:val="001163AA"/>
    <w:rsid w:val="00120DBE"/>
    <w:rsid w:val="0012183B"/>
    <w:rsid w:val="00122093"/>
    <w:rsid w:val="001270DB"/>
    <w:rsid w:val="001312FA"/>
    <w:rsid w:val="0013758B"/>
    <w:rsid w:val="001432D7"/>
    <w:rsid w:val="0014432E"/>
    <w:rsid w:val="00151F6C"/>
    <w:rsid w:val="00156464"/>
    <w:rsid w:val="00161A28"/>
    <w:rsid w:val="00163C41"/>
    <w:rsid w:val="0016665B"/>
    <w:rsid w:val="001749C0"/>
    <w:rsid w:val="00174A48"/>
    <w:rsid w:val="00174B60"/>
    <w:rsid w:val="00174C13"/>
    <w:rsid w:val="001777F6"/>
    <w:rsid w:val="001829F1"/>
    <w:rsid w:val="00185578"/>
    <w:rsid w:val="00185911"/>
    <w:rsid w:val="0019036E"/>
    <w:rsid w:val="0019367E"/>
    <w:rsid w:val="00197178"/>
    <w:rsid w:val="001A166D"/>
    <w:rsid w:val="001A2463"/>
    <w:rsid w:val="001A3659"/>
    <w:rsid w:val="001A5A51"/>
    <w:rsid w:val="001B0E57"/>
    <w:rsid w:val="001B23F6"/>
    <w:rsid w:val="001D03DE"/>
    <w:rsid w:val="001D280B"/>
    <w:rsid w:val="001D4190"/>
    <w:rsid w:val="001D4DC3"/>
    <w:rsid w:val="001D4FA2"/>
    <w:rsid w:val="001D5689"/>
    <w:rsid w:val="001D797B"/>
    <w:rsid w:val="001E3316"/>
    <w:rsid w:val="001E5475"/>
    <w:rsid w:val="001F05C8"/>
    <w:rsid w:val="001F1B56"/>
    <w:rsid w:val="001F2B67"/>
    <w:rsid w:val="001F3BC3"/>
    <w:rsid w:val="00206925"/>
    <w:rsid w:val="00206F82"/>
    <w:rsid w:val="00213B20"/>
    <w:rsid w:val="00216092"/>
    <w:rsid w:val="00224316"/>
    <w:rsid w:val="00226C28"/>
    <w:rsid w:val="0023020F"/>
    <w:rsid w:val="00231BE1"/>
    <w:rsid w:val="002332D7"/>
    <w:rsid w:val="00235227"/>
    <w:rsid w:val="00240980"/>
    <w:rsid w:val="00243360"/>
    <w:rsid w:val="00243454"/>
    <w:rsid w:val="00251661"/>
    <w:rsid w:val="00252C2B"/>
    <w:rsid w:val="002548F8"/>
    <w:rsid w:val="00257D6D"/>
    <w:rsid w:val="00265C42"/>
    <w:rsid w:val="00271A25"/>
    <w:rsid w:val="00275ED2"/>
    <w:rsid w:val="002830C3"/>
    <w:rsid w:val="00285CB9"/>
    <w:rsid w:val="00293C8B"/>
    <w:rsid w:val="002944B0"/>
    <w:rsid w:val="00295E73"/>
    <w:rsid w:val="002A3A96"/>
    <w:rsid w:val="002A6DC3"/>
    <w:rsid w:val="002C1FF8"/>
    <w:rsid w:val="002C4606"/>
    <w:rsid w:val="002C52D2"/>
    <w:rsid w:val="002D0E3E"/>
    <w:rsid w:val="002D1858"/>
    <w:rsid w:val="002D2DEA"/>
    <w:rsid w:val="002D6832"/>
    <w:rsid w:val="002D7811"/>
    <w:rsid w:val="002D79AB"/>
    <w:rsid w:val="002F214F"/>
    <w:rsid w:val="002F21FF"/>
    <w:rsid w:val="003000EA"/>
    <w:rsid w:val="00305373"/>
    <w:rsid w:val="00313AE1"/>
    <w:rsid w:val="00316715"/>
    <w:rsid w:val="00327795"/>
    <w:rsid w:val="003362EB"/>
    <w:rsid w:val="00336544"/>
    <w:rsid w:val="003438B2"/>
    <w:rsid w:val="00345507"/>
    <w:rsid w:val="0034620F"/>
    <w:rsid w:val="00351750"/>
    <w:rsid w:val="003527A7"/>
    <w:rsid w:val="00362B6B"/>
    <w:rsid w:val="00364086"/>
    <w:rsid w:val="003806CF"/>
    <w:rsid w:val="00380BD0"/>
    <w:rsid w:val="003903A2"/>
    <w:rsid w:val="00391AFA"/>
    <w:rsid w:val="003963BB"/>
    <w:rsid w:val="003A7878"/>
    <w:rsid w:val="003B7BC3"/>
    <w:rsid w:val="003C161F"/>
    <w:rsid w:val="003C4297"/>
    <w:rsid w:val="003D189B"/>
    <w:rsid w:val="003D2190"/>
    <w:rsid w:val="003D5346"/>
    <w:rsid w:val="003E45AF"/>
    <w:rsid w:val="003E6937"/>
    <w:rsid w:val="003F3EAB"/>
    <w:rsid w:val="0040029C"/>
    <w:rsid w:val="0040396C"/>
    <w:rsid w:val="00405738"/>
    <w:rsid w:val="00407822"/>
    <w:rsid w:val="004116F2"/>
    <w:rsid w:val="00411C7E"/>
    <w:rsid w:val="00415832"/>
    <w:rsid w:val="004228B1"/>
    <w:rsid w:val="0042297E"/>
    <w:rsid w:val="004263CA"/>
    <w:rsid w:val="00430DCF"/>
    <w:rsid w:val="00431241"/>
    <w:rsid w:val="004332FB"/>
    <w:rsid w:val="004365E9"/>
    <w:rsid w:val="0043770C"/>
    <w:rsid w:val="004436DF"/>
    <w:rsid w:val="00446C8B"/>
    <w:rsid w:val="00461380"/>
    <w:rsid w:val="00462A03"/>
    <w:rsid w:val="00466978"/>
    <w:rsid w:val="00466B1A"/>
    <w:rsid w:val="0047115C"/>
    <w:rsid w:val="00485EEB"/>
    <w:rsid w:val="004870D2"/>
    <w:rsid w:val="004A2DAB"/>
    <w:rsid w:val="004A417D"/>
    <w:rsid w:val="004A682B"/>
    <w:rsid w:val="004B12D2"/>
    <w:rsid w:val="004B2E0B"/>
    <w:rsid w:val="004C1526"/>
    <w:rsid w:val="004D0044"/>
    <w:rsid w:val="004D401A"/>
    <w:rsid w:val="004D4136"/>
    <w:rsid w:val="004D4A82"/>
    <w:rsid w:val="004D60D2"/>
    <w:rsid w:val="004D7EA7"/>
    <w:rsid w:val="004E471F"/>
    <w:rsid w:val="004F6093"/>
    <w:rsid w:val="004F60B9"/>
    <w:rsid w:val="00500CDB"/>
    <w:rsid w:val="00502598"/>
    <w:rsid w:val="0050343A"/>
    <w:rsid w:val="00513118"/>
    <w:rsid w:val="00515274"/>
    <w:rsid w:val="005166BA"/>
    <w:rsid w:val="00521C17"/>
    <w:rsid w:val="00533246"/>
    <w:rsid w:val="00534554"/>
    <w:rsid w:val="00534FBC"/>
    <w:rsid w:val="00540497"/>
    <w:rsid w:val="00540A19"/>
    <w:rsid w:val="00543EF5"/>
    <w:rsid w:val="00554095"/>
    <w:rsid w:val="0055641D"/>
    <w:rsid w:val="00566CE5"/>
    <w:rsid w:val="00573A07"/>
    <w:rsid w:val="00580695"/>
    <w:rsid w:val="00581A67"/>
    <w:rsid w:val="00592351"/>
    <w:rsid w:val="005A3763"/>
    <w:rsid w:val="005A55AC"/>
    <w:rsid w:val="005B0B06"/>
    <w:rsid w:val="005B24E5"/>
    <w:rsid w:val="005B5642"/>
    <w:rsid w:val="005B5A31"/>
    <w:rsid w:val="005C3E9A"/>
    <w:rsid w:val="005C4FBB"/>
    <w:rsid w:val="005C529D"/>
    <w:rsid w:val="005E1AB6"/>
    <w:rsid w:val="005E1F42"/>
    <w:rsid w:val="005E5B21"/>
    <w:rsid w:val="005F774C"/>
    <w:rsid w:val="00601861"/>
    <w:rsid w:val="00602B68"/>
    <w:rsid w:val="00607D5A"/>
    <w:rsid w:val="00613593"/>
    <w:rsid w:val="0062115A"/>
    <w:rsid w:val="00622387"/>
    <w:rsid w:val="006232DE"/>
    <w:rsid w:val="00626666"/>
    <w:rsid w:val="00635401"/>
    <w:rsid w:val="0065634B"/>
    <w:rsid w:val="00661A12"/>
    <w:rsid w:val="006743AD"/>
    <w:rsid w:val="00677046"/>
    <w:rsid w:val="0068387D"/>
    <w:rsid w:val="00683E72"/>
    <w:rsid w:val="006955E7"/>
    <w:rsid w:val="006A7149"/>
    <w:rsid w:val="006C1385"/>
    <w:rsid w:val="006C186D"/>
    <w:rsid w:val="006C2007"/>
    <w:rsid w:val="006C2FA1"/>
    <w:rsid w:val="006C481A"/>
    <w:rsid w:val="006D4D93"/>
    <w:rsid w:val="006D70E1"/>
    <w:rsid w:val="006E351D"/>
    <w:rsid w:val="006E3CB0"/>
    <w:rsid w:val="006E6CEA"/>
    <w:rsid w:val="006F2426"/>
    <w:rsid w:val="006F2A8D"/>
    <w:rsid w:val="00707C75"/>
    <w:rsid w:val="00711B37"/>
    <w:rsid w:val="00714F58"/>
    <w:rsid w:val="00717D48"/>
    <w:rsid w:val="007234C9"/>
    <w:rsid w:val="00733538"/>
    <w:rsid w:val="00742771"/>
    <w:rsid w:val="007511B7"/>
    <w:rsid w:val="00755723"/>
    <w:rsid w:val="007734D3"/>
    <w:rsid w:val="00775DA1"/>
    <w:rsid w:val="00776C11"/>
    <w:rsid w:val="00782326"/>
    <w:rsid w:val="0079219B"/>
    <w:rsid w:val="007930BF"/>
    <w:rsid w:val="00796DB7"/>
    <w:rsid w:val="00797587"/>
    <w:rsid w:val="00797645"/>
    <w:rsid w:val="007A2B4B"/>
    <w:rsid w:val="007A67BB"/>
    <w:rsid w:val="007B21BF"/>
    <w:rsid w:val="007B26A6"/>
    <w:rsid w:val="007D382B"/>
    <w:rsid w:val="007D4CF5"/>
    <w:rsid w:val="007E20B5"/>
    <w:rsid w:val="007E2FD5"/>
    <w:rsid w:val="007F5650"/>
    <w:rsid w:val="007F7A42"/>
    <w:rsid w:val="00803293"/>
    <w:rsid w:val="008157D8"/>
    <w:rsid w:val="00817723"/>
    <w:rsid w:val="00825785"/>
    <w:rsid w:val="008257F9"/>
    <w:rsid w:val="00833515"/>
    <w:rsid w:val="008400E4"/>
    <w:rsid w:val="00840619"/>
    <w:rsid w:val="00842293"/>
    <w:rsid w:val="00842716"/>
    <w:rsid w:val="00844B3B"/>
    <w:rsid w:val="00857AED"/>
    <w:rsid w:val="008601AB"/>
    <w:rsid w:val="00863DD9"/>
    <w:rsid w:val="0086600E"/>
    <w:rsid w:val="00867C5D"/>
    <w:rsid w:val="0087103A"/>
    <w:rsid w:val="0087214B"/>
    <w:rsid w:val="00884C94"/>
    <w:rsid w:val="00887F8B"/>
    <w:rsid w:val="0089434F"/>
    <w:rsid w:val="008A06C3"/>
    <w:rsid w:val="008A43FE"/>
    <w:rsid w:val="008A5FEB"/>
    <w:rsid w:val="008A74FD"/>
    <w:rsid w:val="008B1125"/>
    <w:rsid w:val="008C05DD"/>
    <w:rsid w:val="008C4F13"/>
    <w:rsid w:val="008D17C2"/>
    <w:rsid w:val="008E753E"/>
    <w:rsid w:val="008F5CF5"/>
    <w:rsid w:val="009010E7"/>
    <w:rsid w:val="00901F88"/>
    <w:rsid w:val="0090311D"/>
    <w:rsid w:val="00903217"/>
    <w:rsid w:val="0090410D"/>
    <w:rsid w:val="00907F6E"/>
    <w:rsid w:val="0091180A"/>
    <w:rsid w:val="00914BF0"/>
    <w:rsid w:val="00920430"/>
    <w:rsid w:val="00922480"/>
    <w:rsid w:val="00924859"/>
    <w:rsid w:val="00930461"/>
    <w:rsid w:val="00930C5F"/>
    <w:rsid w:val="0093443D"/>
    <w:rsid w:val="00935BC6"/>
    <w:rsid w:val="009405F3"/>
    <w:rsid w:val="009421B6"/>
    <w:rsid w:val="0095348E"/>
    <w:rsid w:val="00956805"/>
    <w:rsid w:val="00962E88"/>
    <w:rsid w:val="0097595A"/>
    <w:rsid w:val="00977609"/>
    <w:rsid w:val="00985A00"/>
    <w:rsid w:val="00987BA1"/>
    <w:rsid w:val="009905C9"/>
    <w:rsid w:val="00992573"/>
    <w:rsid w:val="0099338A"/>
    <w:rsid w:val="009A69A4"/>
    <w:rsid w:val="009B0E67"/>
    <w:rsid w:val="009B3BCD"/>
    <w:rsid w:val="009B5E69"/>
    <w:rsid w:val="009C2BE9"/>
    <w:rsid w:val="009C3BD2"/>
    <w:rsid w:val="009D2541"/>
    <w:rsid w:val="009D615A"/>
    <w:rsid w:val="009D64CA"/>
    <w:rsid w:val="009E2E97"/>
    <w:rsid w:val="009F39B0"/>
    <w:rsid w:val="00A02492"/>
    <w:rsid w:val="00A03DC4"/>
    <w:rsid w:val="00A071D2"/>
    <w:rsid w:val="00A07CEA"/>
    <w:rsid w:val="00A1044B"/>
    <w:rsid w:val="00A1236E"/>
    <w:rsid w:val="00A12CA5"/>
    <w:rsid w:val="00A22B1A"/>
    <w:rsid w:val="00A25052"/>
    <w:rsid w:val="00A25888"/>
    <w:rsid w:val="00A34A33"/>
    <w:rsid w:val="00A37419"/>
    <w:rsid w:val="00A42803"/>
    <w:rsid w:val="00A50F77"/>
    <w:rsid w:val="00A525BF"/>
    <w:rsid w:val="00A5627E"/>
    <w:rsid w:val="00A706EE"/>
    <w:rsid w:val="00A72D38"/>
    <w:rsid w:val="00A778F6"/>
    <w:rsid w:val="00A84936"/>
    <w:rsid w:val="00A875D8"/>
    <w:rsid w:val="00A879A7"/>
    <w:rsid w:val="00A900FA"/>
    <w:rsid w:val="00A939E2"/>
    <w:rsid w:val="00A94BF0"/>
    <w:rsid w:val="00AA3877"/>
    <w:rsid w:val="00AA5427"/>
    <w:rsid w:val="00AA5C99"/>
    <w:rsid w:val="00AA73C1"/>
    <w:rsid w:val="00AB5231"/>
    <w:rsid w:val="00AC577E"/>
    <w:rsid w:val="00AD1AC0"/>
    <w:rsid w:val="00AD30FE"/>
    <w:rsid w:val="00AD62EA"/>
    <w:rsid w:val="00AE266F"/>
    <w:rsid w:val="00AF2DB4"/>
    <w:rsid w:val="00AF43FA"/>
    <w:rsid w:val="00AF6290"/>
    <w:rsid w:val="00B0104A"/>
    <w:rsid w:val="00B02045"/>
    <w:rsid w:val="00B05763"/>
    <w:rsid w:val="00B1132D"/>
    <w:rsid w:val="00B11889"/>
    <w:rsid w:val="00B12270"/>
    <w:rsid w:val="00B147D5"/>
    <w:rsid w:val="00B20B62"/>
    <w:rsid w:val="00B22967"/>
    <w:rsid w:val="00B27121"/>
    <w:rsid w:val="00B355D9"/>
    <w:rsid w:val="00B4297E"/>
    <w:rsid w:val="00B454F9"/>
    <w:rsid w:val="00B47A2F"/>
    <w:rsid w:val="00B543B9"/>
    <w:rsid w:val="00B57E4E"/>
    <w:rsid w:val="00B60C91"/>
    <w:rsid w:val="00B63E2F"/>
    <w:rsid w:val="00B64159"/>
    <w:rsid w:val="00B64AE5"/>
    <w:rsid w:val="00B64D0B"/>
    <w:rsid w:val="00B76156"/>
    <w:rsid w:val="00B83799"/>
    <w:rsid w:val="00B85FFA"/>
    <w:rsid w:val="00B9221F"/>
    <w:rsid w:val="00B94580"/>
    <w:rsid w:val="00B9650A"/>
    <w:rsid w:val="00B96CEA"/>
    <w:rsid w:val="00BA5455"/>
    <w:rsid w:val="00BA7014"/>
    <w:rsid w:val="00BB0880"/>
    <w:rsid w:val="00BB0C0B"/>
    <w:rsid w:val="00BB12B2"/>
    <w:rsid w:val="00BB2B30"/>
    <w:rsid w:val="00BB7AFC"/>
    <w:rsid w:val="00BC1A50"/>
    <w:rsid w:val="00BC76AE"/>
    <w:rsid w:val="00BC7BAB"/>
    <w:rsid w:val="00BD089B"/>
    <w:rsid w:val="00BD74F1"/>
    <w:rsid w:val="00BE1334"/>
    <w:rsid w:val="00BE5BA6"/>
    <w:rsid w:val="00BE71B6"/>
    <w:rsid w:val="00BF1B93"/>
    <w:rsid w:val="00BF1D58"/>
    <w:rsid w:val="00BF2389"/>
    <w:rsid w:val="00BF4642"/>
    <w:rsid w:val="00BF5ECA"/>
    <w:rsid w:val="00C07251"/>
    <w:rsid w:val="00C10A82"/>
    <w:rsid w:val="00C1325C"/>
    <w:rsid w:val="00C14713"/>
    <w:rsid w:val="00C2057C"/>
    <w:rsid w:val="00C20636"/>
    <w:rsid w:val="00C21FDA"/>
    <w:rsid w:val="00C274A8"/>
    <w:rsid w:val="00C345C0"/>
    <w:rsid w:val="00C348A9"/>
    <w:rsid w:val="00C36C7C"/>
    <w:rsid w:val="00C417E7"/>
    <w:rsid w:val="00C41E55"/>
    <w:rsid w:val="00C42DD6"/>
    <w:rsid w:val="00C45407"/>
    <w:rsid w:val="00C50538"/>
    <w:rsid w:val="00C52FD7"/>
    <w:rsid w:val="00C60F06"/>
    <w:rsid w:val="00C61A31"/>
    <w:rsid w:val="00C64139"/>
    <w:rsid w:val="00C646A0"/>
    <w:rsid w:val="00C701EA"/>
    <w:rsid w:val="00C7795B"/>
    <w:rsid w:val="00C83141"/>
    <w:rsid w:val="00C94772"/>
    <w:rsid w:val="00CB34CE"/>
    <w:rsid w:val="00CB76B2"/>
    <w:rsid w:val="00CC0986"/>
    <w:rsid w:val="00CC6A00"/>
    <w:rsid w:val="00CC6AA9"/>
    <w:rsid w:val="00CC7FEC"/>
    <w:rsid w:val="00CD242E"/>
    <w:rsid w:val="00CD373C"/>
    <w:rsid w:val="00CD6D3C"/>
    <w:rsid w:val="00CE0D8B"/>
    <w:rsid w:val="00CE4804"/>
    <w:rsid w:val="00CE662D"/>
    <w:rsid w:val="00CE6ED1"/>
    <w:rsid w:val="00CF79D5"/>
    <w:rsid w:val="00D02A1E"/>
    <w:rsid w:val="00D04526"/>
    <w:rsid w:val="00D06C7B"/>
    <w:rsid w:val="00D13594"/>
    <w:rsid w:val="00D16BFA"/>
    <w:rsid w:val="00D2080D"/>
    <w:rsid w:val="00D22160"/>
    <w:rsid w:val="00D32DA2"/>
    <w:rsid w:val="00D32EF1"/>
    <w:rsid w:val="00D4095B"/>
    <w:rsid w:val="00D40DE0"/>
    <w:rsid w:val="00D43FA3"/>
    <w:rsid w:val="00D44A46"/>
    <w:rsid w:val="00D4650A"/>
    <w:rsid w:val="00D51E47"/>
    <w:rsid w:val="00D65E0F"/>
    <w:rsid w:val="00D67E4F"/>
    <w:rsid w:val="00D7538E"/>
    <w:rsid w:val="00D768C0"/>
    <w:rsid w:val="00D76E20"/>
    <w:rsid w:val="00D855B5"/>
    <w:rsid w:val="00D93E83"/>
    <w:rsid w:val="00D959C2"/>
    <w:rsid w:val="00D97356"/>
    <w:rsid w:val="00DA0668"/>
    <w:rsid w:val="00DA2435"/>
    <w:rsid w:val="00DA4F1C"/>
    <w:rsid w:val="00DB08BF"/>
    <w:rsid w:val="00DB6A17"/>
    <w:rsid w:val="00DC233F"/>
    <w:rsid w:val="00DC7BAD"/>
    <w:rsid w:val="00DD2E78"/>
    <w:rsid w:val="00DD49DE"/>
    <w:rsid w:val="00DD4AFE"/>
    <w:rsid w:val="00DE4623"/>
    <w:rsid w:val="00DF5035"/>
    <w:rsid w:val="00DF7A5B"/>
    <w:rsid w:val="00E02C4B"/>
    <w:rsid w:val="00E05C41"/>
    <w:rsid w:val="00E05F53"/>
    <w:rsid w:val="00E07E31"/>
    <w:rsid w:val="00E110E2"/>
    <w:rsid w:val="00E14910"/>
    <w:rsid w:val="00E17D91"/>
    <w:rsid w:val="00E2190B"/>
    <w:rsid w:val="00E24831"/>
    <w:rsid w:val="00E27477"/>
    <w:rsid w:val="00E30C8E"/>
    <w:rsid w:val="00E3252F"/>
    <w:rsid w:val="00E33C30"/>
    <w:rsid w:val="00E410CD"/>
    <w:rsid w:val="00E5168B"/>
    <w:rsid w:val="00E53D9E"/>
    <w:rsid w:val="00E61AA8"/>
    <w:rsid w:val="00E63294"/>
    <w:rsid w:val="00E63B16"/>
    <w:rsid w:val="00E75213"/>
    <w:rsid w:val="00E8296E"/>
    <w:rsid w:val="00E87AA0"/>
    <w:rsid w:val="00E87EBD"/>
    <w:rsid w:val="00E9062C"/>
    <w:rsid w:val="00E91C7D"/>
    <w:rsid w:val="00EA060F"/>
    <w:rsid w:val="00EA3D78"/>
    <w:rsid w:val="00EB0448"/>
    <w:rsid w:val="00EB1EDB"/>
    <w:rsid w:val="00EC2609"/>
    <w:rsid w:val="00EC79A0"/>
    <w:rsid w:val="00ED679E"/>
    <w:rsid w:val="00EE17F7"/>
    <w:rsid w:val="00EE2DAA"/>
    <w:rsid w:val="00EE7675"/>
    <w:rsid w:val="00EF2730"/>
    <w:rsid w:val="00F001D5"/>
    <w:rsid w:val="00F01B39"/>
    <w:rsid w:val="00F0256A"/>
    <w:rsid w:val="00F07421"/>
    <w:rsid w:val="00F07B12"/>
    <w:rsid w:val="00F13CDC"/>
    <w:rsid w:val="00F20E20"/>
    <w:rsid w:val="00F25747"/>
    <w:rsid w:val="00F31CFD"/>
    <w:rsid w:val="00F325DA"/>
    <w:rsid w:val="00F32EE1"/>
    <w:rsid w:val="00F3358F"/>
    <w:rsid w:val="00F34BF4"/>
    <w:rsid w:val="00F4409F"/>
    <w:rsid w:val="00F468B3"/>
    <w:rsid w:val="00F46A78"/>
    <w:rsid w:val="00F47AAF"/>
    <w:rsid w:val="00F50A20"/>
    <w:rsid w:val="00F50C9D"/>
    <w:rsid w:val="00F50E3F"/>
    <w:rsid w:val="00F541CD"/>
    <w:rsid w:val="00F54CD6"/>
    <w:rsid w:val="00F555AB"/>
    <w:rsid w:val="00F57D25"/>
    <w:rsid w:val="00F60254"/>
    <w:rsid w:val="00F676EE"/>
    <w:rsid w:val="00F6782A"/>
    <w:rsid w:val="00F707BC"/>
    <w:rsid w:val="00F7330F"/>
    <w:rsid w:val="00F74693"/>
    <w:rsid w:val="00F75700"/>
    <w:rsid w:val="00F765E7"/>
    <w:rsid w:val="00F8264E"/>
    <w:rsid w:val="00F9539C"/>
    <w:rsid w:val="00FA1370"/>
    <w:rsid w:val="00FA1866"/>
    <w:rsid w:val="00FA53E0"/>
    <w:rsid w:val="00FB1015"/>
    <w:rsid w:val="00FB1FF5"/>
    <w:rsid w:val="00FB59CE"/>
    <w:rsid w:val="00FB6D5A"/>
    <w:rsid w:val="00FC0E2F"/>
    <w:rsid w:val="00FC4221"/>
    <w:rsid w:val="00FD060E"/>
    <w:rsid w:val="00FD1B1A"/>
    <w:rsid w:val="00FD236F"/>
    <w:rsid w:val="00FE7BB9"/>
    <w:rsid w:val="00FF0453"/>
    <w:rsid w:val="00FF135D"/>
    <w:rsid w:val="00FF3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pPr>
      <w:widowControl w:val="0"/>
      <w:suppressAutoHyphens/>
    </w:pPr>
    <w:rPr>
      <w:rFonts w:ascii="Liberation Serif" w:eastAsia="DejaVu Sans" w:hAnsi="Liberation Serif" w:cs="Lohit Hindi"/>
      <w:color w:val="00000A"/>
      <w:sz w:val="24"/>
      <w:szCs w:val="24"/>
      <w:lang w:bidi="hi-IN"/>
    </w:rPr>
  </w:style>
  <w:style w:type="paragraph" w:styleId="1">
    <w:name w:val="heading 1"/>
    <w:basedOn w:val="Heading"/>
    <w:link w:val="1Char"/>
    <w:uiPriority w:val="9"/>
    <w:qFormat/>
    <w:pPr>
      <w:outlineLvl w:val="0"/>
    </w:pPr>
  </w:style>
  <w:style w:type="paragraph" w:styleId="2">
    <w:name w:val="heading 2"/>
    <w:basedOn w:val="Heading"/>
    <w:link w:val="2Char"/>
    <w:uiPriority w:val="9"/>
    <w:qFormat/>
    <w:pPr>
      <w:outlineLvl w:val="1"/>
    </w:pPr>
    <w:rPr>
      <w:rFonts w:ascii="Liberation Serif" w:hAnsi="Liberation Serif"/>
      <w:b/>
      <w:bCs/>
      <w:sz w:val="36"/>
      <w:szCs w:val="36"/>
    </w:rPr>
  </w:style>
  <w:style w:type="paragraph" w:styleId="3">
    <w:name w:val="heading 3"/>
    <w:basedOn w:val="Heading"/>
    <w:link w:val="3Char"/>
    <w:uiPriority w:val="9"/>
    <w:qFormat/>
    <w:pPr>
      <w:outlineLvl w:val="2"/>
    </w:pPr>
    <w:rPr>
      <w:rFonts w:ascii="Liberation Serif" w:hAnsi="Liberation Serif"/>
      <w:b/>
      <w:bCs/>
    </w:rPr>
  </w:style>
  <w:style w:type="paragraph" w:styleId="4">
    <w:name w:val="heading 4"/>
    <w:basedOn w:val="Heading"/>
    <w:pPr>
      <w:outlineLvl w:val="3"/>
    </w:pPr>
    <w:rPr>
      <w:rFonts w:ascii="Liberation Serif" w:hAnsi="Liberation Serif"/>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rPr>
      <w:color w:val="000080"/>
      <w:u w:val="single"/>
    </w:rPr>
  </w:style>
  <w:style w:type="character" w:customStyle="1" w:styleId="Bullets">
    <w:name w:val="Bullets"/>
    <w:rPr>
      <w:rFonts w:ascii="OpenSymbol" w:eastAsia="OpenSymbol" w:hAnsi="OpenSymbol" w:cs="OpenSymbol"/>
    </w:rPr>
  </w:style>
  <w:style w:type="character" w:customStyle="1" w:styleId="ListLabel1">
    <w:name w:val="ListLabel 1"/>
    <w:rPr>
      <w:rFonts w:cs="Symbol"/>
    </w:rPr>
  </w:style>
  <w:style w:type="character" w:customStyle="1" w:styleId="StrongEmphasis">
    <w:name w:val="Strong Emphasis"/>
    <w:rPr>
      <w:b/>
      <w:bCs/>
    </w:rPr>
  </w:style>
  <w:style w:type="character" w:customStyle="1" w:styleId="ListLabel2">
    <w:name w:val="ListLabel 2"/>
    <w:rPr>
      <w:rFonts w:cs="Symbol"/>
    </w:rPr>
  </w:style>
  <w:style w:type="character" w:customStyle="1" w:styleId="SourceText">
    <w:name w:val="Source Text"/>
    <w:rPr>
      <w:rFonts w:ascii="DejaVu Sans Mono" w:eastAsia="DejaVu Sans Mono" w:hAnsi="DejaVu Sans Mono" w:cs="Lohit Hindi"/>
    </w:rPr>
  </w:style>
  <w:style w:type="character" w:customStyle="1" w:styleId="ListLabel3">
    <w:name w:val="ListLabel 3"/>
    <w:rPr>
      <w:rFonts w:cs="Symbol"/>
    </w:rPr>
  </w:style>
  <w:style w:type="character" w:customStyle="1" w:styleId="ListLabel4">
    <w:name w:val="ListLabel 4"/>
    <w:rPr>
      <w:rFonts w:cs="Symbol"/>
    </w:rPr>
  </w:style>
  <w:style w:type="character" w:customStyle="1" w:styleId="ListLabel5">
    <w:name w:val="ListLabel 5"/>
    <w:rPr>
      <w:rFonts w:cs="Symbol"/>
    </w:rPr>
  </w:style>
  <w:style w:type="character" w:customStyle="1" w:styleId="ListLabel6">
    <w:name w:val="ListLabel 6"/>
    <w:rPr>
      <w:rFonts w:cs="Symbol"/>
    </w:rPr>
  </w:style>
  <w:style w:type="character" w:styleId="a3">
    <w:name w:val="Emphasis"/>
    <w:rPr>
      <w:i/>
      <w:iCs/>
    </w:rPr>
  </w:style>
  <w:style w:type="character" w:customStyle="1" w:styleId="ListLabel7">
    <w:name w:val="ListLabel 7"/>
    <w:rPr>
      <w:rFonts w:cs="Symbol"/>
    </w:rPr>
  </w:style>
  <w:style w:type="character" w:customStyle="1" w:styleId="ListLabel8">
    <w:name w:val="ListLabel 8"/>
    <w:rPr>
      <w:rFonts w:cs="Symbol"/>
    </w:rPr>
  </w:style>
  <w:style w:type="character" w:customStyle="1" w:styleId="ListLabel9">
    <w:name w:val="ListLabel 9"/>
    <w:rPr>
      <w:rFonts w:cs="Symbol"/>
    </w:rPr>
  </w:style>
  <w:style w:type="character" w:customStyle="1" w:styleId="ListLabel10">
    <w:name w:val="ListLabel 10"/>
    <w:rPr>
      <w:rFonts w:cs="Symbol"/>
    </w:rPr>
  </w:style>
  <w:style w:type="character" w:customStyle="1" w:styleId="Char">
    <w:name w:val="批注框文本 Char"/>
    <w:basedOn w:val="a0"/>
    <w:rPr>
      <w:rFonts w:ascii="Liberation Serif" w:eastAsia="DejaVu Sans" w:hAnsi="Liberation Serif" w:cs="Mangal"/>
      <w:color w:val="00000A"/>
      <w:sz w:val="18"/>
      <w:szCs w:val="16"/>
      <w:lang w:bidi="hi-IN"/>
    </w:rPr>
  </w:style>
  <w:style w:type="character" w:customStyle="1" w:styleId="ListLabel11">
    <w:name w:val="ListLabel 11"/>
    <w:rPr>
      <w:rFonts w:cs="Symbol"/>
    </w:rPr>
  </w:style>
  <w:style w:type="character" w:customStyle="1" w:styleId="ListLabel12">
    <w:name w:val="ListLabel 12"/>
    <w:rPr>
      <w:rFonts w:cs="Symbol"/>
    </w:rPr>
  </w:style>
  <w:style w:type="paragraph" w:customStyle="1" w:styleId="Heading">
    <w:name w:val="Heading"/>
    <w:basedOn w:val="a"/>
    <w:next w:val="TextBody"/>
    <w:pPr>
      <w:keepNext/>
      <w:spacing w:before="240" w:after="120"/>
    </w:pPr>
    <w:rPr>
      <w:rFonts w:ascii="Liberation Sans" w:hAnsi="Liberation Sans"/>
      <w:sz w:val="28"/>
      <w:szCs w:val="28"/>
    </w:rPr>
  </w:style>
  <w:style w:type="paragraph" w:customStyle="1" w:styleId="TextBody">
    <w:name w:val="Text Body"/>
    <w:basedOn w:val="a"/>
    <w:pPr>
      <w:spacing w:after="120"/>
    </w:pPr>
  </w:style>
  <w:style w:type="paragraph" w:styleId="a4">
    <w:name w:val="List"/>
    <w:basedOn w:val="TextBody"/>
  </w:style>
  <w:style w:type="paragraph" w:styleId="a5">
    <w:name w:val="caption"/>
    <w:basedOn w:val="a"/>
    <w:pPr>
      <w:suppressLineNumbers/>
      <w:spacing w:before="120" w:after="120"/>
    </w:pPr>
    <w:rPr>
      <w:i/>
      <w:iCs/>
    </w:rPr>
  </w:style>
  <w:style w:type="paragraph" w:customStyle="1" w:styleId="Index">
    <w:name w:val="Index"/>
    <w:basedOn w:val="a"/>
    <w:pPr>
      <w:suppressLineNumbers/>
    </w:pPr>
  </w:style>
  <w:style w:type="paragraph" w:customStyle="1" w:styleId="PreformattedText">
    <w:name w:val="Preformatted Text"/>
    <w:basedOn w:val="a"/>
    <w:rPr>
      <w:rFonts w:ascii="DejaVu Sans Mono" w:eastAsia="DejaVu Sans Mono" w:hAnsi="DejaVu Sans Mono"/>
      <w:sz w:val="20"/>
      <w:szCs w:val="20"/>
    </w:rPr>
  </w:style>
  <w:style w:type="paragraph" w:customStyle="1" w:styleId="FrameContents">
    <w:name w:val="Frame Contents"/>
    <w:basedOn w:val="a"/>
  </w:style>
  <w:style w:type="paragraph" w:customStyle="1" w:styleId="TableContents">
    <w:name w:val="Table Contents"/>
    <w:basedOn w:val="a"/>
  </w:style>
  <w:style w:type="paragraph" w:customStyle="1" w:styleId="TableHeading">
    <w:name w:val="Table Heading"/>
    <w:basedOn w:val="TableContents"/>
  </w:style>
  <w:style w:type="paragraph" w:customStyle="1" w:styleId="Quotations">
    <w:name w:val="Quotations"/>
    <w:basedOn w:val="a"/>
  </w:style>
  <w:style w:type="paragraph" w:styleId="a6">
    <w:name w:val="Balloon Text"/>
    <w:basedOn w:val="a"/>
    <w:rPr>
      <w:rFonts w:cs="Mangal"/>
      <w:sz w:val="18"/>
      <w:szCs w:val="16"/>
    </w:rPr>
  </w:style>
  <w:style w:type="character" w:styleId="a7">
    <w:name w:val="Hyperlink"/>
    <w:basedOn w:val="a0"/>
    <w:uiPriority w:val="99"/>
    <w:unhideWhenUsed/>
    <w:rsid w:val="00345507"/>
    <w:rPr>
      <w:color w:val="0000FF" w:themeColor="hyperlink"/>
      <w:u w:val="single"/>
    </w:rPr>
  </w:style>
  <w:style w:type="character" w:styleId="HTML">
    <w:name w:val="HTML Code"/>
    <w:basedOn w:val="a0"/>
    <w:uiPriority w:val="99"/>
    <w:semiHidden/>
    <w:unhideWhenUsed/>
    <w:rsid w:val="00D7538E"/>
    <w:rPr>
      <w:rFonts w:ascii="宋体" w:eastAsia="宋体" w:hAnsi="宋体" w:cs="宋体"/>
      <w:color w:val="006000"/>
      <w:sz w:val="24"/>
      <w:szCs w:val="24"/>
    </w:rPr>
  </w:style>
  <w:style w:type="paragraph" w:styleId="a8">
    <w:name w:val="header"/>
    <w:basedOn w:val="a"/>
    <w:link w:val="Char0"/>
    <w:uiPriority w:val="99"/>
    <w:unhideWhenUsed/>
    <w:rsid w:val="008D17C2"/>
    <w:pPr>
      <w:pBdr>
        <w:bottom w:val="single" w:sz="6" w:space="1" w:color="auto"/>
      </w:pBdr>
      <w:tabs>
        <w:tab w:val="center" w:pos="4153"/>
        <w:tab w:val="right" w:pos="8306"/>
      </w:tabs>
      <w:snapToGrid w:val="0"/>
      <w:jc w:val="center"/>
    </w:pPr>
    <w:rPr>
      <w:rFonts w:cs="Mangal"/>
      <w:sz w:val="18"/>
      <w:szCs w:val="16"/>
    </w:rPr>
  </w:style>
  <w:style w:type="character" w:customStyle="1" w:styleId="Char0">
    <w:name w:val="页眉 Char"/>
    <w:basedOn w:val="a0"/>
    <w:link w:val="a8"/>
    <w:uiPriority w:val="99"/>
    <w:rsid w:val="008D17C2"/>
    <w:rPr>
      <w:rFonts w:ascii="Liberation Serif" w:eastAsia="DejaVu Sans" w:hAnsi="Liberation Serif" w:cs="Mangal"/>
      <w:color w:val="00000A"/>
      <w:sz w:val="18"/>
      <w:szCs w:val="16"/>
      <w:lang w:bidi="hi-IN"/>
    </w:rPr>
  </w:style>
  <w:style w:type="paragraph" w:styleId="a9">
    <w:name w:val="footer"/>
    <w:basedOn w:val="a"/>
    <w:link w:val="Char1"/>
    <w:uiPriority w:val="99"/>
    <w:unhideWhenUsed/>
    <w:rsid w:val="008D17C2"/>
    <w:pPr>
      <w:tabs>
        <w:tab w:val="center" w:pos="4153"/>
        <w:tab w:val="right" w:pos="8306"/>
      </w:tabs>
      <w:snapToGrid w:val="0"/>
    </w:pPr>
    <w:rPr>
      <w:rFonts w:cs="Mangal"/>
      <w:sz w:val="18"/>
      <w:szCs w:val="16"/>
    </w:rPr>
  </w:style>
  <w:style w:type="character" w:customStyle="1" w:styleId="Char1">
    <w:name w:val="页脚 Char"/>
    <w:basedOn w:val="a0"/>
    <w:link w:val="a9"/>
    <w:uiPriority w:val="99"/>
    <w:rsid w:val="008D17C2"/>
    <w:rPr>
      <w:rFonts w:ascii="Liberation Serif" w:eastAsia="DejaVu Sans" w:hAnsi="Liberation Serif" w:cs="Mangal"/>
      <w:color w:val="00000A"/>
      <w:sz w:val="18"/>
      <w:szCs w:val="16"/>
      <w:lang w:bidi="hi-IN"/>
    </w:rPr>
  </w:style>
  <w:style w:type="character" w:styleId="aa">
    <w:name w:val="Strong"/>
    <w:basedOn w:val="a0"/>
    <w:uiPriority w:val="22"/>
    <w:qFormat/>
    <w:rsid w:val="00F32EE1"/>
    <w:rPr>
      <w:b/>
      <w:bCs/>
    </w:rPr>
  </w:style>
  <w:style w:type="paragraph" w:styleId="20">
    <w:name w:val="toc 2"/>
    <w:basedOn w:val="a"/>
    <w:next w:val="a"/>
    <w:autoRedefine/>
    <w:uiPriority w:val="39"/>
    <w:unhideWhenUsed/>
    <w:rsid w:val="00163C41"/>
    <w:pPr>
      <w:ind w:leftChars="200" w:left="420"/>
    </w:pPr>
    <w:rPr>
      <w:rFonts w:cs="Mangal"/>
      <w:szCs w:val="21"/>
    </w:rPr>
  </w:style>
  <w:style w:type="paragraph" w:styleId="30">
    <w:name w:val="toc 3"/>
    <w:basedOn w:val="a"/>
    <w:next w:val="a"/>
    <w:autoRedefine/>
    <w:uiPriority w:val="39"/>
    <w:unhideWhenUsed/>
    <w:rsid w:val="00BF2389"/>
    <w:pPr>
      <w:tabs>
        <w:tab w:val="left" w:pos="1680"/>
        <w:tab w:val="right" w:leader="dot" w:pos="9628"/>
      </w:tabs>
      <w:ind w:leftChars="400" w:left="960"/>
    </w:pPr>
    <w:rPr>
      <w:rFonts w:cs="Mangal"/>
      <w:szCs w:val="21"/>
    </w:rPr>
  </w:style>
  <w:style w:type="paragraph" w:styleId="40">
    <w:name w:val="toc 4"/>
    <w:basedOn w:val="a"/>
    <w:next w:val="a"/>
    <w:autoRedefine/>
    <w:uiPriority w:val="39"/>
    <w:unhideWhenUsed/>
    <w:rsid w:val="00163C41"/>
    <w:pPr>
      <w:ind w:leftChars="600" w:left="1260"/>
    </w:pPr>
    <w:rPr>
      <w:rFonts w:cs="Mangal"/>
      <w:szCs w:val="21"/>
    </w:rPr>
  </w:style>
  <w:style w:type="paragraph" w:styleId="10">
    <w:name w:val="toc 1"/>
    <w:basedOn w:val="a"/>
    <w:next w:val="a"/>
    <w:autoRedefine/>
    <w:uiPriority w:val="39"/>
    <w:unhideWhenUsed/>
    <w:rsid w:val="00163C41"/>
    <w:rPr>
      <w:rFonts w:cs="Mangal"/>
      <w:szCs w:val="21"/>
    </w:rPr>
  </w:style>
  <w:style w:type="paragraph" w:styleId="ab">
    <w:name w:val="List Paragraph"/>
    <w:basedOn w:val="a"/>
    <w:uiPriority w:val="34"/>
    <w:qFormat/>
    <w:rsid w:val="00163C41"/>
    <w:pPr>
      <w:ind w:firstLineChars="200" w:firstLine="420"/>
    </w:pPr>
    <w:rPr>
      <w:rFonts w:cs="Mangal"/>
      <w:szCs w:val="21"/>
    </w:rPr>
  </w:style>
  <w:style w:type="character" w:styleId="ac">
    <w:name w:val="FollowedHyperlink"/>
    <w:basedOn w:val="a0"/>
    <w:uiPriority w:val="99"/>
    <w:semiHidden/>
    <w:unhideWhenUsed/>
    <w:rsid w:val="00E24831"/>
    <w:rPr>
      <w:color w:val="800080" w:themeColor="followedHyperlink"/>
      <w:u w:val="single"/>
    </w:rPr>
  </w:style>
  <w:style w:type="character" w:customStyle="1" w:styleId="linktitle">
    <w:name w:val="link_title"/>
    <w:basedOn w:val="a0"/>
    <w:rsid w:val="00F50E3F"/>
  </w:style>
  <w:style w:type="paragraph" w:styleId="ad">
    <w:name w:val="Normal (Web)"/>
    <w:basedOn w:val="a"/>
    <w:uiPriority w:val="99"/>
    <w:unhideWhenUsed/>
    <w:rsid w:val="00BF2389"/>
    <w:pPr>
      <w:widowControl/>
      <w:suppressAutoHyphens w:val="0"/>
      <w:spacing w:before="100" w:beforeAutospacing="1" w:after="100" w:afterAutospacing="1"/>
    </w:pPr>
    <w:rPr>
      <w:rFonts w:ascii="宋体" w:eastAsia="宋体" w:hAnsi="宋体" w:cs="宋体"/>
      <w:color w:val="auto"/>
      <w:kern w:val="0"/>
      <w:lang w:bidi="ar-SA"/>
    </w:rPr>
  </w:style>
  <w:style w:type="paragraph" w:styleId="HTML0">
    <w:name w:val="HTML Preformatted"/>
    <w:basedOn w:val="a"/>
    <w:link w:val="HTMLChar"/>
    <w:uiPriority w:val="99"/>
    <w:unhideWhenUsed/>
    <w:rsid w:val="00BF23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宋体" w:eastAsia="宋体" w:hAnsi="宋体" w:cs="宋体"/>
      <w:color w:val="auto"/>
      <w:kern w:val="0"/>
      <w:lang w:bidi="ar-SA"/>
    </w:rPr>
  </w:style>
  <w:style w:type="character" w:customStyle="1" w:styleId="HTMLChar">
    <w:name w:val="HTML 预设格式 Char"/>
    <w:basedOn w:val="a0"/>
    <w:link w:val="HTML0"/>
    <w:uiPriority w:val="99"/>
    <w:rsid w:val="00BF2389"/>
    <w:rPr>
      <w:rFonts w:ascii="宋体" w:eastAsia="宋体" w:hAnsi="宋体" w:cs="宋体"/>
      <w:kern w:val="0"/>
      <w:sz w:val="24"/>
      <w:szCs w:val="24"/>
    </w:rPr>
  </w:style>
  <w:style w:type="character" w:customStyle="1" w:styleId="line-number">
    <w:name w:val="line-number"/>
    <w:basedOn w:val="a0"/>
    <w:rsid w:val="00BF2389"/>
  </w:style>
  <w:style w:type="character" w:customStyle="1" w:styleId="line">
    <w:name w:val="line"/>
    <w:basedOn w:val="a0"/>
    <w:rsid w:val="00BF2389"/>
  </w:style>
  <w:style w:type="character" w:customStyle="1" w:styleId="nb">
    <w:name w:val="nb"/>
    <w:basedOn w:val="a0"/>
    <w:rsid w:val="00BF2389"/>
  </w:style>
  <w:style w:type="character" w:customStyle="1" w:styleId="p">
    <w:name w:val="p"/>
    <w:basedOn w:val="a0"/>
    <w:rsid w:val="00BF2389"/>
  </w:style>
  <w:style w:type="character" w:customStyle="1" w:styleId="s">
    <w:name w:val="s"/>
    <w:basedOn w:val="a0"/>
    <w:rsid w:val="00BF2389"/>
  </w:style>
  <w:style w:type="character" w:customStyle="1" w:styleId="s2">
    <w:name w:val="s2"/>
    <w:basedOn w:val="a0"/>
    <w:rsid w:val="00BF2389"/>
  </w:style>
  <w:style w:type="character" w:customStyle="1" w:styleId="o">
    <w:name w:val="o"/>
    <w:basedOn w:val="a0"/>
    <w:rsid w:val="00BF2389"/>
  </w:style>
  <w:style w:type="character" w:customStyle="1" w:styleId="nv">
    <w:name w:val="nv"/>
    <w:basedOn w:val="a0"/>
    <w:rsid w:val="00BF2389"/>
  </w:style>
  <w:style w:type="character" w:customStyle="1" w:styleId="c">
    <w:name w:val="c"/>
    <w:basedOn w:val="a0"/>
    <w:rsid w:val="00BF2389"/>
  </w:style>
  <w:style w:type="character" w:customStyle="1" w:styleId="mw-headline">
    <w:name w:val="mw-headline"/>
    <w:basedOn w:val="a0"/>
    <w:rsid w:val="00775DA1"/>
  </w:style>
  <w:style w:type="character" w:customStyle="1" w:styleId="linkcategories">
    <w:name w:val="link_categories"/>
    <w:basedOn w:val="a0"/>
    <w:rsid w:val="001B0E57"/>
  </w:style>
  <w:style w:type="character" w:customStyle="1" w:styleId="linkpostdate">
    <w:name w:val="link_postdate"/>
    <w:basedOn w:val="a0"/>
    <w:rsid w:val="001B0E57"/>
  </w:style>
  <w:style w:type="character" w:customStyle="1" w:styleId="linkview">
    <w:name w:val="link_view"/>
    <w:basedOn w:val="a0"/>
    <w:rsid w:val="001B0E57"/>
  </w:style>
  <w:style w:type="character" w:customStyle="1" w:styleId="linkcomments">
    <w:name w:val="link_comments"/>
    <w:basedOn w:val="a0"/>
    <w:rsid w:val="001B0E57"/>
  </w:style>
  <w:style w:type="character" w:customStyle="1" w:styleId="linkcollect">
    <w:name w:val="link_collect"/>
    <w:basedOn w:val="a0"/>
    <w:rsid w:val="001B0E57"/>
  </w:style>
  <w:style w:type="character" w:customStyle="1" w:styleId="linkreport">
    <w:name w:val="link_report"/>
    <w:basedOn w:val="a0"/>
    <w:rsid w:val="001B0E57"/>
  </w:style>
  <w:style w:type="character" w:customStyle="1" w:styleId="shorttext">
    <w:name w:val="short_text"/>
    <w:basedOn w:val="a0"/>
    <w:rsid w:val="00D959C2"/>
  </w:style>
  <w:style w:type="character" w:customStyle="1" w:styleId="alt-edited">
    <w:name w:val="alt-edited"/>
    <w:basedOn w:val="a0"/>
    <w:rsid w:val="00D959C2"/>
  </w:style>
  <w:style w:type="character" w:customStyle="1" w:styleId="comment">
    <w:name w:val="comment"/>
    <w:basedOn w:val="a0"/>
    <w:rsid w:val="00C701EA"/>
  </w:style>
  <w:style w:type="character" w:customStyle="1" w:styleId="keyword">
    <w:name w:val="keyword"/>
    <w:basedOn w:val="a0"/>
    <w:rsid w:val="00C701EA"/>
  </w:style>
  <w:style w:type="character" w:customStyle="1" w:styleId="datatypes">
    <w:name w:val="datatypes"/>
    <w:basedOn w:val="a0"/>
    <w:rsid w:val="00C701EA"/>
  </w:style>
  <w:style w:type="table" w:styleId="ae">
    <w:name w:val="Table Grid"/>
    <w:basedOn w:val="a1"/>
    <w:uiPriority w:val="59"/>
    <w:rsid w:val="006A71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17D91"/>
    <w:rPr>
      <w:rFonts w:ascii="Liberation Sans" w:eastAsia="DejaVu Sans" w:hAnsi="Liberation Sans" w:cs="Lohit Hindi"/>
      <w:color w:val="00000A"/>
      <w:sz w:val="28"/>
      <w:szCs w:val="28"/>
      <w:lang w:bidi="hi-IN"/>
    </w:rPr>
  </w:style>
  <w:style w:type="character" w:customStyle="1" w:styleId="2Char">
    <w:name w:val="标题 2 Char"/>
    <w:basedOn w:val="a0"/>
    <w:link w:val="2"/>
    <w:uiPriority w:val="9"/>
    <w:rsid w:val="00E17D91"/>
    <w:rPr>
      <w:rFonts w:ascii="Liberation Serif" w:eastAsia="DejaVu Sans" w:hAnsi="Liberation Serif" w:cs="Lohit Hindi"/>
      <w:b/>
      <w:bCs/>
      <w:color w:val="00000A"/>
      <w:sz w:val="36"/>
      <w:szCs w:val="36"/>
      <w:lang w:bidi="hi-IN"/>
    </w:rPr>
  </w:style>
  <w:style w:type="character" w:customStyle="1" w:styleId="3Char">
    <w:name w:val="标题 3 Char"/>
    <w:basedOn w:val="a0"/>
    <w:link w:val="3"/>
    <w:uiPriority w:val="9"/>
    <w:rsid w:val="00E17D91"/>
    <w:rPr>
      <w:rFonts w:ascii="Liberation Serif" w:eastAsia="DejaVu Sans" w:hAnsi="Liberation Serif" w:cs="Lohit Hindi"/>
      <w:b/>
      <w:bCs/>
      <w:color w:val="00000A"/>
      <w:sz w:val="28"/>
      <w:szCs w:val="28"/>
      <w:lang w:bidi="hi-IN"/>
    </w:rPr>
  </w:style>
  <w:style w:type="character" w:customStyle="1" w:styleId="h1">
    <w:name w:val="h1"/>
    <w:basedOn w:val="a0"/>
    <w:rsid w:val="00E17D91"/>
  </w:style>
  <w:style w:type="character" w:customStyle="1" w:styleId="tcnt">
    <w:name w:val="tcnt"/>
    <w:basedOn w:val="a0"/>
    <w:rsid w:val="002D0E3E"/>
  </w:style>
  <w:style w:type="paragraph" w:customStyle="1" w:styleId="tdep">
    <w:name w:val="tdep"/>
    <w:basedOn w:val="a"/>
    <w:rsid w:val="002D0E3E"/>
    <w:pPr>
      <w:widowControl/>
      <w:suppressAutoHyphens w:val="0"/>
      <w:spacing w:before="100" w:beforeAutospacing="1" w:after="100" w:afterAutospacing="1"/>
    </w:pPr>
    <w:rPr>
      <w:rFonts w:ascii="宋体" w:eastAsia="宋体" w:hAnsi="宋体" w:cs="宋体"/>
      <w:color w:val="auto"/>
      <w:kern w:val="0"/>
      <w:lang w:bidi="ar-SA"/>
    </w:rPr>
  </w:style>
  <w:style w:type="character" w:customStyle="1" w:styleId="pleft">
    <w:name w:val="pleft"/>
    <w:basedOn w:val="a0"/>
    <w:rsid w:val="002D0E3E"/>
  </w:style>
  <w:style w:type="character" w:customStyle="1" w:styleId="blogsep">
    <w:name w:val="blogsep"/>
    <w:basedOn w:val="a0"/>
    <w:rsid w:val="002D0E3E"/>
  </w:style>
  <w:style w:type="character" w:customStyle="1" w:styleId="pright">
    <w:name w:val="pright"/>
    <w:basedOn w:val="a0"/>
    <w:rsid w:val="002D0E3E"/>
  </w:style>
  <w:style w:type="character" w:customStyle="1" w:styleId="fc03">
    <w:name w:val="fc03"/>
    <w:basedOn w:val="a0"/>
    <w:rsid w:val="002D0E3E"/>
  </w:style>
  <w:style w:type="character" w:customStyle="1" w:styleId="zihao">
    <w:name w:val="zihao"/>
    <w:basedOn w:val="a0"/>
    <w:rsid w:val="002D0E3E"/>
  </w:style>
  <w:style w:type="character" w:customStyle="1" w:styleId="iblock">
    <w:name w:val="iblock"/>
    <w:basedOn w:val="a0"/>
    <w:rsid w:val="002D0E3E"/>
  </w:style>
  <w:style w:type="paragraph" w:styleId="5">
    <w:name w:val="toc 5"/>
    <w:basedOn w:val="a"/>
    <w:next w:val="a"/>
    <w:autoRedefine/>
    <w:uiPriority w:val="39"/>
    <w:unhideWhenUsed/>
    <w:rsid w:val="00A02492"/>
    <w:pPr>
      <w:suppressAutoHyphens w:val="0"/>
      <w:ind w:leftChars="800" w:left="1680"/>
      <w:jc w:val="both"/>
    </w:pPr>
    <w:rPr>
      <w:rFonts w:asciiTheme="minorHAnsi" w:eastAsiaTheme="minorEastAsia" w:hAnsiTheme="minorHAnsi" w:cstheme="minorBidi"/>
      <w:color w:val="auto"/>
      <w:sz w:val="21"/>
      <w:szCs w:val="22"/>
      <w:lang w:bidi="ar-SA"/>
    </w:rPr>
  </w:style>
  <w:style w:type="paragraph" w:styleId="6">
    <w:name w:val="toc 6"/>
    <w:basedOn w:val="a"/>
    <w:next w:val="a"/>
    <w:autoRedefine/>
    <w:uiPriority w:val="39"/>
    <w:unhideWhenUsed/>
    <w:rsid w:val="00A02492"/>
    <w:pPr>
      <w:suppressAutoHyphens w:val="0"/>
      <w:ind w:leftChars="1000" w:left="2100"/>
      <w:jc w:val="both"/>
    </w:pPr>
    <w:rPr>
      <w:rFonts w:asciiTheme="minorHAnsi" w:eastAsiaTheme="minorEastAsia" w:hAnsiTheme="minorHAnsi" w:cstheme="minorBidi"/>
      <w:color w:val="auto"/>
      <w:sz w:val="21"/>
      <w:szCs w:val="22"/>
      <w:lang w:bidi="ar-SA"/>
    </w:rPr>
  </w:style>
  <w:style w:type="paragraph" w:styleId="7">
    <w:name w:val="toc 7"/>
    <w:basedOn w:val="a"/>
    <w:next w:val="a"/>
    <w:autoRedefine/>
    <w:uiPriority w:val="39"/>
    <w:unhideWhenUsed/>
    <w:rsid w:val="00A02492"/>
    <w:pPr>
      <w:suppressAutoHyphens w:val="0"/>
      <w:ind w:leftChars="1200" w:left="2520"/>
      <w:jc w:val="both"/>
    </w:pPr>
    <w:rPr>
      <w:rFonts w:asciiTheme="minorHAnsi" w:eastAsiaTheme="minorEastAsia" w:hAnsiTheme="minorHAnsi" w:cstheme="minorBidi"/>
      <w:color w:val="auto"/>
      <w:sz w:val="21"/>
      <w:szCs w:val="22"/>
      <w:lang w:bidi="ar-SA"/>
    </w:rPr>
  </w:style>
  <w:style w:type="paragraph" w:styleId="8">
    <w:name w:val="toc 8"/>
    <w:basedOn w:val="a"/>
    <w:next w:val="a"/>
    <w:autoRedefine/>
    <w:uiPriority w:val="39"/>
    <w:unhideWhenUsed/>
    <w:rsid w:val="00A02492"/>
    <w:pPr>
      <w:suppressAutoHyphens w:val="0"/>
      <w:ind w:leftChars="1400" w:left="2940"/>
      <w:jc w:val="both"/>
    </w:pPr>
    <w:rPr>
      <w:rFonts w:asciiTheme="minorHAnsi" w:eastAsiaTheme="minorEastAsia" w:hAnsiTheme="minorHAnsi" w:cstheme="minorBidi"/>
      <w:color w:val="auto"/>
      <w:sz w:val="21"/>
      <w:szCs w:val="22"/>
      <w:lang w:bidi="ar-SA"/>
    </w:rPr>
  </w:style>
  <w:style w:type="paragraph" w:styleId="9">
    <w:name w:val="toc 9"/>
    <w:basedOn w:val="a"/>
    <w:next w:val="a"/>
    <w:autoRedefine/>
    <w:uiPriority w:val="39"/>
    <w:unhideWhenUsed/>
    <w:rsid w:val="00A02492"/>
    <w:pPr>
      <w:suppressAutoHyphens w:val="0"/>
      <w:ind w:leftChars="1600" w:left="3360"/>
      <w:jc w:val="both"/>
    </w:pPr>
    <w:rPr>
      <w:rFonts w:asciiTheme="minorHAnsi" w:eastAsiaTheme="minorEastAsia" w:hAnsiTheme="minorHAnsi" w:cstheme="minorBidi"/>
      <w:color w:val="auto"/>
      <w:sz w:val="21"/>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174791">
      <w:bodyDiv w:val="1"/>
      <w:marLeft w:val="0"/>
      <w:marRight w:val="0"/>
      <w:marTop w:val="0"/>
      <w:marBottom w:val="0"/>
      <w:divBdr>
        <w:top w:val="none" w:sz="0" w:space="0" w:color="auto"/>
        <w:left w:val="none" w:sz="0" w:space="0" w:color="auto"/>
        <w:bottom w:val="none" w:sz="0" w:space="0" w:color="auto"/>
        <w:right w:val="none" w:sz="0" w:space="0" w:color="auto"/>
      </w:divBdr>
      <w:divsChild>
        <w:div w:id="2045515557">
          <w:marLeft w:val="0"/>
          <w:marRight w:val="0"/>
          <w:marTop w:val="0"/>
          <w:marBottom w:val="0"/>
          <w:divBdr>
            <w:top w:val="none" w:sz="0" w:space="0" w:color="auto"/>
            <w:left w:val="none" w:sz="0" w:space="0" w:color="auto"/>
            <w:bottom w:val="none" w:sz="0" w:space="0" w:color="auto"/>
            <w:right w:val="none" w:sz="0" w:space="0" w:color="auto"/>
          </w:divBdr>
          <w:divsChild>
            <w:div w:id="783231883">
              <w:marLeft w:val="0"/>
              <w:marRight w:val="0"/>
              <w:marTop w:val="0"/>
              <w:marBottom w:val="0"/>
              <w:divBdr>
                <w:top w:val="none" w:sz="0" w:space="0" w:color="auto"/>
                <w:left w:val="none" w:sz="0" w:space="0" w:color="auto"/>
                <w:bottom w:val="none" w:sz="0" w:space="0" w:color="auto"/>
                <w:right w:val="none" w:sz="0" w:space="0" w:color="auto"/>
              </w:divBdr>
              <w:divsChild>
                <w:div w:id="959459324">
                  <w:marLeft w:val="0"/>
                  <w:marRight w:val="0"/>
                  <w:marTop w:val="0"/>
                  <w:marBottom w:val="0"/>
                  <w:divBdr>
                    <w:top w:val="none" w:sz="0" w:space="0" w:color="auto"/>
                    <w:left w:val="none" w:sz="0" w:space="0" w:color="auto"/>
                    <w:bottom w:val="none" w:sz="0" w:space="0" w:color="auto"/>
                    <w:right w:val="none" w:sz="0" w:space="0" w:color="auto"/>
                  </w:divBdr>
                </w:div>
                <w:div w:id="13626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0983">
      <w:bodyDiv w:val="1"/>
      <w:marLeft w:val="0"/>
      <w:marRight w:val="0"/>
      <w:marTop w:val="0"/>
      <w:marBottom w:val="0"/>
      <w:divBdr>
        <w:top w:val="none" w:sz="0" w:space="0" w:color="auto"/>
        <w:left w:val="none" w:sz="0" w:space="0" w:color="auto"/>
        <w:bottom w:val="none" w:sz="0" w:space="0" w:color="auto"/>
        <w:right w:val="none" w:sz="0" w:space="0" w:color="auto"/>
      </w:divBdr>
    </w:div>
    <w:div w:id="160700167">
      <w:bodyDiv w:val="1"/>
      <w:marLeft w:val="0"/>
      <w:marRight w:val="0"/>
      <w:marTop w:val="0"/>
      <w:marBottom w:val="0"/>
      <w:divBdr>
        <w:top w:val="none" w:sz="0" w:space="0" w:color="auto"/>
        <w:left w:val="none" w:sz="0" w:space="0" w:color="auto"/>
        <w:bottom w:val="none" w:sz="0" w:space="0" w:color="auto"/>
        <w:right w:val="none" w:sz="0" w:space="0" w:color="auto"/>
      </w:divBdr>
    </w:div>
    <w:div w:id="165872531">
      <w:bodyDiv w:val="1"/>
      <w:marLeft w:val="0"/>
      <w:marRight w:val="0"/>
      <w:marTop w:val="0"/>
      <w:marBottom w:val="0"/>
      <w:divBdr>
        <w:top w:val="none" w:sz="0" w:space="0" w:color="auto"/>
        <w:left w:val="none" w:sz="0" w:space="0" w:color="auto"/>
        <w:bottom w:val="none" w:sz="0" w:space="0" w:color="auto"/>
        <w:right w:val="none" w:sz="0" w:space="0" w:color="auto"/>
      </w:divBdr>
      <w:divsChild>
        <w:div w:id="1904755303">
          <w:marLeft w:val="0"/>
          <w:marRight w:val="0"/>
          <w:marTop w:val="0"/>
          <w:marBottom w:val="0"/>
          <w:divBdr>
            <w:top w:val="none" w:sz="0" w:space="0" w:color="auto"/>
            <w:left w:val="none" w:sz="0" w:space="0" w:color="auto"/>
            <w:bottom w:val="none" w:sz="0" w:space="0" w:color="auto"/>
            <w:right w:val="none" w:sz="0" w:space="0" w:color="auto"/>
          </w:divBdr>
          <w:divsChild>
            <w:div w:id="36965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27186">
      <w:bodyDiv w:val="1"/>
      <w:marLeft w:val="0"/>
      <w:marRight w:val="0"/>
      <w:marTop w:val="0"/>
      <w:marBottom w:val="0"/>
      <w:divBdr>
        <w:top w:val="none" w:sz="0" w:space="0" w:color="auto"/>
        <w:left w:val="none" w:sz="0" w:space="0" w:color="auto"/>
        <w:bottom w:val="none" w:sz="0" w:space="0" w:color="auto"/>
        <w:right w:val="none" w:sz="0" w:space="0" w:color="auto"/>
      </w:divBdr>
    </w:div>
    <w:div w:id="376900221">
      <w:bodyDiv w:val="1"/>
      <w:marLeft w:val="0"/>
      <w:marRight w:val="0"/>
      <w:marTop w:val="0"/>
      <w:marBottom w:val="0"/>
      <w:divBdr>
        <w:top w:val="none" w:sz="0" w:space="0" w:color="auto"/>
        <w:left w:val="none" w:sz="0" w:space="0" w:color="auto"/>
        <w:bottom w:val="none" w:sz="0" w:space="0" w:color="auto"/>
        <w:right w:val="none" w:sz="0" w:space="0" w:color="auto"/>
      </w:divBdr>
    </w:div>
    <w:div w:id="473720038">
      <w:bodyDiv w:val="1"/>
      <w:marLeft w:val="0"/>
      <w:marRight w:val="0"/>
      <w:marTop w:val="0"/>
      <w:marBottom w:val="0"/>
      <w:divBdr>
        <w:top w:val="none" w:sz="0" w:space="0" w:color="auto"/>
        <w:left w:val="none" w:sz="0" w:space="0" w:color="auto"/>
        <w:bottom w:val="none" w:sz="0" w:space="0" w:color="auto"/>
        <w:right w:val="none" w:sz="0" w:space="0" w:color="auto"/>
      </w:divBdr>
    </w:div>
    <w:div w:id="582105100">
      <w:bodyDiv w:val="1"/>
      <w:marLeft w:val="0"/>
      <w:marRight w:val="0"/>
      <w:marTop w:val="0"/>
      <w:marBottom w:val="0"/>
      <w:divBdr>
        <w:top w:val="none" w:sz="0" w:space="0" w:color="auto"/>
        <w:left w:val="none" w:sz="0" w:space="0" w:color="auto"/>
        <w:bottom w:val="none" w:sz="0" w:space="0" w:color="auto"/>
        <w:right w:val="none" w:sz="0" w:space="0" w:color="auto"/>
      </w:divBdr>
      <w:divsChild>
        <w:div w:id="1020281294">
          <w:marLeft w:val="0"/>
          <w:marRight w:val="0"/>
          <w:marTop w:val="0"/>
          <w:marBottom w:val="0"/>
          <w:divBdr>
            <w:top w:val="none" w:sz="0" w:space="0" w:color="auto"/>
            <w:left w:val="none" w:sz="0" w:space="0" w:color="auto"/>
            <w:bottom w:val="none" w:sz="0" w:space="0" w:color="auto"/>
            <w:right w:val="none" w:sz="0" w:space="0" w:color="auto"/>
          </w:divBdr>
        </w:div>
      </w:divsChild>
    </w:div>
    <w:div w:id="616759910">
      <w:bodyDiv w:val="1"/>
      <w:marLeft w:val="0"/>
      <w:marRight w:val="0"/>
      <w:marTop w:val="0"/>
      <w:marBottom w:val="0"/>
      <w:divBdr>
        <w:top w:val="none" w:sz="0" w:space="0" w:color="auto"/>
        <w:left w:val="none" w:sz="0" w:space="0" w:color="auto"/>
        <w:bottom w:val="none" w:sz="0" w:space="0" w:color="auto"/>
        <w:right w:val="none" w:sz="0" w:space="0" w:color="auto"/>
      </w:divBdr>
    </w:div>
    <w:div w:id="659502228">
      <w:bodyDiv w:val="1"/>
      <w:marLeft w:val="0"/>
      <w:marRight w:val="0"/>
      <w:marTop w:val="0"/>
      <w:marBottom w:val="0"/>
      <w:divBdr>
        <w:top w:val="none" w:sz="0" w:space="0" w:color="auto"/>
        <w:left w:val="none" w:sz="0" w:space="0" w:color="auto"/>
        <w:bottom w:val="none" w:sz="0" w:space="0" w:color="auto"/>
        <w:right w:val="none" w:sz="0" w:space="0" w:color="auto"/>
      </w:divBdr>
      <w:divsChild>
        <w:div w:id="901254119">
          <w:marLeft w:val="0"/>
          <w:marRight w:val="0"/>
          <w:marTop w:val="0"/>
          <w:marBottom w:val="0"/>
          <w:divBdr>
            <w:top w:val="none" w:sz="0" w:space="0" w:color="auto"/>
            <w:left w:val="none" w:sz="0" w:space="0" w:color="auto"/>
            <w:bottom w:val="none" w:sz="0" w:space="0" w:color="auto"/>
            <w:right w:val="none" w:sz="0" w:space="0" w:color="auto"/>
          </w:divBdr>
        </w:div>
      </w:divsChild>
    </w:div>
    <w:div w:id="719285999">
      <w:bodyDiv w:val="1"/>
      <w:marLeft w:val="0"/>
      <w:marRight w:val="0"/>
      <w:marTop w:val="0"/>
      <w:marBottom w:val="0"/>
      <w:divBdr>
        <w:top w:val="none" w:sz="0" w:space="0" w:color="auto"/>
        <w:left w:val="none" w:sz="0" w:space="0" w:color="auto"/>
        <w:bottom w:val="none" w:sz="0" w:space="0" w:color="auto"/>
        <w:right w:val="none" w:sz="0" w:space="0" w:color="auto"/>
      </w:divBdr>
    </w:div>
    <w:div w:id="827017605">
      <w:bodyDiv w:val="1"/>
      <w:marLeft w:val="0"/>
      <w:marRight w:val="0"/>
      <w:marTop w:val="0"/>
      <w:marBottom w:val="0"/>
      <w:divBdr>
        <w:top w:val="none" w:sz="0" w:space="0" w:color="auto"/>
        <w:left w:val="none" w:sz="0" w:space="0" w:color="auto"/>
        <w:bottom w:val="none" w:sz="0" w:space="0" w:color="auto"/>
        <w:right w:val="none" w:sz="0" w:space="0" w:color="auto"/>
      </w:divBdr>
      <w:divsChild>
        <w:div w:id="1675910575">
          <w:marLeft w:val="0"/>
          <w:marRight w:val="0"/>
          <w:marTop w:val="0"/>
          <w:marBottom w:val="0"/>
          <w:divBdr>
            <w:top w:val="none" w:sz="0" w:space="0" w:color="auto"/>
            <w:left w:val="none" w:sz="0" w:space="0" w:color="auto"/>
            <w:bottom w:val="none" w:sz="0" w:space="0" w:color="auto"/>
            <w:right w:val="none" w:sz="0" w:space="0" w:color="auto"/>
          </w:divBdr>
          <w:divsChild>
            <w:div w:id="1619527723">
              <w:marLeft w:val="0"/>
              <w:marRight w:val="0"/>
              <w:marTop w:val="0"/>
              <w:marBottom w:val="0"/>
              <w:divBdr>
                <w:top w:val="none" w:sz="0" w:space="0" w:color="auto"/>
                <w:left w:val="none" w:sz="0" w:space="0" w:color="auto"/>
                <w:bottom w:val="none" w:sz="0" w:space="0" w:color="auto"/>
                <w:right w:val="none" w:sz="0" w:space="0" w:color="auto"/>
              </w:divBdr>
              <w:divsChild>
                <w:div w:id="137141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5990">
      <w:bodyDiv w:val="1"/>
      <w:marLeft w:val="0"/>
      <w:marRight w:val="0"/>
      <w:marTop w:val="0"/>
      <w:marBottom w:val="0"/>
      <w:divBdr>
        <w:top w:val="none" w:sz="0" w:space="0" w:color="auto"/>
        <w:left w:val="none" w:sz="0" w:space="0" w:color="auto"/>
        <w:bottom w:val="none" w:sz="0" w:space="0" w:color="auto"/>
        <w:right w:val="none" w:sz="0" w:space="0" w:color="auto"/>
      </w:divBdr>
      <w:divsChild>
        <w:div w:id="954554546">
          <w:marLeft w:val="0"/>
          <w:marRight w:val="0"/>
          <w:marTop w:val="0"/>
          <w:marBottom w:val="0"/>
          <w:divBdr>
            <w:top w:val="none" w:sz="0" w:space="0" w:color="auto"/>
            <w:left w:val="none" w:sz="0" w:space="0" w:color="auto"/>
            <w:bottom w:val="none" w:sz="0" w:space="0" w:color="auto"/>
            <w:right w:val="none" w:sz="0" w:space="0" w:color="auto"/>
          </w:divBdr>
          <w:divsChild>
            <w:div w:id="128326836">
              <w:marLeft w:val="0"/>
              <w:marRight w:val="0"/>
              <w:marTop w:val="0"/>
              <w:marBottom w:val="0"/>
              <w:divBdr>
                <w:top w:val="none" w:sz="0" w:space="0" w:color="auto"/>
                <w:left w:val="none" w:sz="0" w:space="0" w:color="auto"/>
                <w:bottom w:val="none" w:sz="0" w:space="0" w:color="auto"/>
                <w:right w:val="none" w:sz="0" w:space="0" w:color="auto"/>
              </w:divBdr>
              <w:divsChild>
                <w:div w:id="3287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19317">
          <w:marLeft w:val="0"/>
          <w:marRight w:val="0"/>
          <w:marTop w:val="0"/>
          <w:marBottom w:val="0"/>
          <w:divBdr>
            <w:top w:val="none" w:sz="0" w:space="0" w:color="auto"/>
            <w:left w:val="none" w:sz="0" w:space="0" w:color="auto"/>
            <w:bottom w:val="none" w:sz="0" w:space="0" w:color="auto"/>
            <w:right w:val="none" w:sz="0" w:space="0" w:color="auto"/>
          </w:divBdr>
          <w:divsChild>
            <w:div w:id="1030689444">
              <w:marLeft w:val="0"/>
              <w:marRight w:val="0"/>
              <w:marTop w:val="0"/>
              <w:marBottom w:val="0"/>
              <w:divBdr>
                <w:top w:val="none" w:sz="0" w:space="0" w:color="auto"/>
                <w:left w:val="none" w:sz="0" w:space="0" w:color="auto"/>
                <w:bottom w:val="none" w:sz="0" w:space="0" w:color="auto"/>
                <w:right w:val="none" w:sz="0" w:space="0" w:color="auto"/>
              </w:divBdr>
            </w:div>
            <w:div w:id="935600701">
              <w:marLeft w:val="0"/>
              <w:marRight w:val="0"/>
              <w:marTop w:val="0"/>
              <w:marBottom w:val="0"/>
              <w:divBdr>
                <w:top w:val="none" w:sz="0" w:space="0" w:color="auto"/>
                <w:left w:val="none" w:sz="0" w:space="0" w:color="auto"/>
                <w:bottom w:val="none" w:sz="0" w:space="0" w:color="auto"/>
                <w:right w:val="none" w:sz="0" w:space="0" w:color="auto"/>
              </w:divBdr>
            </w:div>
            <w:div w:id="525219268">
              <w:marLeft w:val="0"/>
              <w:marRight w:val="0"/>
              <w:marTop w:val="0"/>
              <w:marBottom w:val="0"/>
              <w:divBdr>
                <w:top w:val="none" w:sz="0" w:space="0" w:color="auto"/>
                <w:left w:val="none" w:sz="0" w:space="0" w:color="auto"/>
                <w:bottom w:val="none" w:sz="0" w:space="0" w:color="auto"/>
                <w:right w:val="none" w:sz="0" w:space="0" w:color="auto"/>
              </w:divBdr>
            </w:div>
            <w:div w:id="1099326124">
              <w:marLeft w:val="0"/>
              <w:marRight w:val="0"/>
              <w:marTop w:val="0"/>
              <w:marBottom w:val="0"/>
              <w:divBdr>
                <w:top w:val="none" w:sz="0" w:space="0" w:color="auto"/>
                <w:left w:val="none" w:sz="0" w:space="0" w:color="auto"/>
                <w:bottom w:val="none" w:sz="0" w:space="0" w:color="auto"/>
                <w:right w:val="none" w:sz="0" w:space="0" w:color="auto"/>
              </w:divBdr>
            </w:div>
            <w:div w:id="2090689468">
              <w:marLeft w:val="0"/>
              <w:marRight w:val="0"/>
              <w:marTop w:val="0"/>
              <w:marBottom w:val="0"/>
              <w:divBdr>
                <w:top w:val="none" w:sz="0" w:space="0" w:color="auto"/>
                <w:left w:val="none" w:sz="0" w:space="0" w:color="auto"/>
                <w:bottom w:val="none" w:sz="0" w:space="0" w:color="auto"/>
                <w:right w:val="none" w:sz="0" w:space="0" w:color="auto"/>
              </w:divBdr>
            </w:div>
            <w:div w:id="1174341403">
              <w:marLeft w:val="0"/>
              <w:marRight w:val="0"/>
              <w:marTop w:val="0"/>
              <w:marBottom w:val="0"/>
              <w:divBdr>
                <w:top w:val="none" w:sz="0" w:space="0" w:color="auto"/>
                <w:left w:val="none" w:sz="0" w:space="0" w:color="auto"/>
                <w:bottom w:val="none" w:sz="0" w:space="0" w:color="auto"/>
                <w:right w:val="none" w:sz="0" w:space="0" w:color="auto"/>
              </w:divBdr>
            </w:div>
            <w:div w:id="499005309">
              <w:marLeft w:val="0"/>
              <w:marRight w:val="0"/>
              <w:marTop w:val="0"/>
              <w:marBottom w:val="0"/>
              <w:divBdr>
                <w:top w:val="none" w:sz="0" w:space="0" w:color="auto"/>
                <w:left w:val="none" w:sz="0" w:space="0" w:color="auto"/>
                <w:bottom w:val="none" w:sz="0" w:space="0" w:color="auto"/>
                <w:right w:val="none" w:sz="0" w:space="0" w:color="auto"/>
              </w:divBdr>
            </w:div>
            <w:div w:id="1399085574">
              <w:marLeft w:val="0"/>
              <w:marRight w:val="0"/>
              <w:marTop w:val="0"/>
              <w:marBottom w:val="0"/>
              <w:divBdr>
                <w:top w:val="none" w:sz="0" w:space="0" w:color="auto"/>
                <w:left w:val="none" w:sz="0" w:space="0" w:color="auto"/>
                <w:bottom w:val="none" w:sz="0" w:space="0" w:color="auto"/>
                <w:right w:val="none" w:sz="0" w:space="0" w:color="auto"/>
              </w:divBdr>
            </w:div>
            <w:div w:id="1005858041">
              <w:marLeft w:val="0"/>
              <w:marRight w:val="0"/>
              <w:marTop w:val="0"/>
              <w:marBottom w:val="0"/>
              <w:divBdr>
                <w:top w:val="none" w:sz="0" w:space="0" w:color="auto"/>
                <w:left w:val="none" w:sz="0" w:space="0" w:color="auto"/>
                <w:bottom w:val="none" w:sz="0" w:space="0" w:color="auto"/>
                <w:right w:val="none" w:sz="0" w:space="0" w:color="auto"/>
              </w:divBdr>
            </w:div>
            <w:div w:id="1667586987">
              <w:marLeft w:val="0"/>
              <w:marRight w:val="0"/>
              <w:marTop w:val="0"/>
              <w:marBottom w:val="0"/>
              <w:divBdr>
                <w:top w:val="none" w:sz="0" w:space="0" w:color="auto"/>
                <w:left w:val="none" w:sz="0" w:space="0" w:color="auto"/>
                <w:bottom w:val="none" w:sz="0" w:space="0" w:color="auto"/>
                <w:right w:val="none" w:sz="0" w:space="0" w:color="auto"/>
              </w:divBdr>
            </w:div>
            <w:div w:id="1459685189">
              <w:marLeft w:val="0"/>
              <w:marRight w:val="0"/>
              <w:marTop w:val="0"/>
              <w:marBottom w:val="0"/>
              <w:divBdr>
                <w:top w:val="none" w:sz="0" w:space="0" w:color="auto"/>
                <w:left w:val="none" w:sz="0" w:space="0" w:color="auto"/>
                <w:bottom w:val="none" w:sz="0" w:space="0" w:color="auto"/>
                <w:right w:val="none" w:sz="0" w:space="0" w:color="auto"/>
              </w:divBdr>
            </w:div>
            <w:div w:id="1803183204">
              <w:marLeft w:val="0"/>
              <w:marRight w:val="0"/>
              <w:marTop w:val="0"/>
              <w:marBottom w:val="0"/>
              <w:divBdr>
                <w:top w:val="none" w:sz="0" w:space="0" w:color="auto"/>
                <w:left w:val="none" w:sz="0" w:space="0" w:color="auto"/>
                <w:bottom w:val="none" w:sz="0" w:space="0" w:color="auto"/>
                <w:right w:val="none" w:sz="0" w:space="0" w:color="auto"/>
              </w:divBdr>
            </w:div>
            <w:div w:id="1915435362">
              <w:marLeft w:val="0"/>
              <w:marRight w:val="0"/>
              <w:marTop w:val="0"/>
              <w:marBottom w:val="0"/>
              <w:divBdr>
                <w:top w:val="none" w:sz="0" w:space="0" w:color="auto"/>
                <w:left w:val="none" w:sz="0" w:space="0" w:color="auto"/>
                <w:bottom w:val="none" w:sz="0" w:space="0" w:color="auto"/>
                <w:right w:val="none" w:sz="0" w:space="0" w:color="auto"/>
              </w:divBdr>
            </w:div>
            <w:div w:id="46689371">
              <w:marLeft w:val="0"/>
              <w:marRight w:val="0"/>
              <w:marTop w:val="0"/>
              <w:marBottom w:val="0"/>
              <w:divBdr>
                <w:top w:val="none" w:sz="0" w:space="0" w:color="auto"/>
                <w:left w:val="none" w:sz="0" w:space="0" w:color="auto"/>
                <w:bottom w:val="none" w:sz="0" w:space="0" w:color="auto"/>
                <w:right w:val="none" w:sz="0" w:space="0" w:color="auto"/>
              </w:divBdr>
            </w:div>
            <w:div w:id="359166580">
              <w:marLeft w:val="0"/>
              <w:marRight w:val="0"/>
              <w:marTop w:val="0"/>
              <w:marBottom w:val="0"/>
              <w:divBdr>
                <w:top w:val="none" w:sz="0" w:space="0" w:color="auto"/>
                <w:left w:val="none" w:sz="0" w:space="0" w:color="auto"/>
                <w:bottom w:val="none" w:sz="0" w:space="0" w:color="auto"/>
                <w:right w:val="none" w:sz="0" w:space="0" w:color="auto"/>
              </w:divBdr>
            </w:div>
            <w:div w:id="53433052">
              <w:marLeft w:val="0"/>
              <w:marRight w:val="0"/>
              <w:marTop w:val="0"/>
              <w:marBottom w:val="0"/>
              <w:divBdr>
                <w:top w:val="none" w:sz="0" w:space="0" w:color="auto"/>
                <w:left w:val="none" w:sz="0" w:space="0" w:color="auto"/>
                <w:bottom w:val="none" w:sz="0" w:space="0" w:color="auto"/>
                <w:right w:val="none" w:sz="0" w:space="0" w:color="auto"/>
              </w:divBdr>
            </w:div>
            <w:div w:id="1416632818">
              <w:marLeft w:val="0"/>
              <w:marRight w:val="0"/>
              <w:marTop w:val="0"/>
              <w:marBottom w:val="0"/>
              <w:divBdr>
                <w:top w:val="none" w:sz="0" w:space="0" w:color="auto"/>
                <w:left w:val="none" w:sz="0" w:space="0" w:color="auto"/>
                <w:bottom w:val="none" w:sz="0" w:space="0" w:color="auto"/>
                <w:right w:val="none" w:sz="0" w:space="0" w:color="auto"/>
              </w:divBdr>
            </w:div>
            <w:div w:id="2021852954">
              <w:marLeft w:val="0"/>
              <w:marRight w:val="0"/>
              <w:marTop w:val="0"/>
              <w:marBottom w:val="0"/>
              <w:divBdr>
                <w:top w:val="none" w:sz="0" w:space="0" w:color="auto"/>
                <w:left w:val="none" w:sz="0" w:space="0" w:color="auto"/>
                <w:bottom w:val="none" w:sz="0" w:space="0" w:color="auto"/>
                <w:right w:val="none" w:sz="0" w:space="0" w:color="auto"/>
              </w:divBdr>
            </w:div>
            <w:div w:id="2040399295">
              <w:marLeft w:val="0"/>
              <w:marRight w:val="0"/>
              <w:marTop w:val="0"/>
              <w:marBottom w:val="0"/>
              <w:divBdr>
                <w:top w:val="none" w:sz="0" w:space="0" w:color="auto"/>
                <w:left w:val="none" w:sz="0" w:space="0" w:color="auto"/>
                <w:bottom w:val="none" w:sz="0" w:space="0" w:color="auto"/>
                <w:right w:val="none" w:sz="0" w:space="0" w:color="auto"/>
              </w:divBdr>
            </w:div>
            <w:div w:id="1850682837">
              <w:marLeft w:val="0"/>
              <w:marRight w:val="0"/>
              <w:marTop w:val="0"/>
              <w:marBottom w:val="0"/>
              <w:divBdr>
                <w:top w:val="none" w:sz="0" w:space="0" w:color="auto"/>
                <w:left w:val="none" w:sz="0" w:space="0" w:color="auto"/>
                <w:bottom w:val="none" w:sz="0" w:space="0" w:color="auto"/>
                <w:right w:val="none" w:sz="0" w:space="0" w:color="auto"/>
              </w:divBdr>
            </w:div>
            <w:div w:id="1573270934">
              <w:marLeft w:val="0"/>
              <w:marRight w:val="0"/>
              <w:marTop w:val="0"/>
              <w:marBottom w:val="0"/>
              <w:divBdr>
                <w:top w:val="none" w:sz="0" w:space="0" w:color="auto"/>
                <w:left w:val="none" w:sz="0" w:space="0" w:color="auto"/>
                <w:bottom w:val="none" w:sz="0" w:space="0" w:color="auto"/>
                <w:right w:val="none" w:sz="0" w:space="0" w:color="auto"/>
              </w:divBdr>
            </w:div>
            <w:div w:id="1608270473">
              <w:marLeft w:val="0"/>
              <w:marRight w:val="0"/>
              <w:marTop w:val="0"/>
              <w:marBottom w:val="0"/>
              <w:divBdr>
                <w:top w:val="none" w:sz="0" w:space="0" w:color="auto"/>
                <w:left w:val="none" w:sz="0" w:space="0" w:color="auto"/>
                <w:bottom w:val="none" w:sz="0" w:space="0" w:color="auto"/>
                <w:right w:val="none" w:sz="0" w:space="0" w:color="auto"/>
              </w:divBdr>
            </w:div>
            <w:div w:id="714620837">
              <w:marLeft w:val="0"/>
              <w:marRight w:val="0"/>
              <w:marTop w:val="0"/>
              <w:marBottom w:val="0"/>
              <w:divBdr>
                <w:top w:val="none" w:sz="0" w:space="0" w:color="auto"/>
                <w:left w:val="none" w:sz="0" w:space="0" w:color="auto"/>
                <w:bottom w:val="none" w:sz="0" w:space="0" w:color="auto"/>
                <w:right w:val="none" w:sz="0" w:space="0" w:color="auto"/>
              </w:divBdr>
            </w:div>
            <w:div w:id="631600999">
              <w:marLeft w:val="0"/>
              <w:marRight w:val="0"/>
              <w:marTop w:val="0"/>
              <w:marBottom w:val="0"/>
              <w:divBdr>
                <w:top w:val="none" w:sz="0" w:space="0" w:color="auto"/>
                <w:left w:val="none" w:sz="0" w:space="0" w:color="auto"/>
                <w:bottom w:val="none" w:sz="0" w:space="0" w:color="auto"/>
                <w:right w:val="none" w:sz="0" w:space="0" w:color="auto"/>
              </w:divBdr>
            </w:div>
            <w:div w:id="1255473323">
              <w:marLeft w:val="0"/>
              <w:marRight w:val="0"/>
              <w:marTop w:val="0"/>
              <w:marBottom w:val="0"/>
              <w:divBdr>
                <w:top w:val="none" w:sz="0" w:space="0" w:color="auto"/>
                <w:left w:val="none" w:sz="0" w:space="0" w:color="auto"/>
                <w:bottom w:val="none" w:sz="0" w:space="0" w:color="auto"/>
                <w:right w:val="none" w:sz="0" w:space="0" w:color="auto"/>
              </w:divBdr>
            </w:div>
            <w:div w:id="497892502">
              <w:marLeft w:val="0"/>
              <w:marRight w:val="0"/>
              <w:marTop w:val="0"/>
              <w:marBottom w:val="0"/>
              <w:divBdr>
                <w:top w:val="none" w:sz="0" w:space="0" w:color="auto"/>
                <w:left w:val="none" w:sz="0" w:space="0" w:color="auto"/>
                <w:bottom w:val="none" w:sz="0" w:space="0" w:color="auto"/>
                <w:right w:val="none" w:sz="0" w:space="0" w:color="auto"/>
              </w:divBdr>
            </w:div>
            <w:div w:id="1805658814">
              <w:marLeft w:val="0"/>
              <w:marRight w:val="0"/>
              <w:marTop w:val="0"/>
              <w:marBottom w:val="0"/>
              <w:divBdr>
                <w:top w:val="none" w:sz="0" w:space="0" w:color="auto"/>
                <w:left w:val="none" w:sz="0" w:space="0" w:color="auto"/>
                <w:bottom w:val="none" w:sz="0" w:space="0" w:color="auto"/>
                <w:right w:val="none" w:sz="0" w:space="0" w:color="auto"/>
              </w:divBdr>
            </w:div>
            <w:div w:id="1477259213">
              <w:marLeft w:val="0"/>
              <w:marRight w:val="0"/>
              <w:marTop w:val="0"/>
              <w:marBottom w:val="0"/>
              <w:divBdr>
                <w:top w:val="none" w:sz="0" w:space="0" w:color="auto"/>
                <w:left w:val="none" w:sz="0" w:space="0" w:color="auto"/>
                <w:bottom w:val="none" w:sz="0" w:space="0" w:color="auto"/>
                <w:right w:val="none" w:sz="0" w:space="0" w:color="auto"/>
              </w:divBdr>
            </w:div>
            <w:div w:id="1635327912">
              <w:marLeft w:val="0"/>
              <w:marRight w:val="0"/>
              <w:marTop w:val="0"/>
              <w:marBottom w:val="0"/>
              <w:divBdr>
                <w:top w:val="none" w:sz="0" w:space="0" w:color="auto"/>
                <w:left w:val="none" w:sz="0" w:space="0" w:color="auto"/>
                <w:bottom w:val="none" w:sz="0" w:space="0" w:color="auto"/>
                <w:right w:val="none" w:sz="0" w:space="0" w:color="auto"/>
              </w:divBdr>
            </w:div>
            <w:div w:id="109323807">
              <w:marLeft w:val="0"/>
              <w:marRight w:val="0"/>
              <w:marTop w:val="0"/>
              <w:marBottom w:val="0"/>
              <w:divBdr>
                <w:top w:val="none" w:sz="0" w:space="0" w:color="auto"/>
                <w:left w:val="none" w:sz="0" w:space="0" w:color="auto"/>
                <w:bottom w:val="none" w:sz="0" w:space="0" w:color="auto"/>
                <w:right w:val="none" w:sz="0" w:space="0" w:color="auto"/>
              </w:divBdr>
            </w:div>
            <w:div w:id="1970089997">
              <w:marLeft w:val="0"/>
              <w:marRight w:val="0"/>
              <w:marTop w:val="0"/>
              <w:marBottom w:val="0"/>
              <w:divBdr>
                <w:top w:val="none" w:sz="0" w:space="0" w:color="auto"/>
                <w:left w:val="none" w:sz="0" w:space="0" w:color="auto"/>
                <w:bottom w:val="none" w:sz="0" w:space="0" w:color="auto"/>
                <w:right w:val="none" w:sz="0" w:space="0" w:color="auto"/>
              </w:divBdr>
            </w:div>
            <w:div w:id="2027364912">
              <w:marLeft w:val="0"/>
              <w:marRight w:val="0"/>
              <w:marTop w:val="0"/>
              <w:marBottom w:val="0"/>
              <w:divBdr>
                <w:top w:val="none" w:sz="0" w:space="0" w:color="auto"/>
                <w:left w:val="none" w:sz="0" w:space="0" w:color="auto"/>
                <w:bottom w:val="none" w:sz="0" w:space="0" w:color="auto"/>
                <w:right w:val="none" w:sz="0" w:space="0" w:color="auto"/>
              </w:divBdr>
            </w:div>
            <w:div w:id="368381020">
              <w:marLeft w:val="0"/>
              <w:marRight w:val="0"/>
              <w:marTop w:val="0"/>
              <w:marBottom w:val="0"/>
              <w:divBdr>
                <w:top w:val="none" w:sz="0" w:space="0" w:color="auto"/>
                <w:left w:val="none" w:sz="0" w:space="0" w:color="auto"/>
                <w:bottom w:val="none" w:sz="0" w:space="0" w:color="auto"/>
                <w:right w:val="none" w:sz="0" w:space="0" w:color="auto"/>
              </w:divBdr>
            </w:div>
            <w:div w:id="525992026">
              <w:marLeft w:val="0"/>
              <w:marRight w:val="0"/>
              <w:marTop w:val="0"/>
              <w:marBottom w:val="0"/>
              <w:divBdr>
                <w:top w:val="none" w:sz="0" w:space="0" w:color="auto"/>
                <w:left w:val="none" w:sz="0" w:space="0" w:color="auto"/>
                <w:bottom w:val="none" w:sz="0" w:space="0" w:color="auto"/>
                <w:right w:val="none" w:sz="0" w:space="0" w:color="auto"/>
              </w:divBdr>
            </w:div>
            <w:div w:id="163669866">
              <w:marLeft w:val="0"/>
              <w:marRight w:val="0"/>
              <w:marTop w:val="0"/>
              <w:marBottom w:val="0"/>
              <w:divBdr>
                <w:top w:val="none" w:sz="0" w:space="0" w:color="auto"/>
                <w:left w:val="none" w:sz="0" w:space="0" w:color="auto"/>
                <w:bottom w:val="none" w:sz="0" w:space="0" w:color="auto"/>
                <w:right w:val="none" w:sz="0" w:space="0" w:color="auto"/>
              </w:divBdr>
            </w:div>
            <w:div w:id="26371965">
              <w:marLeft w:val="0"/>
              <w:marRight w:val="0"/>
              <w:marTop w:val="0"/>
              <w:marBottom w:val="0"/>
              <w:divBdr>
                <w:top w:val="none" w:sz="0" w:space="0" w:color="auto"/>
                <w:left w:val="none" w:sz="0" w:space="0" w:color="auto"/>
                <w:bottom w:val="none" w:sz="0" w:space="0" w:color="auto"/>
                <w:right w:val="none" w:sz="0" w:space="0" w:color="auto"/>
              </w:divBdr>
            </w:div>
            <w:div w:id="145702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6845">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2">
          <w:marLeft w:val="0"/>
          <w:marRight w:val="0"/>
          <w:marTop w:val="0"/>
          <w:marBottom w:val="0"/>
          <w:divBdr>
            <w:top w:val="none" w:sz="0" w:space="0" w:color="auto"/>
            <w:left w:val="none" w:sz="0" w:space="0" w:color="auto"/>
            <w:bottom w:val="none" w:sz="0" w:space="0" w:color="auto"/>
            <w:right w:val="none" w:sz="0" w:space="0" w:color="auto"/>
          </w:divBdr>
          <w:divsChild>
            <w:div w:id="1292320805">
              <w:marLeft w:val="0"/>
              <w:marRight w:val="0"/>
              <w:marTop w:val="0"/>
              <w:marBottom w:val="0"/>
              <w:divBdr>
                <w:top w:val="single" w:sz="6" w:space="7" w:color="DDDDDD"/>
                <w:left w:val="single" w:sz="6" w:space="7" w:color="DDDDDD"/>
                <w:bottom w:val="single" w:sz="6" w:space="7" w:color="DDDDDD"/>
                <w:right w:val="single" w:sz="6" w:space="7" w:color="DDDDDD"/>
              </w:divBdr>
              <w:divsChild>
                <w:div w:id="2077974200">
                  <w:marLeft w:val="0"/>
                  <w:marRight w:val="0"/>
                  <w:marTop w:val="0"/>
                  <w:marBottom w:val="0"/>
                  <w:divBdr>
                    <w:top w:val="single" w:sz="6" w:space="5" w:color="DDDDDD"/>
                    <w:left w:val="single" w:sz="6" w:space="5" w:color="DDDDDD"/>
                    <w:bottom w:val="single" w:sz="6" w:space="5" w:color="DDDDDD"/>
                    <w:right w:val="single" w:sz="6" w:space="5" w:color="DDDDDD"/>
                  </w:divBdr>
                  <w:divsChild>
                    <w:div w:id="244606856">
                      <w:marLeft w:val="0"/>
                      <w:marRight w:val="0"/>
                      <w:marTop w:val="0"/>
                      <w:marBottom w:val="0"/>
                      <w:divBdr>
                        <w:top w:val="none" w:sz="0" w:space="0" w:color="auto"/>
                        <w:left w:val="none" w:sz="0" w:space="0" w:color="auto"/>
                        <w:bottom w:val="none" w:sz="0" w:space="0" w:color="auto"/>
                        <w:right w:val="none" w:sz="0" w:space="0" w:color="auto"/>
                      </w:divBdr>
                      <w:divsChild>
                        <w:div w:id="1719891359">
                          <w:marLeft w:val="300"/>
                          <w:marRight w:val="300"/>
                          <w:marTop w:val="300"/>
                          <w:marBottom w:val="300"/>
                          <w:divBdr>
                            <w:top w:val="none" w:sz="0" w:space="0" w:color="auto"/>
                            <w:left w:val="none" w:sz="0" w:space="0" w:color="auto"/>
                            <w:bottom w:val="none" w:sz="0" w:space="0" w:color="auto"/>
                            <w:right w:val="none" w:sz="0" w:space="0" w:color="auto"/>
                          </w:divBdr>
                          <w:divsChild>
                            <w:div w:id="54749730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410055">
      <w:bodyDiv w:val="1"/>
      <w:marLeft w:val="0"/>
      <w:marRight w:val="0"/>
      <w:marTop w:val="0"/>
      <w:marBottom w:val="0"/>
      <w:divBdr>
        <w:top w:val="none" w:sz="0" w:space="0" w:color="auto"/>
        <w:left w:val="none" w:sz="0" w:space="0" w:color="auto"/>
        <w:bottom w:val="none" w:sz="0" w:space="0" w:color="auto"/>
        <w:right w:val="none" w:sz="0" w:space="0" w:color="auto"/>
      </w:divBdr>
    </w:div>
    <w:div w:id="944385604">
      <w:bodyDiv w:val="1"/>
      <w:marLeft w:val="0"/>
      <w:marRight w:val="0"/>
      <w:marTop w:val="0"/>
      <w:marBottom w:val="0"/>
      <w:divBdr>
        <w:top w:val="none" w:sz="0" w:space="0" w:color="auto"/>
        <w:left w:val="none" w:sz="0" w:space="0" w:color="auto"/>
        <w:bottom w:val="none" w:sz="0" w:space="0" w:color="auto"/>
        <w:right w:val="none" w:sz="0" w:space="0" w:color="auto"/>
      </w:divBdr>
      <w:divsChild>
        <w:div w:id="195166333">
          <w:marLeft w:val="0"/>
          <w:marRight w:val="0"/>
          <w:marTop w:val="0"/>
          <w:marBottom w:val="0"/>
          <w:divBdr>
            <w:top w:val="none" w:sz="0" w:space="0" w:color="auto"/>
            <w:left w:val="none" w:sz="0" w:space="0" w:color="auto"/>
            <w:bottom w:val="none" w:sz="0" w:space="0" w:color="auto"/>
            <w:right w:val="none" w:sz="0" w:space="0" w:color="auto"/>
          </w:divBdr>
          <w:divsChild>
            <w:div w:id="4712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3310">
      <w:bodyDiv w:val="1"/>
      <w:marLeft w:val="0"/>
      <w:marRight w:val="0"/>
      <w:marTop w:val="0"/>
      <w:marBottom w:val="0"/>
      <w:divBdr>
        <w:top w:val="none" w:sz="0" w:space="0" w:color="auto"/>
        <w:left w:val="none" w:sz="0" w:space="0" w:color="auto"/>
        <w:bottom w:val="none" w:sz="0" w:space="0" w:color="auto"/>
        <w:right w:val="none" w:sz="0" w:space="0" w:color="auto"/>
      </w:divBdr>
      <w:divsChild>
        <w:div w:id="2112896404">
          <w:marLeft w:val="0"/>
          <w:marRight w:val="0"/>
          <w:marTop w:val="0"/>
          <w:marBottom w:val="0"/>
          <w:divBdr>
            <w:top w:val="none" w:sz="0" w:space="0" w:color="auto"/>
            <w:left w:val="none" w:sz="0" w:space="0" w:color="auto"/>
            <w:bottom w:val="none" w:sz="0" w:space="0" w:color="auto"/>
            <w:right w:val="none" w:sz="0" w:space="0" w:color="auto"/>
          </w:divBdr>
          <w:divsChild>
            <w:div w:id="1429733448">
              <w:marLeft w:val="0"/>
              <w:marRight w:val="0"/>
              <w:marTop w:val="0"/>
              <w:marBottom w:val="0"/>
              <w:divBdr>
                <w:top w:val="none" w:sz="0" w:space="0" w:color="auto"/>
                <w:left w:val="none" w:sz="0" w:space="0" w:color="auto"/>
                <w:bottom w:val="none" w:sz="0" w:space="0" w:color="auto"/>
                <w:right w:val="none" w:sz="0" w:space="0" w:color="auto"/>
              </w:divBdr>
              <w:divsChild>
                <w:div w:id="197587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112">
          <w:marLeft w:val="0"/>
          <w:marRight w:val="0"/>
          <w:marTop w:val="0"/>
          <w:marBottom w:val="0"/>
          <w:divBdr>
            <w:top w:val="none" w:sz="0" w:space="0" w:color="auto"/>
            <w:left w:val="none" w:sz="0" w:space="0" w:color="auto"/>
            <w:bottom w:val="none" w:sz="0" w:space="0" w:color="auto"/>
            <w:right w:val="none" w:sz="0" w:space="0" w:color="auto"/>
          </w:divBdr>
          <w:divsChild>
            <w:div w:id="2046517352">
              <w:marLeft w:val="0"/>
              <w:marRight w:val="0"/>
              <w:marTop w:val="0"/>
              <w:marBottom w:val="0"/>
              <w:divBdr>
                <w:top w:val="none" w:sz="0" w:space="0" w:color="auto"/>
                <w:left w:val="none" w:sz="0" w:space="0" w:color="auto"/>
                <w:bottom w:val="none" w:sz="0" w:space="0" w:color="auto"/>
                <w:right w:val="none" w:sz="0" w:space="0" w:color="auto"/>
              </w:divBdr>
              <w:divsChild>
                <w:div w:id="19444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22041">
          <w:marLeft w:val="0"/>
          <w:marRight w:val="0"/>
          <w:marTop w:val="0"/>
          <w:marBottom w:val="0"/>
          <w:divBdr>
            <w:top w:val="none" w:sz="0" w:space="0" w:color="auto"/>
            <w:left w:val="none" w:sz="0" w:space="0" w:color="auto"/>
            <w:bottom w:val="none" w:sz="0" w:space="0" w:color="auto"/>
            <w:right w:val="none" w:sz="0" w:space="0" w:color="auto"/>
          </w:divBdr>
          <w:divsChild>
            <w:div w:id="341009172">
              <w:marLeft w:val="0"/>
              <w:marRight w:val="0"/>
              <w:marTop w:val="0"/>
              <w:marBottom w:val="0"/>
              <w:divBdr>
                <w:top w:val="none" w:sz="0" w:space="0" w:color="auto"/>
                <w:left w:val="none" w:sz="0" w:space="0" w:color="auto"/>
                <w:bottom w:val="none" w:sz="0" w:space="0" w:color="auto"/>
                <w:right w:val="none" w:sz="0" w:space="0" w:color="auto"/>
              </w:divBdr>
              <w:divsChild>
                <w:div w:id="86594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7693">
          <w:marLeft w:val="0"/>
          <w:marRight w:val="0"/>
          <w:marTop w:val="0"/>
          <w:marBottom w:val="0"/>
          <w:divBdr>
            <w:top w:val="none" w:sz="0" w:space="0" w:color="auto"/>
            <w:left w:val="none" w:sz="0" w:space="0" w:color="auto"/>
            <w:bottom w:val="none" w:sz="0" w:space="0" w:color="auto"/>
            <w:right w:val="none" w:sz="0" w:space="0" w:color="auto"/>
          </w:divBdr>
          <w:divsChild>
            <w:div w:id="119416969">
              <w:marLeft w:val="0"/>
              <w:marRight w:val="0"/>
              <w:marTop w:val="0"/>
              <w:marBottom w:val="0"/>
              <w:divBdr>
                <w:top w:val="none" w:sz="0" w:space="0" w:color="auto"/>
                <w:left w:val="none" w:sz="0" w:space="0" w:color="auto"/>
                <w:bottom w:val="none" w:sz="0" w:space="0" w:color="auto"/>
                <w:right w:val="none" w:sz="0" w:space="0" w:color="auto"/>
              </w:divBdr>
              <w:divsChild>
                <w:div w:id="7684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5323">
      <w:bodyDiv w:val="1"/>
      <w:marLeft w:val="0"/>
      <w:marRight w:val="0"/>
      <w:marTop w:val="0"/>
      <w:marBottom w:val="0"/>
      <w:divBdr>
        <w:top w:val="none" w:sz="0" w:space="0" w:color="auto"/>
        <w:left w:val="none" w:sz="0" w:space="0" w:color="auto"/>
        <w:bottom w:val="none" w:sz="0" w:space="0" w:color="auto"/>
        <w:right w:val="none" w:sz="0" w:space="0" w:color="auto"/>
      </w:divBdr>
      <w:divsChild>
        <w:div w:id="1010062073">
          <w:marLeft w:val="0"/>
          <w:marRight w:val="0"/>
          <w:marTop w:val="0"/>
          <w:marBottom w:val="0"/>
          <w:divBdr>
            <w:top w:val="none" w:sz="0" w:space="0" w:color="auto"/>
            <w:left w:val="none" w:sz="0" w:space="0" w:color="auto"/>
            <w:bottom w:val="none" w:sz="0" w:space="0" w:color="auto"/>
            <w:right w:val="none" w:sz="0" w:space="0" w:color="auto"/>
          </w:divBdr>
          <w:divsChild>
            <w:div w:id="2120298234">
              <w:marLeft w:val="0"/>
              <w:marRight w:val="0"/>
              <w:marTop w:val="0"/>
              <w:marBottom w:val="0"/>
              <w:divBdr>
                <w:top w:val="none" w:sz="0" w:space="0" w:color="auto"/>
                <w:left w:val="none" w:sz="0" w:space="0" w:color="auto"/>
                <w:bottom w:val="none" w:sz="0" w:space="0" w:color="auto"/>
                <w:right w:val="none" w:sz="0" w:space="0" w:color="auto"/>
              </w:divBdr>
              <w:divsChild>
                <w:div w:id="193227250">
                  <w:marLeft w:val="0"/>
                  <w:marRight w:val="0"/>
                  <w:marTop w:val="0"/>
                  <w:marBottom w:val="0"/>
                  <w:divBdr>
                    <w:top w:val="none" w:sz="0" w:space="0" w:color="auto"/>
                    <w:left w:val="none" w:sz="0" w:space="0" w:color="auto"/>
                    <w:bottom w:val="none" w:sz="0" w:space="0" w:color="auto"/>
                    <w:right w:val="none" w:sz="0" w:space="0" w:color="auto"/>
                  </w:divBdr>
                  <w:divsChild>
                    <w:div w:id="1860312510">
                      <w:marLeft w:val="0"/>
                      <w:marRight w:val="0"/>
                      <w:marTop w:val="0"/>
                      <w:marBottom w:val="0"/>
                      <w:divBdr>
                        <w:top w:val="none" w:sz="0" w:space="0" w:color="auto"/>
                        <w:left w:val="none" w:sz="0" w:space="0" w:color="auto"/>
                        <w:bottom w:val="none" w:sz="0" w:space="0" w:color="auto"/>
                        <w:right w:val="none" w:sz="0" w:space="0" w:color="auto"/>
                      </w:divBdr>
                      <w:divsChild>
                        <w:div w:id="900601003">
                          <w:marLeft w:val="0"/>
                          <w:marRight w:val="0"/>
                          <w:marTop w:val="0"/>
                          <w:marBottom w:val="0"/>
                          <w:divBdr>
                            <w:top w:val="none" w:sz="0" w:space="0" w:color="auto"/>
                            <w:left w:val="none" w:sz="0" w:space="0" w:color="auto"/>
                            <w:bottom w:val="none" w:sz="0" w:space="0" w:color="auto"/>
                            <w:right w:val="none" w:sz="0" w:space="0" w:color="auto"/>
                          </w:divBdr>
                          <w:divsChild>
                            <w:div w:id="12687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202194">
      <w:bodyDiv w:val="1"/>
      <w:marLeft w:val="0"/>
      <w:marRight w:val="0"/>
      <w:marTop w:val="0"/>
      <w:marBottom w:val="0"/>
      <w:divBdr>
        <w:top w:val="none" w:sz="0" w:space="0" w:color="auto"/>
        <w:left w:val="none" w:sz="0" w:space="0" w:color="auto"/>
        <w:bottom w:val="none" w:sz="0" w:space="0" w:color="auto"/>
        <w:right w:val="none" w:sz="0" w:space="0" w:color="auto"/>
      </w:divBdr>
      <w:divsChild>
        <w:div w:id="1607302036">
          <w:marLeft w:val="0"/>
          <w:marRight w:val="0"/>
          <w:marTop w:val="0"/>
          <w:marBottom w:val="0"/>
          <w:divBdr>
            <w:top w:val="none" w:sz="0" w:space="0" w:color="auto"/>
            <w:left w:val="none" w:sz="0" w:space="0" w:color="auto"/>
            <w:bottom w:val="none" w:sz="0" w:space="0" w:color="auto"/>
            <w:right w:val="none" w:sz="0" w:space="0" w:color="auto"/>
          </w:divBdr>
        </w:div>
        <w:div w:id="276717187">
          <w:marLeft w:val="0"/>
          <w:marRight w:val="0"/>
          <w:marTop w:val="0"/>
          <w:marBottom w:val="0"/>
          <w:divBdr>
            <w:top w:val="none" w:sz="0" w:space="0" w:color="auto"/>
            <w:left w:val="none" w:sz="0" w:space="0" w:color="auto"/>
            <w:bottom w:val="none" w:sz="0" w:space="0" w:color="auto"/>
            <w:right w:val="none" w:sz="0" w:space="0" w:color="auto"/>
          </w:divBdr>
        </w:div>
        <w:div w:id="1706103389">
          <w:marLeft w:val="0"/>
          <w:marRight w:val="0"/>
          <w:marTop w:val="0"/>
          <w:marBottom w:val="0"/>
          <w:divBdr>
            <w:top w:val="none" w:sz="0" w:space="0" w:color="auto"/>
            <w:left w:val="none" w:sz="0" w:space="0" w:color="auto"/>
            <w:bottom w:val="none" w:sz="0" w:space="0" w:color="auto"/>
            <w:right w:val="none" w:sz="0" w:space="0" w:color="auto"/>
          </w:divBdr>
        </w:div>
        <w:div w:id="256670300">
          <w:marLeft w:val="0"/>
          <w:marRight w:val="0"/>
          <w:marTop w:val="0"/>
          <w:marBottom w:val="0"/>
          <w:divBdr>
            <w:top w:val="none" w:sz="0" w:space="0" w:color="auto"/>
            <w:left w:val="none" w:sz="0" w:space="0" w:color="auto"/>
            <w:bottom w:val="none" w:sz="0" w:space="0" w:color="auto"/>
            <w:right w:val="none" w:sz="0" w:space="0" w:color="auto"/>
          </w:divBdr>
        </w:div>
        <w:div w:id="1272856483">
          <w:marLeft w:val="0"/>
          <w:marRight w:val="0"/>
          <w:marTop w:val="0"/>
          <w:marBottom w:val="0"/>
          <w:divBdr>
            <w:top w:val="none" w:sz="0" w:space="0" w:color="auto"/>
            <w:left w:val="none" w:sz="0" w:space="0" w:color="auto"/>
            <w:bottom w:val="none" w:sz="0" w:space="0" w:color="auto"/>
            <w:right w:val="none" w:sz="0" w:space="0" w:color="auto"/>
          </w:divBdr>
        </w:div>
        <w:div w:id="2108193691">
          <w:marLeft w:val="0"/>
          <w:marRight w:val="0"/>
          <w:marTop w:val="0"/>
          <w:marBottom w:val="0"/>
          <w:divBdr>
            <w:top w:val="none" w:sz="0" w:space="0" w:color="auto"/>
            <w:left w:val="none" w:sz="0" w:space="0" w:color="auto"/>
            <w:bottom w:val="none" w:sz="0" w:space="0" w:color="auto"/>
            <w:right w:val="none" w:sz="0" w:space="0" w:color="auto"/>
          </w:divBdr>
        </w:div>
        <w:div w:id="490828569">
          <w:marLeft w:val="0"/>
          <w:marRight w:val="0"/>
          <w:marTop w:val="0"/>
          <w:marBottom w:val="0"/>
          <w:divBdr>
            <w:top w:val="none" w:sz="0" w:space="0" w:color="auto"/>
            <w:left w:val="none" w:sz="0" w:space="0" w:color="auto"/>
            <w:bottom w:val="none" w:sz="0" w:space="0" w:color="auto"/>
            <w:right w:val="none" w:sz="0" w:space="0" w:color="auto"/>
          </w:divBdr>
        </w:div>
        <w:div w:id="594902205">
          <w:marLeft w:val="0"/>
          <w:marRight w:val="0"/>
          <w:marTop w:val="0"/>
          <w:marBottom w:val="0"/>
          <w:divBdr>
            <w:top w:val="none" w:sz="0" w:space="0" w:color="auto"/>
            <w:left w:val="none" w:sz="0" w:space="0" w:color="auto"/>
            <w:bottom w:val="none" w:sz="0" w:space="0" w:color="auto"/>
            <w:right w:val="none" w:sz="0" w:space="0" w:color="auto"/>
          </w:divBdr>
        </w:div>
        <w:div w:id="44256477">
          <w:marLeft w:val="0"/>
          <w:marRight w:val="0"/>
          <w:marTop w:val="0"/>
          <w:marBottom w:val="0"/>
          <w:divBdr>
            <w:top w:val="none" w:sz="0" w:space="0" w:color="auto"/>
            <w:left w:val="none" w:sz="0" w:space="0" w:color="auto"/>
            <w:bottom w:val="none" w:sz="0" w:space="0" w:color="auto"/>
            <w:right w:val="none" w:sz="0" w:space="0" w:color="auto"/>
          </w:divBdr>
        </w:div>
        <w:div w:id="1503617612">
          <w:marLeft w:val="0"/>
          <w:marRight w:val="0"/>
          <w:marTop w:val="0"/>
          <w:marBottom w:val="0"/>
          <w:divBdr>
            <w:top w:val="none" w:sz="0" w:space="0" w:color="auto"/>
            <w:left w:val="none" w:sz="0" w:space="0" w:color="auto"/>
            <w:bottom w:val="none" w:sz="0" w:space="0" w:color="auto"/>
            <w:right w:val="none" w:sz="0" w:space="0" w:color="auto"/>
          </w:divBdr>
        </w:div>
        <w:div w:id="760830292">
          <w:marLeft w:val="0"/>
          <w:marRight w:val="0"/>
          <w:marTop w:val="0"/>
          <w:marBottom w:val="0"/>
          <w:divBdr>
            <w:top w:val="none" w:sz="0" w:space="0" w:color="auto"/>
            <w:left w:val="none" w:sz="0" w:space="0" w:color="auto"/>
            <w:bottom w:val="none" w:sz="0" w:space="0" w:color="auto"/>
            <w:right w:val="none" w:sz="0" w:space="0" w:color="auto"/>
          </w:divBdr>
        </w:div>
        <w:div w:id="476461620">
          <w:marLeft w:val="0"/>
          <w:marRight w:val="0"/>
          <w:marTop w:val="0"/>
          <w:marBottom w:val="0"/>
          <w:divBdr>
            <w:top w:val="none" w:sz="0" w:space="0" w:color="auto"/>
            <w:left w:val="none" w:sz="0" w:space="0" w:color="auto"/>
            <w:bottom w:val="none" w:sz="0" w:space="0" w:color="auto"/>
            <w:right w:val="none" w:sz="0" w:space="0" w:color="auto"/>
          </w:divBdr>
        </w:div>
        <w:div w:id="109981315">
          <w:marLeft w:val="0"/>
          <w:marRight w:val="0"/>
          <w:marTop w:val="0"/>
          <w:marBottom w:val="0"/>
          <w:divBdr>
            <w:top w:val="none" w:sz="0" w:space="0" w:color="auto"/>
            <w:left w:val="none" w:sz="0" w:space="0" w:color="auto"/>
            <w:bottom w:val="none" w:sz="0" w:space="0" w:color="auto"/>
            <w:right w:val="none" w:sz="0" w:space="0" w:color="auto"/>
          </w:divBdr>
        </w:div>
        <w:div w:id="2129424286">
          <w:marLeft w:val="0"/>
          <w:marRight w:val="0"/>
          <w:marTop w:val="0"/>
          <w:marBottom w:val="0"/>
          <w:divBdr>
            <w:top w:val="none" w:sz="0" w:space="0" w:color="auto"/>
            <w:left w:val="none" w:sz="0" w:space="0" w:color="auto"/>
            <w:bottom w:val="none" w:sz="0" w:space="0" w:color="auto"/>
            <w:right w:val="none" w:sz="0" w:space="0" w:color="auto"/>
          </w:divBdr>
        </w:div>
        <w:div w:id="870149941">
          <w:marLeft w:val="0"/>
          <w:marRight w:val="0"/>
          <w:marTop w:val="0"/>
          <w:marBottom w:val="0"/>
          <w:divBdr>
            <w:top w:val="none" w:sz="0" w:space="0" w:color="auto"/>
            <w:left w:val="none" w:sz="0" w:space="0" w:color="auto"/>
            <w:bottom w:val="none" w:sz="0" w:space="0" w:color="auto"/>
            <w:right w:val="none" w:sz="0" w:space="0" w:color="auto"/>
          </w:divBdr>
        </w:div>
        <w:div w:id="1942298667">
          <w:marLeft w:val="0"/>
          <w:marRight w:val="0"/>
          <w:marTop w:val="0"/>
          <w:marBottom w:val="0"/>
          <w:divBdr>
            <w:top w:val="none" w:sz="0" w:space="0" w:color="auto"/>
            <w:left w:val="none" w:sz="0" w:space="0" w:color="auto"/>
            <w:bottom w:val="none" w:sz="0" w:space="0" w:color="auto"/>
            <w:right w:val="none" w:sz="0" w:space="0" w:color="auto"/>
          </w:divBdr>
        </w:div>
        <w:div w:id="880823129">
          <w:marLeft w:val="0"/>
          <w:marRight w:val="0"/>
          <w:marTop w:val="0"/>
          <w:marBottom w:val="0"/>
          <w:divBdr>
            <w:top w:val="none" w:sz="0" w:space="0" w:color="auto"/>
            <w:left w:val="none" w:sz="0" w:space="0" w:color="auto"/>
            <w:bottom w:val="none" w:sz="0" w:space="0" w:color="auto"/>
            <w:right w:val="none" w:sz="0" w:space="0" w:color="auto"/>
          </w:divBdr>
        </w:div>
        <w:div w:id="572089249">
          <w:marLeft w:val="0"/>
          <w:marRight w:val="0"/>
          <w:marTop w:val="0"/>
          <w:marBottom w:val="0"/>
          <w:divBdr>
            <w:top w:val="none" w:sz="0" w:space="0" w:color="auto"/>
            <w:left w:val="none" w:sz="0" w:space="0" w:color="auto"/>
            <w:bottom w:val="none" w:sz="0" w:space="0" w:color="auto"/>
            <w:right w:val="none" w:sz="0" w:space="0" w:color="auto"/>
          </w:divBdr>
        </w:div>
        <w:div w:id="1131557290">
          <w:marLeft w:val="0"/>
          <w:marRight w:val="0"/>
          <w:marTop w:val="0"/>
          <w:marBottom w:val="0"/>
          <w:divBdr>
            <w:top w:val="none" w:sz="0" w:space="0" w:color="auto"/>
            <w:left w:val="none" w:sz="0" w:space="0" w:color="auto"/>
            <w:bottom w:val="none" w:sz="0" w:space="0" w:color="auto"/>
            <w:right w:val="none" w:sz="0" w:space="0" w:color="auto"/>
          </w:divBdr>
        </w:div>
        <w:div w:id="1870337069">
          <w:marLeft w:val="0"/>
          <w:marRight w:val="0"/>
          <w:marTop w:val="0"/>
          <w:marBottom w:val="0"/>
          <w:divBdr>
            <w:top w:val="none" w:sz="0" w:space="0" w:color="auto"/>
            <w:left w:val="none" w:sz="0" w:space="0" w:color="auto"/>
            <w:bottom w:val="none" w:sz="0" w:space="0" w:color="auto"/>
            <w:right w:val="none" w:sz="0" w:space="0" w:color="auto"/>
          </w:divBdr>
        </w:div>
        <w:div w:id="258292961">
          <w:marLeft w:val="0"/>
          <w:marRight w:val="0"/>
          <w:marTop w:val="0"/>
          <w:marBottom w:val="0"/>
          <w:divBdr>
            <w:top w:val="none" w:sz="0" w:space="0" w:color="auto"/>
            <w:left w:val="none" w:sz="0" w:space="0" w:color="auto"/>
            <w:bottom w:val="none" w:sz="0" w:space="0" w:color="auto"/>
            <w:right w:val="none" w:sz="0" w:space="0" w:color="auto"/>
          </w:divBdr>
        </w:div>
        <w:div w:id="522982616">
          <w:marLeft w:val="0"/>
          <w:marRight w:val="0"/>
          <w:marTop w:val="0"/>
          <w:marBottom w:val="0"/>
          <w:divBdr>
            <w:top w:val="none" w:sz="0" w:space="0" w:color="auto"/>
            <w:left w:val="none" w:sz="0" w:space="0" w:color="auto"/>
            <w:bottom w:val="none" w:sz="0" w:space="0" w:color="auto"/>
            <w:right w:val="none" w:sz="0" w:space="0" w:color="auto"/>
          </w:divBdr>
        </w:div>
        <w:div w:id="1083068353">
          <w:marLeft w:val="0"/>
          <w:marRight w:val="0"/>
          <w:marTop w:val="0"/>
          <w:marBottom w:val="0"/>
          <w:divBdr>
            <w:top w:val="none" w:sz="0" w:space="0" w:color="auto"/>
            <w:left w:val="none" w:sz="0" w:space="0" w:color="auto"/>
            <w:bottom w:val="none" w:sz="0" w:space="0" w:color="auto"/>
            <w:right w:val="none" w:sz="0" w:space="0" w:color="auto"/>
          </w:divBdr>
        </w:div>
        <w:div w:id="1126779453">
          <w:marLeft w:val="0"/>
          <w:marRight w:val="0"/>
          <w:marTop w:val="0"/>
          <w:marBottom w:val="0"/>
          <w:divBdr>
            <w:top w:val="none" w:sz="0" w:space="0" w:color="auto"/>
            <w:left w:val="none" w:sz="0" w:space="0" w:color="auto"/>
            <w:bottom w:val="none" w:sz="0" w:space="0" w:color="auto"/>
            <w:right w:val="none" w:sz="0" w:space="0" w:color="auto"/>
          </w:divBdr>
        </w:div>
        <w:div w:id="452870823">
          <w:marLeft w:val="0"/>
          <w:marRight w:val="0"/>
          <w:marTop w:val="0"/>
          <w:marBottom w:val="0"/>
          <w:divBdr>
            <w:top w:val="none" w:sz="0" w:space="0" w:color="auto"/>
            <w:left w:val="none" w:sz="0" w:space="0" w:color="auto"/>
            <w:bottom w:val="none" w:sz="0" w:space="0" w:color="auto"/>
            <w:right w:val="none" w:sz="0" w:space="0" w:color="auto"/>
          </w:divBdr>
        </w:div>
        <w:div w:id="444427317">
          <w:marLeft w:val="0"/>
          <w:marRight w:val="0"/>
          <w:marTop w:val="0"/>
          <w:marBottom w:val="0"/>
          <w:divBdr>
            <w:top w:val="none" w:sz="0" w:space="0" w:color="auto"/>
            <w:left w:val="none" w:sz="0" w:space="0" w:color="auto"/>
            <w:bottom w:val="none" w:sz="0" w:space="0" w:color="auto"/>
            <w:right w:val="none" w:sz="0" w:space="0" w:color="auto"/>
          </w:divBdr>
        </w:div>
        <w:div w:id="1659072888">
          <w:marLeft w:val="0"/>
          <w:marRight w:val="0"/>
          <w:marTop w:val="0"/>
          <w:marBottom w:val="0"/>
          <w:divBdr>
            <w:top w:val="none" w:sz="0" w:space="0" w:color="auto"/>
            <w:left w:val="none" w:sz="0" w:space="0" w:color="auto"/>
            <w:bottom w:val="none" w:sz="0" w:space="0" w:color="auto"/>
            <w:right w:val="none" w:sz="0" w:space="0" w:color="auto"/>
          </w:divBdr>
        </w:div>
        <w:div w:id="886066796">
          <w:marLeft w:val="0"/>
          <w:marRight w:val="0"/>
          <w:marTop w:val="0"/>
          <w:marBottom w:val="0"/>
          <w:divBdr>
            <w:top w:val="none" w:sz="0" w:space="0" w:color="auto"/>
            <w:left w:val="none" w:sz="0" w:space="0" w:color="auto"/>
            <w:bottom w:val="none" w:sz="0" w:space="0" w:color="auto"/>
            <w:right w:val="none" w:sz="0" w:space="0" w:color="auto"/>
          </w:divBdr>
        </w:div>
        <w:div w:id="623586170">
          <w:marLeft w:val="0"/>
          <w:marRight w:val="0"/>
          <w:marTop w:val="0"/>
          <w:marBottom w:val="0"/>
          <w:divBdr>
            <w:top w:val="none" w:sz="0" w:space="0" w:color="auto"/>
            <w:left w:val="none" w:sz="0" w:space="0" w:color="auto"/>
            <w:bottom w:val="none" w:sz="0" w:space="0" w:color="auto"/>
            <w:right w:val="none" w:sz="0" w:space="0" w:color="auto"/>
          </w:divBdr>
        </w:div>
        <w:div w:id="1983122537">
          <w:marLeft w:val="0"/>
          <w:marRight w:val="0"/>
          <w:marTop w:val="0"/>
          <w:marBottom w:val="0"/>
          <w:divBdr>
            <w:top w:val="none" w:sz="0" w:space="0" w:color="auto"/>
            <w:left w:val="none" w:sz="0" w:space="0" w:color="auto"/>
            <w:bottom w:val="none" w:sz="0" w:space="0" w:color="auto"/>
            <w:right w:val="none" w:sz="0" w:space="0" w:color="auto"/>
          </w:divBdr>
        </w:div>
        <w:div w:id="345910284">
          <w:marLeft w:val="0"/>
          <w:marRight w:val="0"/>
          <w:marTop w:val="0"/>
          <w:marBottom w:val="0"/>
          <w:divBdr>
            <w:top w:val="none" w:sz="0" w:space="0" w:color="auto"/>
            <w:left w:val="none" w:sz="0" w:space="0" w:color="auto"/>
            <w:bottom w:val="none" w:sz="0" w:space="0" w:color="auto"/>
            <w:right w:val="none" w:sz="0" w:space="0" w:color="auto"/>
          </w:divBdr>
        </w:div>
        <w:div w:id="1849634555">
          <w:marLeft w:val="0"/>
          <w:marRight w:val="0"/>
          <w:marTop w:val="0"/>
          <w:marBottom w:val="0"/>
          <w:divBdr>
            <w:top w:val="none" w:sz="0" w:space="0" w:color="auto"/>
            <w:left w:val="none" w:sz="0" w:space="0" w:color="auto"/>
            <w:bottom w:val="none" w:sz="0" w:space="0" w:color="auto"/>
            <w:right w:val="none" w:sz="0" w:space="0" w:color="auto"/>
          </w:divBdr>
        </w:div>
        <w:div w:id="1479573271">
          <w:marLeft w:val="0"/>
          <w:marRight w:val="0"/>
          <w:marTop w:val="0"/>
          <w:marBottom w:val="0"/>
          <w:divBdr>
            <w:top w:val="none" w:sz="0" w:space="0" w:color="auto"/>
            <w:left w:val="none" w:sz="0" w:space="0" w:color="auto"/>
            <w:bottom w:val="none" w:sz="0" w:space="0" w:color="auto"/>
            <w:right w:val="none" w:sz="0" w:space="0" w:color="auto"/>
          </w:divBdr>
        </w:div>
        <w:div w:id="808136986">
          <w:marLeft w:val="0"/>
          <w:marRight w:val="0"/>
          <w:marTop w:val="0"/>
          <w:marBottom w:val="0"/>
          <w:divBdr>
            <w:top w:val="none" w:sz="0" w:space="0" w:color="auto"/>
            <w:left w:val="none" w:sz="0" w:space="0" w:color="auto"/>
            <w:bottom w:val="none" w:sz="0" w:space="0" w:color="auto"/>
            <w:right w:val="none" w:sz="0" w:space="0" w:color="auto"/>
          </w:divBdr>
        </w:div>
        <w:div w:id="1164978960">
          <w:marLeft w:val="0"/>
          <w:marRight w:val="0"/>
          <w:marTop w:val="0"/>
          <w:marBottom w:val="0"/>
          <w:divBdr>
            <w:top w:val="none" w:sz="0" w:space="0" w:color="auto"/>
            <w:left w:val="none" w:sz="0" w:space="0" w:color="auto"/>
            <w:bottom w:val="none" w:sz="0" w:space="0" w:color="auto"/>
            <w:right w:val="none" w:sz="0" w:space="0" w:color="auto"/>
          </w:divBdr>
        </w:div>
        <w:div w:id="709652405">
          <w:marLeft w:val="0"/>
          <w:marRight w:val="0"/>
          <w:marTop w:val="0"/>
          <w:marBottom w:val="0"/>
          <w:divBdr>
            <w:top w:val="none" w:sz="0" w:space="0" w:color="auto"/>
            <w:left w:val="none" w:sz="0" w:space="0" w:color="auto"/>
            <w:bottom w:val="none" w:sz="0" w:space="0" w:color="auto"/>
            <w:right w:val="none" w:sz="0" w:space="0" w:color="auto"/>
          </w:divBdr>
        </w:div>
        <w:div w:id="545415620">
          <w:marLeft w:val="0"/>
          <w:marRight w:val="0"/>
          <w:marTop w:val="0"/>
          <w:marBottom w:val="0"/>
          <w:divBdr>
            <w:top w:val="none" w:sz="0" w:space="0" w:color="auto"/>
            <w:left w:val="none" w:sz="0" w:space="0" w:color="auto"/>
            <w:bottom w:val="none" w:sz="0" w:space="0" w:color="auto"/>
            <w:right w:val="none" w:sz="0" w:space="0" w:color="auto"/>
          </w:divBdr>
        </w:div>
        <w:div w:id="1226648214">
          <w:marLeft w:val="0"/>
          <w:marRight w:val="0"/>
          <w:marTop w:val="0"/>
          <w:marBottom w:val="0"/>
          <w:divBdr>
            <w:top w:val="none" w:sz="0" w:space="0" w:color="auto"/>
            <w:left w:val="none" w:sz="0" w:space="0" w:color="auto"/>
            <w:bottom w:val="none" w:sz="0" w:space="0" w:color="auto"/>
            <w:right w:val="none" w:sz="0" w:space="0" w:color="auto"/>
          </w:divBdr>
        </w:div>
        <w:div w:id="1299917821">
          <w:marLeft w:val="0"/>
          <w:marRight w:val="0"/>
          <w:marTop w:val="0"/>
          <w:marBottom w:val="0"/>
          <w:divBdr>
            <w:top w:val="none" w:sz="0" w:space="0" w:color="auto"/>
            <w:left w:val="none" w:sz="0" w:space="0" w:color="auto"/>
            <w:bottom w:val="none" w:sz="0" w:space="0" w:color="auto"/>
            <w:right w:val="none" w:sz="0" w:space="0" w:color="auto"/>
          </w:divBdr>
        </w:div>
        <w:div w:id="793603180">
          <w:marLeft w:val="0"/>
          <w:marRight w:val="0"/>
          <w:marTop w:val="0"/>
          <w:marBottom w:val="0"/>
          <w:divBdr>
            <w:top w:val="none" w:sz="0" w:space="0" w:color="auto"/>
            <w:left w:val="none" w:sz="0" w:space="0" w:color="auto"/>
            <w:bottom w:val="none" w:sz="0" w:space="0" w:color="auto"/>
            <w:right w:val="none" w:sz="0" w:space="0" w:color="auto"/>
          </w:divBdr>
        </w:div>
        <w:div w:id="630523075">
          <w:marLeft w:val="0"/>
          <w:marRight w:val="0"/>
          <w:marTop w:val="0"/>
          <w:marBottom w:val="0"/>
          <w:divBdr>
            <w:top w:val="none" w:sz="0" w:space="0" w:color="auto"/>
            <w:left w:val="none" w:sz="0" w:space="0" w:color="auto"/>
            <w:bottom w:val="none" w:sz="0" w:space="0" w:color="auto"/>
            <w:right w:val="none" w:sz="0" w:space="0" w:color="auto"/>
          </w:divBdr>
        </w:div>
        <w:div w:id="670377826">
          <w:marLeft w:val="0"/>
          <w:marRight w:val="0"/>
          <w:marTop w:val="0"/>
          <w:marBottom w:val="0"/>
          <w:divBdr>
            <w:top w:val="none" w:sz="0" w:space="0" w:color="auto"/>
            <w:left w:val="none" w:sz="0" w:space="0" w:color="auto"/>
            <w:bottom w:val="none" w:sz="0" w:space="0" w:color="auto"/>
            <w:right w:val="none" w:sz="0" w:space="0" w:color="auto"/>
          </w:divBdr>
        </w:div>
        <w:div w:id="1552426529">
          <w:marLeft w:val="0"/>
          <w:marRight w:val="0"/>
          <w:marTop w:val="0"/>
          <w:marBottom w:val="0"/>
          <w:divBdr>
            <w:top w:val="none" w:sz="0" w:space="0" w:color="auto"/>
            <w:left w:val="none" w:sz="0" w:space="0" w:color="auto"/>
            <w:bottom w:val="none" w:sz="0" w:space="0" w:color="auto"/>
            <w:right w:val="none" w:sz="0" w:space="0" w:color="auto"/>
          </w:divBdr>
        </w:div>
        <w:div w:id="1584678771">
          <w:marLeft w:val="0"/>
          <w:marRight w:val="0"/>
          <w:marTop w:val="0"/>
          <w:marBottom w:val="0"/>
          <w:divBdr>
            <w:top w:val="none" w:sz="0" w:space="0" w:color="auto"/>
            <w:left w:val="none" w:sz="0" w:space="0" w:color="auto"/>
            <w:bottom w:val="none" w:sz="0" w:space="0" w:color="auto"/>
            <w:right w:val="none" w:sz="0" w:space="0" w:color="auto"/>
          </w:divBdr>
        </w:div>
        <w:div w:id="301546127">
          <w:marLeft w:val="0"/>
          <w:marRight w:val="0"/>
          <w:marTop w:val="0"/>
          <w:marBottom w:val="0"/>
          <w:divBdr>
            <w:top w:val="none" w:sz="0" w:space="0" w:color="auto"/>
            <w:left w:val="none" w:sz="0" w:space="0" w:color="auto"/>
            <w:bottom w:val="none" w:sz="0" w:space="0" w:color="auto"/>
            <w:right w:val="none" w:sz="0" w:space="0" w:color="auto"/>
          </w:divBdr>
        </w:div>
        <w:div w:id="305549343">
          <w:marLeft w:val="0"/>
          <w:marRight w:val="0"/>
          <w:marTop w:val="0"/>
          <w:marBottom w:val="0"/>
          <w:divBdr>
            <w:top w:val="none" w:sz="0" w:space="0" w:color="auto"/>
            <w:left w:val="none" w:sz="0" w:space="0" w:color="auto"/>
            <w:bottom w:val="none" w:sz="0" w:space="0" w:color="auto"/>
            <w:right w:val="none" w:sz="0" w:space="0" w:color="auto"/>
          </w:divBdr>
        </w:div>
      </w:divsChild>
    </w:div>
    <w:div w:id="1272013174">
      <w:bodyDiv w:val="1"/>
      <w:marLeft w:val="0"/>
      <w:marRight w:val="0"/>
      <w:marTop w:val="0"/>
      <w:marBottom w:val="0"/>
      <w:divBdr>
        <w:top w:val="none" w:sz="0" w:space="0" w:color="auto"/>
        <w:left w:val="none" w:sz="0" w:space="0" w:color="auto"/>
        <w:bottom w:val="none" w:sz="0" w:space="0" w:color="auto"/>
        <w:right w:val="none" w:sz="0" w:space="0" w:color="auto"/>
      </w:divBdr>
    </w:div>
    <w:div w:id="1315183643">
      <w:bodyDiv w:val="1"/>
      <w:marLeft w:val="0"/>
      <w:marRight w:val="0"/>
      <w:marTop w:val="0"/>
      <w:marBottom w:val="0"/>
      <w:divBdr>
        <w:top w:val="none" w:sz="0" w:space="0" w:color="auto"/>
        <w:left w:val="none" w:sz="0" w:space="0" w:color="auto"/>
        <w:bottom w:val="none" w:sz="0" w:space="0" w:color="auto"/>
        <w:right w:val="none" w:sz="0" w:space="0" w:color="auto"/>
      </w:divBdr>
      <w:divsChild>
        <w:div w:id="800194809">
          <w:marLeft w:val="0"/>
          <w:marRight w:val="0"/>
          <w:marTop w:val="0"/>
          <w:marBottom w:val="0"/>
          <w:divBdr>
            <w:top w:val="none" w:sz="0" w:space="0" w:color="auto"/>
            <w:left w:val="none" w:sz="0" w:space="0" w:color="auto"/>
            <w:bottom w:val="none" w:sz="0" w:space="0" w:color="auto"/>
            <w:right w:val="none" w:sz="0" w:space="0" w:color="auto"/>
          </w:divBdr>
          <w:divsChild>
            <w:div w:id="1134715510">
              <w:marLeft w:val="0"/>
              <w:marRight w:val="0"/>
              <w:marTop w:val="0"/>
              <w:marBottom w:val="0"/>
              <w:divBdr>
                <w:top w:val="none" w:sz="0" w:space="0" w:color="auto"/>
                <w:left w:val="none" w:sz="0" w:space="0" w:color="auto"/>
                <w:bottom w:val="none" w:sz="0" w:space="0" w:color="auto"/>
                <w:right w:val="none" w:sz="0" w:space="0" w:color="auto"/>
              </w:divBdr>
              <w:divsChild>
                <w:div w:id="19054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12355">
          <w:marLeft w:val="0"/>
          <w:marRight w:val="0"/>
          <w:marTop w:val="0"/>
          <w:marBottom w:val="0"/>
          <w:divBdr>
            <w:top w:val="none" w:sz="0" w:space="0" w:color="auto"/>
            <w:left w:val="none" w:sz="0" w:space="0" w:color="auto"/>
            <w:bottom w:val="none" w:sz="0" w:space="0" w:color="auto"/>
            <w:right w:val="none" w:sz="0" w:space="0" w:color="auto"/>
          </w:divBdr>
          <w:divsChild>
            <w:div w:id="766578889">
              <w:marLeft w:val="0"/>
              <w:marRight w:val="0"/>
              <w:marTop w:val="0"/>
              <w:marBottom w:val="0"/>
              <w:divBdr>
                <w:top w:val="none" w:sz="0" w:space="0" w:color="auto"/>
                <w:left w:val="none" w:sz="0" w:space="0" w:color="auto"/>
                <w:bottom w:val="none" w:sz="0" w:space="0" w:color="auto"/>
                <w:right w:val="none" w:sz="0" w:space="0" w:color="auto"/>
              </w:divBdr>
              <w:divsChild>
                <w:div w:id="13234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0261">
          <w:marLeft w:val="0"/>
          <w:marRight w:val="0"/>
          <w:marTop w:val="0"/>
          <w:marBottom w:val="0"/>
          <w:divBdr>
            <w:top w:val="none" w:sz="0" w:space="0" w:color="auto"/>
            <w:left w:val="none" w:sz="0" w:space="0" w:color="auto"/>
            <w:bottom w:val="none" w:sz="0" w:space="0" w:color="auto"/>
            <w:right w:val="none" w:sz="0" w:space="0" w:color="auto"/>
          </w:divBdr>
          <w:divsChild>
            <w:div w:id="1398282294">
              <w:marLeft w:val="0"/>
              <w:marRight w:val="0"/>
              <w:marTop w:val="0"/>
              <w:marBottom w:val="0"/>
              <w:divBdr>
                <w:top w:val="none" w:sz="0" w:space="0" w:color="auto"/>
                <w:left w:val="none" w:sz="0" w:space="0" w:color="auto"/>
                <w:bottom w:val="none" w:sz="0" w:space="0" w:color="auto"/>
                <w:right w:val="none" w:sz="0" w:space="0" w:color="auto"/>
              </w:divBdr>
              <w:divsChild>
                <w:div w:id="17647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2128">
          <w:marLeft w:val="0"/>
          <w:marRight w:val="0"/>
          <w:marTop w:val="0"/>
          <w:marBottom w:val="0"/>
          <w:divBdr>
            <w:top w:val="none" w:sz="0" w:space="0" w:color="auto"/>
            <w:left w:val="none" w:sz="0" w:space="0" w:color="auto"/>
            <w:bottom w:val="none" w:sz="0" w:space="0" w:color="auto"/>
            <w:right w:val="none" w:sz="0" w:space="0" w:color="auto"/>
          </w:divBdr>
          <w:divsChild>
            <w:div w:id="1223056066">
              <w:marLeft w:val="0"/>
              <w:marRight w:val="0"/>
              <w:marTop w:val="0"/>
              <w:marBottom w:val="0"/>
              <w:divBdr>
                <w:top w:val="none" w:sz="0" w:space="0" w:color="auto"/>
                <w:left w:val="none" w:sz="0" w:space="0" w:color="auto"/>
                <w:bottom w:val="none" w:sz="0" w:space="0" w:color="auto"/>
                <w:right w:val="none" w:sz="0" w:space="0" w:color="auto"/>
              </w:divBdr>
              <w:divsChild>
                <w:div w:id="82786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722078">
      <w:bodyDiv w:val="1"/>
      <w:marLeft w:val="0"/>
      <w:marRight w:val="0"/>
      <w:marTop w:val="0"/>
      <w:marBottom w:val="0"/>
      <w:divBdr>
        <w:top w:val="none" w:sz="0" w:space="0" w:color="auto"/>
        <w:left w:val="none" w:sz="0" w:space="0" w:color="auto"/>
        <w:bottom w:val="none" w:sz="0" w:space="0" w:color="auto"/>
        <w:right w:val="none" w:sz="0" w:space="0" w:color="auto"/>
      </w:divBdr>
      <w:divsChild>
        <w:div w:id="453257768">
          <w:marLeft w:val="0"/>
          <w:marRight w:val="0"/>
          <w:marTop w:val="0"/>
          <w:marBottom w:val="0"/>
          <w:divBdr>
            <w:top w:val="none" w:sz="0" w:space="0" w:color="auto"/>
            <w:left w:val="none" w:sz="0" w:space="0" w:color="auto"/>
            <w:bottom w:val="none" w:sz="0" w:space="0" w:color="auto"/>
            <w:right w:val="none" w:sz="0" w:space="0" w:color="auto"/>
          </w:divBdr>
          <w:divsChild>
            <w:div w:id="1886720482">
              <w:marLeft w:val="0"/>
              <w:marRight w:val="0"/>
              <w:marTop w:val="0"/>
              <w:marBottom w:val="0"/>
              <w:divBdr>
                <w:top w:val="none" w:sz="0" w:space="0" w:color="auto"/>
                <w:left w:val="none" w:sz="0" w:space="0" w:color="auto"/>
                <w:bottom w:val="none" w:sz="0" w:space="0" w:color="auto"/>
                <w:right w:val="none" w:sz="0" w:space="0" w:color="auto"/>
              </w:divBdr>
              <w:divsChild>
                <w:div w:id="205142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533407">
      <w:bodyDiv w:val="1"/>
      <w:marLeft w:val="0"/>
      <w:marRight w:val="0"/>
      <w:marTop w:val="0"/>
      <w:marBottom w:val="0"/>
      <w:divBdr>
        <w:top w:val="none" w:sz="0" w:space="0" w:color="auto"/>
        <w:left w:val="none" w:sz="0" w:space="0" w:color="auto"/>
        <w:bottom w:val="none" w:sz="0" w:space="0" w:color="auto"/>
        <w:right w:val="none" w:sz="0" w:space="0" w:color="auto"/>
      </w:divBdr>
      <w:divsChild>
        <w:div w:id="503251123">
          <w:marLeft w:val="0"/>
          <w:marRight w:val="0"/>
          <w:marTop w:val="0"/>
          <w:marBottom w:val="0"/>
          <w:divBdr>
            <w:top w:val="none" w:sz="0" w:space="0" w:color="auto"/>
            <w:left w:val="none" w:sz="0" w:space="0" w:color="auto"/>
            <w:bottom w:val="none" w:sz="0" w:space="0" w:color="auto"/>
            <w:right w:val="none" w:sz="0" w:space="0" w:color="auto"/>
          </w:divBdr>
        </w:div>
      </w:divsChild>
    </w:div>
    <w:div w:id="1379091640">
      <w:bodyDiv w:val="1"/>
      <w:marLeft w:val="0"/>
      <w:marRight w:val="0"/>
      <w:marTop w:val="0"/>
      <w:marBottom w:val="0"/>
      <w:divBdr>
        <w:top w:val="none" w:sz="0" w:space="0" w:color="auto"/>
        <w:left w:val="none" w:sz="0" w:space="0" w:color="auto"/>
        <w:bottom w:val="none" w:sz="0" w:space="0" w:color="auto"/>
        <w:right w:val="none" w:sz="0" w:space="0" w:color="auto"/>
      </w:divBdr>
      <w:divsChild>
        <w:div w:id="1773090572">
          <w:marLeft w:val="3000"/>
          <w:marRight w:val="0"/>
          <w:marTop w:val="0"/>
          <w:marBottom w:val="0"/>
          <w:divBdr>
            <w:top w:val="none" w:sz="0" w:space="0" w:color="auto"/>
            <w:left w:val="single" w:sz="6" w:space="8" w:color="555555"/>
            <w:bottom w:val="single" w:sz="24" w:space="8" w:color="000000"/>
            <w:right w:val="none" w:sz="0" w:space="0" w:color="auto"/>
          </w:divBdr>
          <w:divsChild>
            <w:div w:id="317926492">
              <w:marLeft w:val="0"/>
              <w:marRight w:val="0"/>
              <w:marTop w:val="0"/>
              <w:marBottom w:val="0"/>
              <w:divBdr>
                <w:top w:val="single" w:sz="12" w:space="0" w:color="DCDCDC"/>
                <w:left w:val="single" w:sz="12" w:space="0" w:color="DCDCDC"/>
                <w:bottom w:val="single" w:sz="12" w:space="0" w:color="DCDCDC"/>
                <w:right w:val="single" w:sz="12" w:space="0" w:color="DCDCDC"/>
              </w:divBdr>
              <w:divsChild>
                <w:div w:id="1476098040">
                  <w:marLeft w:val="75"/>
                  <w:marRight w:val="0"/>
                  <w:marTop w:val="0"/>
                  <w:marBottom w:val="0"/>
                  <w:divBdr>
                    <w:top w:val="none" w:sz="0" w:space="0" w:color="auto"/>
                    <w:left w:val="none" w:sz="0" w:space="0" w:color="auto"/>
                    <w:bottom w:val="none" w:sz="0" w:space="0" w:color="auto"/>
                    <w:right w:val="none" w:sz="0" w:space="0" w:color="auto"/>
                  </w:divBdr>
                  <w:divsChild>
                    <w:div w:id="16036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284698">
      <w:bodyDiv w:val="1"/>
      <w:marLeft w:val="0"/>
      <w:marRight w:val="0"/>
      <w:marTop w:val="0"/>
      <w:marBottom w:val="0"/>
      <w:divBdr>
        <w:top w:val="none" w:sz="0" w:space="0" w:color="auto"/>
        <w:left w:val="none" w:sz="0" w:space="0" w:color="auto"/>
        <w:bottom w:val="none" w:sz="0" w:space="0" w:color="auto"/>
        <w:right w:val="none" w:sz="0" w:space="0" w:color="auto"/>
      </w:divBdr>
      <w:divsChild>
        <w:div w:id="1111777352">
          <w:marLeft w:val="0"/>
          <w:marRight w:val="0"/>
          <w:marTop w:val="0"/>
          <w:marBottom w:val="0"/>
          <w:divBdr>
            <w:top w:val="none" w:sz="0" w:space="0" w:color="auto"/>
            <w:left w:val="none" w:sz="0" w:space="0" w:color="auto"/>
            <w:bottom w:val="none" w:sz="0" w:space="0" w:color="auto"/>
            <w:right w:val="none" w:sz="0" w:space="0" w:color="auto"/>
          </w:divBdr>
        </w:div>
        <w:div w:id="1160392975">
          <w:marLeft w:val="0"/>
          <w:marRight w:val="0"/>
          <w:marTop w:val="0"/>
          <w:marBottom w:val="0"/>
          <w:divBdr>
            <w:top w:val="none" w:sz="0" w:space="0" w:color="auto"/>
            <w:left w:val="none" w:sz="0" w:space="0" w:color="auto"/>
            <w:bottom w:val="none" w:sz="0" w:space="0" w:color="auto"/>
            <w:right w:val="none" w:sz="0" w:space="0" w:color="auto"/>
          </w:divBdr>
        </w:div>
        <w:div w:id="823934543">
          <w:marLeft w:val="0"/>
          <w:marRight w:val="0"/>
          <w:marTop w:val="0"/>
          <w:marBottom w:val="0"/>
          <w:divBdr>
            <w:top w:val="none" w:sz="0" w:space="0" w:color="auto"/>
            <w:left w:val="none" w:sz="0" w:space="0" w:color="auto"/>
            <w:bottom w:val="none" w:sz="0" w:space="0" w:color="auto"/>
            <w:right w:val="none" w:sz="0" w:space="0" w:color="auto"/>
          </w:divBdr>
        </w:div>
        <w:div w:id="2035303344">
          <w:marLeft w:val="0"/>
          <w:marRight w:val="0"/>
          <w:marTop w:val="0"/>
          <w:marBottom w:val="0"/>
          <w:divBdr>
            <w:top w:val="none" w:sz="0" w:space="0" w:color="auto"/>
            <w:left w:val="none" w:sz="0" w:space="0" w:color="auto"/>
            <w:bottom w:val="none" w:sz="0" w:space="0" w:color="auto"/>
            <w:right w:val="none" w:sz="0" w:space="0" w:color="auto"/>
          </w:divBdr>
        </w:div>
      </w:divsChild>
    </w:div>
    <w:div w:id="1718047888">
      <w:bodyDiv w:val="1"/>
      <w:marLeft w:val="0"/>
      <w:marRight w:val="0"/>
      <w:marTop w:val="0"/>
      <w:marBottom w:val="0"/>
      <w:divBdr>
        <w:top w:val="none" w:sz="0" w:space="0" w:color="auto"/>
        <w:left w:val="none" w:sz="0" w:space="0" w:color="auto"/>
        <w:bottom w:val="none" w:sz="0" w:space="0" w:color="auto"/>
        <w:right w:val="none" w:sz="0" w:space="0" w:color="auto"/>
      </w:divBdr>
    </w:div>
    <w:div w:id="1779328725">
      <w:bodyDiv w:val="1"/>
      <w:marLeft w:val="0"/>
      <w:marRight w:val="0"/>
      <w:marTop w:val="0"/>
      <w:marBottom w:val="0"/>
      <w:divBdr>
        <w:top w:val="none" w:sz="0" w:space="0" w:color="auto"/>
        <w:left w:val="none" w:sz="0" w:space="0" w:color="auto"/>
        <w:bottom w:val="none" w:sz="0" w:space="0" w:color="auto"/>
        <w:right w:val="none" w:sz="0" w:space="0" w:color="auto"/>
      </w:divBdr>
      <w:divsChild>
        <w:div w:id="713233165">
          <w:marLeft w:val="0"/>
          <w:marRight w:val="0"/>
          <w:marTop w:val="0"/>
          <w:marBottom w:val="0"/>
          <w:divBdr>
            <w:top w:val="none" w:sz="0" w:space="0" w:color="auto"/>
            <w:left w:val="none" w:sz="0" w:space="0" w:color="auto"/>
            <w:bottom w:val="none" w:sz="0" w:space="0" w:color="auto"/>
            <w:right w:val="none" w:sz="0" w:space="0" w:color="auto"/>
          </w:divBdr>
          <w:divsChild>
            <w:div w:id="1478179982">
              <w:marLeft w:val="0"/>
              <w:marRight w:val="0"/>
              <w:marTop w:val="0"/>
              <w:marBottom w:val="0"/>
              <w:divBdr>
                <w:top w:val="single" w:sz="6" w:space="7" w:color="DDDDDD"/>
                <w:left w:val="single" w:sz="6" w:space="7" w:color="DDDDDD"/>
                <w:bottom w:val="single" w:sz="6" w:space="7" w:color="DDDDDD"/>
                <w:right w:val="single" w:sz="6" w:space="7" w:color="DDDDDD"/>
              </w:divBdr>
              <w:divsChild>
                <w:div w:id="375617587">
                  <w:marLeft w:val="0"/>
                  <w:marRight w:val="0"/>
                  <w:marTop w:val="0"/>
                  <w:marBottom w:val="0"/>
                  <w:divBdr>
                    <w:top w:val="single" w:sz="6" w:space="5" w:color="DDDDDD"/>
                    <w:left w:val="single" w:sz="6" w:space="5" w:color="DDDDDD"/>
                    <w:bottom w:val="single" w:sz="6" w:space="5" w:color="DDDDDD"/>
                    <w:right w:val="single" w:sz="6" w:space="5" w:color="DDDDDD"/>
                  </w:divBdr>
                  <w:divsChild>
                    <w:div w:id="1469938637">
                      <w:marLeft w:val="0"/>
                      <w:marRight w:val="0"/>
                      <w:marTop w:val="0"/>
                      <w:marBottom w:val="0"/>
                      <w:divBdr>
                        <w:top w:val="none" w:sz="0" w:space="0" w:color="auto"/>
                        <w:left w:val="none" w:sz="0" w:space="0" w:color="auto"/>
                        <w:bottom w:val="none" w:sz="0" w:space="0" w:color="auto"/>
                        <w:right w:val="none" w:sz="0" w:space="0" w:color="auto"/>
                      </w:divBdr>
                      <w:divsChild>
                        <w:div w:id="1021662166">
                          <w:marLeft w:val="300"/>
                          <w:marRight w:val="300"/>
                          <w:marTop w:val="300"/>
                          <w:marBottom w:val="300"/>
                          <w:divBdr>
                            <w:top w:val="none" w:sz="0" w:space="0" w:color="auto"/>
                            <w:left w:val="none" w:sz="0" w:space="0" w:color="auto"/>
                            <w:bottom w:val="none" w:sz="0" w:space="0" w:color="auto"/>
                            <w:right w:val="none" w:sz="0" w:space="0" w:color="auto"/>
                          </w:divBdr>
                          <w:divsChild>
                            <w:div w:id="170775263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838793">
      <w:bodyDiv w:val="1"/>
      <w:marLeft w:val="0"/>
      <w:marRight w:val="0"/>
      <w:marTop w:val="0"/>
      <w:marBottom w:val="0"/>
      <w:divBdr>
        <w:top w:val="none" w:sz="0" w:space="0" w:color="auto"/>
        <w:left w:val="none" w:sz="0" w:space="0" w:color="auto"/>
        <w:bottom w:val="none" w:sz="0" w:space="0" w:color="auto"/>
        <w:right w:val="none" w:sz="0" w:space="0" w:color="auto"/>
      </w:divBdr>
      <w:divsChild>
        <w:div w:id="935749745">
          <w:marLeft w:val="0"/>
          <w:marRight w:val="0"/>
          <w:marTop w:val="0"/>
          <w:marBottom w:val="0"/>
          <w:divBdr>
            <w:top w:val="none" w:sz="0" w:space="0" w:color="auto"/>
            <w:left w:val="none" w:sz="0" w:space="0" w:color="auto"/>
            <w:bottom w:val="none" w:sz="0" w:space="0" w:color="auto"/>
            <w:right w:val="none" w:sz="0" w:space="0" w:color="auto"/>
          </w:divBdr>
        </w:div>
      </w:divsChild>
    </w:div>
    <w:div w:id="1870682467">
      <w:bodyDiv w:val="1"/>
      <w:marLeft w:val="0"/>
      <w:marRight w:val="0"/>
      <w:marTop w:val="0"/>
      <w:marBottom w:val="0"/>
      <w:divBdr>
        <w:top w:val="none" w:sz="0" w:space="0" w:color="auto"/>
        <w:left w:val="none" w:sz="0" w:space="0" w:color="auto"/>
        <w:bottom w:val="none" w:sz="0" w:space="0" w:color="auto"/>
        <w:right w:val="none" w:sz="0" w:space="0" w:color="auto"/>
      </w:divBdr>
    </w:div>
    <w:div w:id="1881161944">
      <w:bodyDiv w:val="1"/>
      <w:marLeft w:val="0"/>
      <w:marRight w:val="0"/>
      <w:marTop w:val="0"/>
      <w:marBottom w:val="0"/>
      <w:divBdr>
        <w:top w:val="none" w:sz="0" w:space="0" w:color="auto"/>
        <w:left w:val="none" w:sz="0" w:space="0" w:color="auto"/>
        <w:bottom w:val="none" w:sz="0" w:space="0" w:color="auto"/>
        <w:right w:val="none" w:sz="0" w:space="0" w:color="auto"/>
      </w:divBdr>
    </w:div>
    <w:div w:id="2024086031">
      <w:bodyDiv w:val="1"/>
      <w:marLeft w:val="0"/>
      <w:marRight w:val="0"/>
      <w:marTop w:val="0"/>
      <w:marBottom w:val="0"/>
      <w:divBdr>
        <w:top w:val="none" w:sz="0" w:space="0" w:color="auto"/>
        <w:left w:val="none" w:sz="0" w:space="0" w:color="auto"/>
        <w:bottom w:val="none" w:sz="0" w:space="0" w:color="auto"/>
        <w:right w:val="none" w:sz="0" w:space="0" w:color="auto"/>
      </w:divBdr>
      <w:divsChild>
        <w:div w:id="1968512864">
          <w:marLeft w:val="0"/>
          <w:marRight w:val="0"/>
          <w:marTop w:val="0"/>
          <w:marBottom w:val="0"/>
          <w:divBdr>
            <w:top w:val="none" w:sz="0" w:space="0" w:color="auto"/>
            <w:left w:val="none" w:sz="0" w:space="0" w:color="auto"/>
            <w:bottom w:val="none" w:sz="0" w:space="0" w:color="auto"/>
            <w:right w:val="none" w:sz="0" w:space="0" w:color="auto"/>
          </w:divBdr>
        </w:div>
        <w:div w:id="950555963">
          <w:marLeft w:val="0"/>
          <w:marRight w:val="0"/>
          <w:marTop w:val="0"/>
          <w:marBottom w:val="0"/>
          <w:divBdr>
            <w:top w:val="none" w:sz="0" w:space="0" w:color="auto"/>
            <w:left w:val="none" w:sz="0" w:space="0" w:color="auto"/>
            <w:bottom w:val="none" w:sz="0" w:space="0" w:color="auto"/>
            <w:right w:val="none" w:sz="0" w:space="0" w:color="auto"/>
          </w:divBdr>
        </w:div>
        <w:div w:id="1821270149">
          <w:marLeft w:val="0"/>
          <w:marRight w:val="0"/>
          <w:marTop w:val="0"/>
          <w:marBottom w:val="0"/>
          <w:divBdr>
            <w:top w:val="none" w:sz="0" w:space="0" w:color="auto"/>
            <w:left w:val="none" w:sz="0" w:space="0" w:color="auto"/>
            <w:bottom w:val="none" w:sz="0" w:space="0" w:color="auto"/>
            <w:right w:val="none" w:sz="0" w:space="0" w:color="auto"/>
          </w:divBdr>
        </w:div>
        <w:div w:id="20642821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de.google.com/p/rfc5766-turn-server/" TargetMode="External"/><Relationship Id="rId21" Type="http://schemas.openxmlformats.org/officeDocument/2006/relationships/image" Target="media/image6.png"/><Relationship Id="rId42" Type="http://schemas.openxmlformats.org/officeDocument/2006/relationships/hyperlink" Target="mailto:k@k-C410" TargetMode="External"/><Relationship Id="rId63" Type="http://schemas.openxmlformats.org/officeDocument/2006/relationships/hyperlink" Target="http://blog.csdn.net/wbw1985/article/details/view/15095.htm" TargetMode="External"/><Relationship Id="rId84" Type="http://schemas.openxmlformats.org/officeDocument/2006/relationships/hyperlink" Target="http://zh.wikipedia.org/w/index.php?title=&#31471;&#21475;&#21463;&#38480;&#22278;&#38181;&#22411;NAT&amp;action=edit&amp;redlink=1" TargetMode="External"/><Relationship Id="rId138" Type="http://schemas.openxmlformats.org/officeDocument/2006/relationships/image" Target="media/image44.emf"/><Relationship Id="rId159" Type="http://schemas.openxmlformats.org/officeDocument/2006/relationships/hyperlink" Target="http://www.xmpp.org/extensions/xep-0177.html" TargetMode="External"/><Relationship Id="rId170" Type="http://schemas.openxmlformats.org/officeDocument/2006/relationships/hyperlink" Target="http://jabber.org/protocol/disco" TargetMode="External"/><Relationship Id="rId191" Type="http://schemas.openxmlformats.org/officeDocument/2006/relationships/image" Target="media/image49.emf"/><Relationship Id="rId205" Type="http://schemas.openxmlformats.org/officeDocument/2006/relationships/package" Target="embeddings/Microsoft_Word___2.docx"/><Relationship Id="rId107" Type="http://schemas.openxmlformats.org/officeDocument/2006/relationships/hyperlink" Target="http://sourceforge.net/projects/stun/files/WinStun/" TargetMode="External"/><Relationship Id="rId11" Type="http://schemas.openxmlformats.org/officeDocument/2006/relationships/hyperlink" Target="http://www.chromium.org/developers/how-tos/depottools" TargetMode="External"/><Relationship Id="rId32" Type="http://schemas.openxmlformats.org/officeDocument/2006/relationships/hyperlink" Target="http://www.microsoft.com/en-us/download/details.aspx?id=11800" TargetMode="External"/><Relationship Id="rId53" Type="http://schemas.openxmlformats.org/officeDocument/2006/relationships/image" Target="media/image18.png"/><Relationship Id="rId74" Type="http://schemas.openxmlformats.org/officeDocument/2006/relationships/image" Target="media/image29.emf"/><Relationship Id="rId128" Type="http://schemas.openxmlformats.org/officeDocument/2006/relationships/hyperlink" Target="http://zh.wikipedia.org/wiki/&#38450;&#28779;&#29254;" TargetMode="External"/><Relationship Id="rId149" Type="http://schemas.openxmlformats.org/officeDocument/2006/relationships/hyperlink" Target="http://www.xmpp.org/extensions/xep-0166.html" TargetMode="External"/><Relationship Id="rId5" Type="http://schemas.openxmlformats.org/officeDocument/2006/relationships/settings" Target="settings.xml"/><Relationship Id="rId95" Type="http://schemas.openxmlformats.org/officeDocument/2006/relationships/oleObject" Target="embeddings/oleObject2.bin"/><Relationship Id="rId160" Type="http://schemas.openxmlformats.org/officeDocument/2006/relationships/hyperlink" Target="http://www.xmpp.org/extensions/xep-0166.html" TargetMode="External"/><Relationship Id="rId181" Type="http://schemas.openxmlformats.org/officeDocument/2006/relationships/hyperlink" Target="http://www.xmpp.org/extensions/xep-0166.html" TargetMode="External"/><Relationship Id="rId216" Type="http://schemas.openxmlformats.org/officeDocument/2006/relationships/hyperlink" Target="http://www.stunprotocol.org/" TargetMode="External"/><Relationship Id="rId211" Type="http://schemas.openxmlformats.org/officeDocument/2006/relationships/image" Target="media/image55.jpeg"/><Relationship Id="rId22" Type="http://schemas.openxmlformats.org/officeDocument/2006/relationships/image" Target="media/image7.png"/><Relationship Id="rId27" Type="http://schemas.openxmlformats.org/officeDocument/2006/relationships/hyperlink" Target="http://msdn.microsoft.com/zh-cn/windows/bb980924.aspx" TargetMode="External"/><Relationship Id="rId43" Type="http://schemas.openxmlformats.org/officeDocument/2006/relationships/image" Target="media/image12.png"/><Relationship Id="rId48" Type="http://schemas.openxmlformats.org/officeDocument/2006/relationships/image" Target="media/image15.emf"/><Relationship Id="rId64" Type="http://schemas.openxmlformats.org/officeDocument/2006/relationships/hyperlink" Target="http://blog.csdn.net/wbw1985/article/details/view/188363.htm" TargetMode="External"/><Relationship Id="rId69" Type="http://schemas.openxmlformats.org/officeDocument/2006/relationships/oleObject" Target="embeddings/Microsoft_PowerPoint_97-2003_____1.ppt"/><Relationship Id="rId113" Type="http://schemas.openxmlformats.org/officeDocument/2006/relationships/hyperlink" Target="http://numb.viagenie.ca/" TargetMode="External"/><Relationship Id="rId118" Type="http://schemas.openxmlformats.org/officeDocument/2006/relationships/hyperlink" Target="http://www.dialogic.com/den/developer_forums/f/71/t/10238.aspx" TargetMode="External"/><Relationship Id="rId134" Type="http://schemas.openxmlformats.org/officeDocument/2006/relationships/image" Target="media/image43.emf"/><Relationship Id="rId139" Type="http://schemas.openxmlformats.org/officeDocument/2006/relationships/oleObject" Target="embeddings/oleObject6.bin"/><Relationship Id="rId80" Type="http://schemas.openxmlformats.org/officeDocument/2006/relationships/hyperlink" Target="http://zh.wikipedia.org/w/index.php?title=&#23458;&#25143;&#26426;&#65293;&#26381;&#21153;&#22120;&amp;action=edit&amp;redlink=1" TargetMode="External"/><Relationship Id="rId85" Type="http://schemas.openxmlformats.org/officeDocument/2006/relationships/image" Target="media/image30.jpeg"/><Relationship Id="rId150" Type="http://schemas.openxmlformats.org/officeDocument/2006/relationships/hyperlink" Target="http://www.xmpp.org/extensions/xep-0167.html" TargetMode="External"/><Relationship Id="rId155" Type="http://schemas.openxmlformats.org/officeDocument/2006/relationships/hyperlink" Target="http://www.xmpp.org/extensions/xep-0166.html" TargetMode="External"/><Relationship Id="rId171" Type="http://schemas.openxmlformats.org/officeDocument/2006/relationships/hyperlink" Target="http://www.xmpp.org/extensions/xep-0166.html" TargetMode="External"/><Relationship Id="rId176" Type="http://schemas.openxmlformats.org/officeDocument/2006/relationships/hyperlink" Target="http://www.xmpp.org/extensions/xep-0053.html%7D%E7%9A%84%E7%AC%AC%E5%9B%9B%E8%8A%82%E4%B8%AD%E5%AE%9A%E4%B9%89%E7%9A%84%E8%BF%87%E7%A8%8B%E6%9D%A5%E5%8F%91%E5%B8%83%E6%B0%B8%E4%B9%85%E5%91%BD%E5%90%8D%E7%A9%BA%E9%97%B4%E3%80%82" TargetMode="External"/><Relationship Id="rId192" Type="http://schemas.openxmlformats.org/officeDocument/2006/relationships/oleObject" Target="embeddings/Microsoft_Word_97_-_2003___4.doc"/><Relationship Id="rId197" Type="http://schemas.openxmlformats.org/officeDocument/2006/relationships/hyperlink" Target="http://www.scons.org/" TargetMode="External"/><Relationship Id="rId206" Type="http://schemas.openxmlformats.org/officeDocument/2006/relationships/image" Target="media/image53.emf"/><Relationship Id="rId201" Type="http://schemas.openxmlformats.org/officeDocument/2006/relationships/image" Target="media/image51.png"/><Relationship Id="rId222" Type="http://schemas.openxmlformats.org/officeDocument/2006/relationships/image" Target="media/image59.emf"/><Relationship Id="rId12" Type="http://schemas.openxmlformats.org/officeDocument/2006/relationships/hyperlink" Target="https://chromium.googlesource.com/chromium/tools/depot_tools.git" TargetMode="External"/><Relationship Id="rId17" Type="http://schemas.openxmlformats.org/officeDocument/2006/relationships/image" Target="media/image2.png"/><Relationship Id="rId33" Type="http://schemas.openxmlformats.org/officeDocument/2006/relationships/hyperlink" Target="https://chromium.googlesource.com/chromium/tools/depot_tools.git" TargetMode="External"/><Relationship Id="rId38" Type="http://schemas.openxmlformats.org/officeDocument/2006/relationships/hyperlink" Target="https://chromium.googlesource.com/chromium/tools/depot_tools.git" TargetMode="External"/><Relationship Id="rId59" Type="http://schemas.openxmlformats.org/officeDocument/2006/relationships/image" Target="media/image24.gif"/><Relationship Id="rId103" Type="http://schemas.openxmlformats.org/officeDocument/2006/relationships/hyperlink" Target="http://sourceforge.net/projects/stun/" TargetMode="External"/><Relationship Id="rId108" Type="http://schemas.openxmlformats.org/officeDocument/2006/relationships/hyperlink" Target="http://www.creytiv.com/restund.html" TargetMode="External"/><Relationship Id="rId124" Type="http://schemas.openxmlformats.org/officeDocument/2006/relationships/hyperlink" Target="http://zh.wikipedia.org/wiki/IETF" TargetMode="External"/><Relationship Id="rId129" Type="http://schemas.openxmlformats.org/officeDocument/2006/relationships/image" Target="media/image41.jpeg"/><Relationship Id="rId54" Type="http://schemas.openxmlformats.org/officeDocument/2006/relationships/image" Target="media/image19.png"/><Relationship Id="rId70" Type="http://schemas.openxmlformats.org/officeDocument/2006/relationships/image" Target="media/image27.emf"/><Relationship Id="rId75" Type="http://schemas.openxmlformats.org/officeDocument/2006/relationships/oleObject" Target="embeddings/oleObject1.bin"/><Relationship Id="rId91" Type="http://schemas.openxmlformats.org/officeDocument/2006/relationships/image" Target="media/image36.jpeg"/><Relationship Id="rId96" Type="http://schemas.openxmlformats.org/officeDocument/2006/relationships/image" Target="media/image39.emf"/><Relationship Id="rId140" Type="http://schemas.openxmlformats.org/officeDocument/2006/relationships/hyperlink" Target="http://www.xmpp.org/extensions/" TargetMode="External"/><Relationship Id="rId145" Type="http://schemas.openxmlformats.org/officeDocument/2006/relationships/hyperlink" Target="http://www.xmpp.org/council/" TargetMode="External"/><Relationship Id="rId161" Type="http://schemas.openxmlformats.org/officeDocument/2006/relationships/hyperlink" Target="http://www.xmpp.org/extensions/xep-0180.html" TargetMode="External"/><Relationship Id="rId166" Type="http://schemas.openxmlformats.org/officeDocument/2006/relationships/hyperlink" Target="http://www.xmpp.org/extensions/xep-0166.html" TargetMode="External"/><Relationship Id="rId182" Type="http://schemas.openxmlformats.org/officeDocument/2006/relationships/hyperlink" Target="http://www.xmpp.org/extensions/xep-0166.html" TargetMode="External"/><Relationship Id="rId187" Type="http://schemas.openxmlformats.org/officeDocument/2006/relationships/image" Target="media/image47.emf"/><Relationship Id="rId217" Type="http://schemas.openxmlformats.org/officeDocument/2006/relationships/hyperlink" Target="http://www.stunprotocol.org/stunserver-1.2.3.tgz"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tatic.oschina.net/uploads/img/201305/12101539_N3Ib.jpg" TargetMode="External"/><Relationship Id="rId23" Type="http://schemas.openxmlformats.org/officeDocument/2006/relationships/image" Target="media/image8.png"/><Relationship Id="rId28" Type="http://schemas.openxmlformats.org/officeDocument/2006/relationships/image" Target="media/image9.png"/><Relationship Id="rId49" Type="http://schemas.openxmlformats.org/officeDocument/2006/relationships/hyperlink" Target="http://www.webrtc.org/reference/native-apis" TargetMode="External"/><Relationship Id="rId114" Type="http://schemas.openxmlformats.org/officeDocument/2006/relationships/hyperlink" Target="http://www.turnserver.org/" TargetMode="External"/><Relationship Id="rId119" Type="http://schemas.openxmlformats.org/officeDocument/2006/relationships/hyperlink" Target="http://zhangjunli177.blog.163.com/blog/static/138607308201341411384462/" TargetMode="External"/><Relationship Id="rId44" Type="http://schemas.openxmlformats.org/officeDocument/2006/relationships/hyperlink" Target="https://developers.google.com/talk/talk_developers_home" TargetMode="External"/><Relationship Id="rId60" Type="http://schemas.openxmlformats.org/officeDocument/2006/relationships/hyperlink" Target="http://blog.csdn.net/leehark/article/details/7234884" TargetMode="External"/><Relationship Id="rId65" Type="http://schemas.openxmlformats.org/officeDocument/2006/relationships/hyperlink" Target="http://blog.csdn.net/wbw1985/article/details/view/1088645.htm" TargetMode="External"/><Relationship Id="rId81" Type="http://schemas.openxmlformats.org/officeDocument/2006/relationships/hyperlink" Target="http://zh.wikipedia.org/wiki/&#32593;&#32476;&#22320;&#22336;&#36716;&#25442;" TargetMode="External"/><Relationship Id="rId86" Type="http://schemas.openxmlformats.org/officeDocument/2006/relationships/image" Target="media/image31.jpeg"/><Relationship Id="rId130" Type="http://schemas.openxmlformats.org/officeDocument/2006/relationships/image" Target="media/image42.gif"/><Relationship Id="rId135" Type="http://schemas.openxmlformats.org/officeDocument/2006/relationships/oleObject" Target="embeddings/oleObject5.bin"/><Relationship Id="rId151" Type="http://schemas.openxmlformats.org/officeDocument/2006/relationships/hyperlink" Target="http://www.xmpp.org/extensions/xep-0176.html" TargetMode="External"/><Relationship Id="rId156" Type="http://schemas.openxmlformats.org/officeDocument/2006/relationships/hyperlink" Target="http://www.xmpp.org/extensions/xep-0166.html" TargetMode="External"/><Relationship Id="rId177" Type="http://schemas.openxmlformats.org/officeDocument/2006/relationships/hyperlink" Target="http://www.w3.org/2001/XMLSchema%27" TargetMode="External"/><Relationship Id="rId198" Type="http://schemas.openxmlformats.org/officeDocument/2006/relationships/hyperlink" Target="http://www.cnblogs.com/coderzh/archive/2009/04/06/1426755.html" TargetMode="External"/><Relationship Id="rId172" Type="http://schemas.openxmlformats.org/officeDocument/2006/relationships/hyperlink" Target="http://www.iana.org/%7D" TargetMode="External"/><Relationship Id="rId193" Type="http://schemas.openxmlformats.org/officeDocument/2006/relationships/hyperlink" Target="http://en.wikipedia.org/wiki/GNU_build_system" TargetMode="External"/><Relationship Id="rId202" Type="http://schemas.openxmlformats.org/officeDocument/2006/relationships/hyperlink" Target="http://blog.csdn.net/chenyufei1013/article/details/8156116" TargetMode="External"/><Relationship Id="rId207" Type="http://schemas.openxmlformats.org/officeDocument/2006/relationships/package" Target="embeddings/Microsoft_Word___3.docx"/><Relationship Id="rId223" Type="http://schemas.openxmlformats.org/officeDocument/2006/relationships/oleObject" Target="embeddings/oleObject12.bin"/><Relationship Id="rId13" Type="http://schemas.openxmlformats.org/officeDocument/2006/relationships/hyperlink" Target="https://chromium.googlesource.com/chromium/tools/depot_tools.git" TargetMode="External"/><Relationship Id="rId18" Type="http://schemas.openxmlformats.org/officeDocument/2006/relationships/image" Target="media/image3.png"/><Relationship Id="rId39" Type="http://schemas.openxmlformats.org/officeDocument/2006/relationships/hyperlink" Target="http://webrtc.googlecode.com/svn/trunk/" TargetMode="External"/><Relationship Id="rId109" Type="http://schemas.openxmlformats.org/officeDocument/2006/relationships/hyperlink" Target="http://turnserver.sourceforge.net/" TargetMode="External"/><Relationship Id="rId34" Type="http://schemas.openxmlformats.org/officeDocument/2006/relationships/hyperlink" Target="https://src.chromium.org/svn/trunk/tools/depot_tools.zip" TargetMode="External"/><Relationship Id="rId50" Type="http://schemas.openxmlformats.org/officeDocument/2006/relationships/hyperlink" Target="http://www.cnblogs.com/longrenle/archive/2012/03/04/2378433.html" TargetMode="External"/><Relationship Id="rId55" Type="http://schemas.openxmlformats.org/officeDocument/2006/relationships/image" Target="media/image20.emf"/><Relationship Id="rId76" Type="http://schemas.openxmlformats.org/officeDocument/2006/relationships/hyperlink" Target="http://zh.wikipedia.org/wiki/&#32593;&#32476;&#21327;&#35758;" TargetMode="External"/><Relationship Id="rId97" Type="http://schemas.openxmlformats.org/officeDocument/2006/relationships/oleObject" Target="embeddings/oleObject3.bin"/><Relationship Id="rId104" Type="http://schemas.openxmlformats.org/officeDocument/2006/relationships/hyperlink" Target="http://sourceforge.net/projects/stuntman/?source=recommended" TargetMode="External"/><Relationship Id="rId120" Type="http://schemas.openxmlformats.org/officeDocument/2006/relationships/hyperlink" Target="http://developer.anyfirewall.com/" TargetMode="External"/><Relationship Id="rId125" Type="http://schemas.openxmlformats.org/officeDocument/2006/relationships/hyperlink" Target="http://zh.wikipedia.org/wiki/NAT&#31359;&#36879;" TargetMode="External"/><Relationship Id="rId141" Type="http://schemas.openxmlformats.org/officeDocument/2006/relationships/hyperlink" Target="http://www.xmpp.org/extensions/xep-0166.html" TargetMode="External"/><Relationship Id="rId146" Type="http://schemas.openxmlformats.org/officeDocument/2006/relationships/hyperlink" Target="http://wiki.jabber.org/index.php/Jingle%20%28XEP-0166%29" TargetMode="External"/><Relationship Id="rId167" Type="http://schemas.openxmlformats.org/officeDocument/2006/relationships/hyperlink" Target="http://www.xmpp.org/extensions/xep-0030.html%7D" TargetMode="External"/><Relationship Id="rId188" Type="http://schemas.openxmlformats.org/officeDocument/2006/relationships/oleObject" Target="embeddings/oleObject9.bin"/><Relationship Id="rId7" Type="http://schemas.openxmlformats.org/officeDocument/2006/relationships/footnotes" Target="footnotes.xml"/><Relationship Id="rId71" Type="http://schemas.openxmlformats.org/officeDocument/2006/relationships/oleObject" Target="embeddings/Microsoft_Word_97_-_2003___2.doc"/><Relationship Id="rId92" Type="http://schemas.openxmlformats.org/officeDocument/2006/relationships/hyperlink" Target="http://tools.ietf.org/html/rfc3489" TargetMode="External"/><Relationship Id="rId162" Type="http://schemas.openxmlformats.org/officeDocument/2006/relationships/hyperlink" Target="http://www.xmpp.org/extensions/xep-0177.html" TargetMode="External"/><Relationship Id="rId183" Type="http://schemas.openxmlformats.org/officeDocument/2006/relationships/image" Target="media/image45.emf"/><Relationship Id="rId213" Type="http://schemas.openxmlformats.org/officeDocument/2006/relationships/image" Target="media/image56.jpeg"/><Relationship Id="rId218" Type="http://schemas.openxmlformats.org/officeDocument/2006/relationships/hyperlink" Target="http://stun.sipgate.net/" TargetMode="External"/><Relationship Id="rId2" Type="http://schemas.openxmlformats.org/officeDocument/2006/relationships/numbering" Target="numbering.xml"/><Relationship Id="rId29" Type="http://schemas.openxmlformats.org/officeDocument/2006/relationships/hyperlink" Target="http://www.microsoft.com/en-us/download/details.aspx?id=6812" TargetMode="External"/><Relationship Id="rId24" Type="http://schemas.openxmlformats.org/officeDocument/2006/relationships/hyperlink" Target="http://kdevelop.org/" TargetMode="External"/><Relationship Id="rId40" Type="http://schemas.openxmlformats.org/officeDocument/2006/relationships/image" Target="media/image10.png"/><Relationship Id="rId45" Type="http://schemas.openxmlformats.org/officeDocument/2006/relationships/hyperlink" Target="https://developers.google.com/talk/talk_developers_home" TargetMode="External"/><Relationship Id="rId66" Type="http://schemas.openxmlformats.org/officeDocument/2006/relationships/hyperlink" Target="http://blog.csdn.net/wbw1985/article/details/view/155093.htm" TargetMode="External"/><Relationship Id="rId87" Type="http://schemas.openxmlformats.org/officeDocument/2006/relationships/image" Target="media/image32.png"/><Relationship Id="rId110" Type="http://schemas.openxmlformats.org/officeDocument/2006/relationships/hyperlink" Target="http://www.pjsip.org/pjnath/docs/html/" TargetMode="External"/><Relationship Id="rId115" Type="http://schemas.openxmlformats.org/officeDocument/2006/relationships/hyperlink" Target="http://www.resiprocate.org/reTurn_Overview" TargetMode="External"/><Relationship Id="rId131" Type="http://schemas.openxmlformats.org/officeDocument/2006/relationships/hyperlink" Target="http://tools.ietf.org/html/rfc5245" TargetMode="External"/><Relationship Id="rId136" Type="http://schemas.openxmlformats.org/officeDocument/2006/relationships/hyperlink" Target="http://www.pjsip.org/pjnath/docs/html/index.htm" TargetMode="External"/><Relationship Id="rId157" Type="http://schemas.openxmlformats.org/officeDocument/2006/relationships/hyperlink" Target="http://www.xmpp.org/extensions/xep-0166.html" TargetMode="External"/><Relationship Id="rId178" Type="http://schemas.openxmlformats.org/officeDocument/2006/relationships/hyperlink" Target="http://www.xmpp.org/extensions/xep-0166.html" TargetMode="External"/><Relationship Id="rId61" Type="http://schemas.openxmlformats.org/officeDocument/2006/relationships/hyperlink" Target="http://blog.csdn.net/leehark/article/details/7234884" TargetMode="External"/><Relationship Id="rId82" Type="http://schemas.openxmlformats.org/officeDocument/2006/relationships/hyperlink" Target="http://zh.wikipedia.org/w/index.php?title=&#23436;&#20840;&#22278;&#38181;&#22411;NAT&amp;action=edit&amp;redlink=1" TargetMode="External"/><Relationship Id="rId152" Type="http://schemas.openxmlformats.org/officeDocument/2006/relationships/hyperlink" Target="http://www.xmpp.org/extensions/xep-0180.html" TargetMode="External"/><Relationship Id="rId173" Type="http://schemas.openxmlformats.org/officeDocument/2006/relationships/hyperlink" Target="http://www.xmpp.org/extensions/xep-0166.html" TargetMode="External"/><Relationship Id="rId194" Type="http://schemas.openxmlformats.org/officeDocument/2006/relationships/hyperlink" Target="http://www.cmake.org/" TargetMode="External"/><Relationship Id="rId199" Type="http://schemas.openxmlformats.org/officeDocument/2006/relationships/image" Target="media/image50.emf"/><Relationship Id="rId203" Type="http://schemas.openxmlformats.org/officeDocument/2006/relationships/hyperlink" Target="http://blog.csdn.net/chenyufei1013/article/category/1248211" TargetMode="External"/><Relationship Id="rId208" Type="http://schemas.openxmlformats.org/officeDocument/2006/relationships/hyperlink" Target="http://static.oschina.net/uploads/img/201305/12101539_rfL9.jpg" TargetMode="External"/><Relationship Id="rId19" Type="http://schemas.openxmlformats.org/officeDocument/2006/relationships/image" Target="media/image4.png"/><Relationship Id="rId224" Type="http://schemas.openxmlformats.org/officeDocument/2006/relationships/fontTable" Target="fontTable.xml"/><Relationship Id="rId14" Type="http://schemas.openxmlformats.org/officeDocument/2006/relationships/hyperlink" Target="https://src.chromium.org/svn/trunk/tools/depot_tools.zip" TargetMode="External"/><Relationship Id="rId30" Type="http://schemas.openxmlformats.org/officeDocument/2006/relationships/hyperlink" Target="http://msdn.microsoft.com/zh-cn/windows/hardware/gg454513" TargetMode="External"/><Relationship Id="rId35" Type="http://schemas.openxmlformats.org/officeDocument/2006/relationships/hyperlink" Target="http://webrtc.googlecode.com/svn/trunk/" TargetMode="External"/><Relationship Id="rId56" Type="http://schemas.openxmlformats.org/officeDocument/2006/relationships/image" Target="media/image21.emf"/><Relationship Id="rId77" Type="http://schemas.openxmlformats.org/officeDocument/2006/relationships/hyperlink" Target="http://zh.wikipedia.org/wiki/NAT" TargetMode="External"/><Relationship Id="rId100" Type="http://schemas.openxmlformats.org/officeDocument/2006/relationships/hyperlink" Target="http://www.stunprotocol.org/" TargetMode="External"/><Relationship Id="rId105" Type="http://schemas.openxmlformats.org/officeDocument/2006/relationships/hyperlink" Target="http://www.voip-info.org/wiki/view/Vovida.org+STUN+server" TargetMode="External"/><Relationship Id="rId126" Type="http://schemas.openxmlformats.org/officeDocument/2006/relationships/hyperlink" Target="http://zh.wikipedia.org/wiki/STUN" TargetMode="External"/><Relationship Id="rId147" Type="http://schemas.openxmlformats.org/officeDocument/2006/relationships/hyperlink" Target="http://www.xmpp.org/extensions/xep-0111.html%7D" TargetMode="External"/><Relationship Id="rId168" Type="http://schemas.openxmlformats.org/officeDocument/2006/relationships/hyperlink" Target="http://www.xmpp.org/extensions/xep-0166.html" TargetMode="Externa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28.emf"/><Relationship Id="rId93" Type="http://schemas.openxmlformats.org/officeDocument/2006/relationships/image" Target="media/image37.png"/><Relationship Id="rId98" Type="http://schemas.openxmlformats.org/officeDocument/2006/relationships/image" Target="media/image40.emf"/><Relationship Id="rId121" Type="http://schemas.openxmlformats.org/officeDocument/2006/relationships/hyperlink" Target="http://nice.freedesktop.org/wiki/" TargetMode="External"/><Relationship Id="rId142" Type="http://schemas.openxmlformats.org/officeDocument/2006/relationships/hyperlink" Target="http://www.xmpp.org/xsf/" TargetMode="External"/><Relationship Id="rId163" Type="http://schemas.openxmlformats.org/officeDocument/2006/relationships/hyperlink" Target="http://www.xmpp.org/extensions/xep-0166.html" TargetMode="External"/><Relationship Id="rId184" Type="http://schemas.openxmlformats.org/officeDocument/2006/relationships/oleObject" Target="embeddings/oleObject7.bin"/><Relationship Id="rId189" Type="http://schemas.openxmlformats.org/officeDocument/2006/relationships/image" Target="media/image48.emf"/><Relationship Id="rId219" Type="http://schemas.openxmlformats.org/officeDocument/2006/relationships/hyperlink" Target="http://blog.csdn.net/kl222/article/details/19336179" TargetMode="External"/><Relationship Id="rId3" Type="http://schemas.openxmlformats.org/officeDocument/2006/relationships/styles" Target="styles.xml"/><Relationship Id="rId214" Type="http://schemas.openxmlformats.org/officeDocument/2006/relationships/hyperlink" Target="http://static.oschina.net/uploads/img/201305/12101539_iCjD.jpg" TargetMode="External"/><Relationship Id="rId25" Type="http://schemas.openxmlformats.org/officeDocument/2006/relationships/hyperlink" Target="http://eclipse.org/" TargetMode="External"/><Relationship Id="rId46" Type="http://schemas.openxmlformats.org/officeDocument/2006/relationships/image" Target="media/image13.emf"/><Relationship Id="rId67" Type="http://schemas.openxmlformats.org/officeDocument/2006/relationships/image" Target="media/image25.jpeg"/><Relationship Id="rId116" Type="http://schemas.openxmlformats.org/officeDocument/2006/relationships/hyperlink" Target="http://rfc5766-turn-server.googlecode.com" TargetMode="External"/><Relationship Id="rId137" Type="http://schemas.openxmlformats.org/officeDocument/2006/relationships/hyperlink" Target="http://nice.freedesktop.org/wiki/" TargetMode="External"/><Relationship Id="rId158" Type="http://schemas.openxmlformats.org/officeDocument/2006/relationships/hyperlink" Target="http://www.xmpp.org/extensions/xep-0167.html" TargetMode="External"/><Relationship Id="rId20" Type="http://schemas.openxmlformats.org/officeDocument/2006/relationships/image" Target="media/image5.png"/><Relationship Id="rId41" Type="http://schemas.openxmlformats.org/officeDocument/2006/relationships/image" Target="media/image11.png"/><Relationship Id="rId62" Type="http://schemas.openxmlformats.org/officeDocument/2006/relationships/hyperlink" Target="http://blog.csdn.net/wbw1985/article/details/view/63.htm" TargetMode="External"/><Relationship Id="rId83" Type="http://schemas.openxmlformats.org/officeDocument/2006/relationships/hyperlink" Target="http://zh.wikipedia.org/w/index.php?title=&#21463;&#38480;&#22278;&#38181;&#22411;NAT&amp;action=edit&amp;redlink=1" TargetMode="External"/><Relationship Id="rId88" Type="http://schemas.openxmlformats.org/officeDocument/2006/relationships/image" Target="media/image33.png"/><Relationship Id="rId111" Type="http://schemas.openxmlformats.org/officeDocument/2006/relationships/hyperlink" Target="http://numb.viagenie.ca/" TargetMode="External"/><Relationship Id="rId132" Type="http://schemas.openxmlformats.org/officeDocument/2006/relationships/hyperlink" Target="http://tools.ietf.org/html/rfc5389" TargetMode="External"/><Relationship Id="rId153" Type="http://schemas.openxmlformats.org/officeDocument/2006/relationships/hyperlink" Target="http://www.xmpp.org/extensions/xep-0176.html" TargetMode="External"/><Relationship Id="rId174" Type="http://schemas.openxmlformats.org/officeDocument/2006/relationships/hyperlink" Target="http://www.xmpp.org/extensions/xep-0166.html" TargetMode="External"/><Relationship Id="rId179" Type="http://schemas.openxmlformats.org/officeDocument/2006/relationships/hyperlink" Target="http://www.xmpp.org/extensions/xep-0166.html" TargetMode="External"/><Relationship Id="rId195" Type="http://schemas.openxmlformats.org/officeDocument/2006/relationships/hyperlink" Target="http://code.google.com/p/gyp/" TargetMode="External"/><Relationship Id="rId209" Type="http://schemas.openxmlformats.org/officeDocument/2006/relationships/image" Target="media/image54.jpeg"/><Relationship Id="rId190" Type="http://schemas.openxmlformats.org/officeDocument/2006/relationships/oleObject" Target="embeddings/oleObject10.bin"/><Relationship Id="rId204" Type="http://schemas.openxmlformats.org/officeDocument/2006/relationships/image" Target="media/image52.emf"/><Relationship Id="rId220" Type="http://schemas.openxmlformats.org/officeDocument/2006/relationships/image" Target="media/image58.emf"/><Relationship Id="rId225" Type="http://schemas.openxmlformats.org/officeDocument/2006/relationships/theme" Target="theme/theme1.xml"/><Relationship Id="rId15" Type="http://schemas.openxmlformats.org/officeDocument/2006/relationships/hyperlink" Target="http://www.chromium.org/developers/how-tos/install-depot-tools" TargetMode="External"/><Relationship Id="rId36" Type="http://schemas.openxmlformats.org/officeDocument/2006/relationships/hyperlink" Target="https://github.com/adobe/chromium/blob/master/tools/find_depot_tools.py" TargetMode="External"/><Relationship Id="rId57" Type="http://schemas.openxmlformats.org/officeDocument/2006/relationships/image" Target="media/image22.emf"/><Relationship Id="rId106" Type="http://schemas.openxmlformats.org/officeDocument/2006/relationships/hyperlink" Target="http://developer.berlios.de/cvs/?group_id=984" TargetMode="External"/><Relationship Id="rId127" Type="http://schemas.openxmlformats.org/officeDocument/2006/relationships/hyperlink" Target="http://zh.wikipedia.org/wiki/TURN" TargetMode="External"/><Relationship Id="rId10" Type="http://schemas.openxmlformats.org/officeDocument/2006/relationships/hyperlink" Target="https://code.google.com/p/gclient/" TargetMode="External"/><Relationship Id="rId31" Type="http://schemas.openxmlformats.org/officeDocument/2006/relationships/hyperlink" Target="http://msdn.microsoft.com/zh-CN/windows/hardware/hh852365" TargetMode="External"/><Relationship Id="rId52" Type="http://schemas.openxmlformats.org/officeDocument/2006/relationships/image" Target="media/image17.png"/><Relationship Id="rId73" Type="http://schemas.openxmlformats.org/officeDocument/2006/relationships/oleObject" Target="embeddings/Microsoft_Word_97_-_2003___3.doc"/><Relationship Id="rId78" Type="http://schemas.openxmlformats.org/officeDocument/2006/relationships/hyperlink" Target="http://tools.ietf.org/html/rfc5389" TargetMode="External"/><Relationship Id="rId94" Type="http://schemas.openxmlformats.org/officeDocument/2006/relationships/image" Target="media/image38.emf"/><Relationship Id="rId99" Type="http://schemas.openxmlformats.org/officeDocument/2006/relationships/oleObject" Target="embeddings/oleObject4.bin"/><Relationship Id="rId101" Type="http://schemas.openxmlformats.org/officeDocument/2006/relationships/hyperlink" Target="https://github.com/jselbie/stunserver" TargetMode="External"/><Relationship Id="rId122" Type="http://schemas.openxmlformats.org/officeDocument/2006/relationships/hyperlink" Target="http://www.ice4j.org/" TargetMode="External"/><Relationship Id="rId143" Type="http://schemas.openxmlformats.org/officeDocument/2006/relationships/hyperlink" Target="http://www.xmpp.org/extensions/xep-0001.html" TargetMode="External"/><Relationship Id="rId148" Type="http://schemas.openxmlformats.org/officeDocument/2006/relationships/hyperlink" Target="http://www.xmpp.org/extensions/xep-0166.html" TargetMode="External"/><Relationship Id="rId164" Type="http://schemas.openxmlformats.org/officeDocument/2006/relationships/hyperlink" Target="http://www.xmpp.org/extensions/xep-0180.html" TargetMode="External"/><Relationship Id="rId169" Type="http://schemas.openxmlformats.org/officeDocument/2006/relationships/hyperlink" Target="http://jabber.org/protocol/disco" TargetMode="External"/><Relationship Id="rId185" Type="http://schemas.openxmlformats.org/officeDocument/2006/relationships/image" Target="media/image46.emf"/><Relationship Id="rId4" Type="http://schemas.microsoft.com/office/2007/relationships/stylesWithEffects" Target="stylesWithEffects.xml"/><Relationship Id="rId9" Type="http://schemas.openxmlformats.org/officeDocument/2006/relationships/hyperlink" Target="http://blog.csdn.net/kl222/article/details/17198873" TargetMode="External"/><Relationship Id="rId180" Type="http://schemas.openxmlformats.org/officeDocument/2006/relationships/hyperlink" Target="http://www.w3.org/2001/XMLSchema%27" TargetMode="External"/><Relationship Id="rId210" Type="http://schemas.openxmlformats.org/officeDocument/2006/relationships/hyperlink" Target="http://static.oschina.net/uploads/img/201305/12101539_MQqt.jpg" TargetMode="External"/><Relationship Id="rId215" Type="http://schemas.openxmlformats.org/officeDocument/2006/relationships/image" Target="media/image57.jpeg"/><Relationship Id="rId26" Type="http://schemas.openxmlformats.org/officeDocument/2006/relationships/hyperlink" Target="http://www.microsoft.com/zh-cn/download/details.aspx?id=30678" TargetMode="External"/><Relationship Id="rId47" Type="http://schemas.openxmlformats.org/officeDocument/2006/relationships/image" Target="media/image14.emf"/><Relationship Id="rId68" Type="http://schemas.openxmlformats.org/officeDocument/2006/relationships/image" Target="media/image26.emf"/><Relationship Id="rId89" Type="http://schemas.openxmlformats.org/officeDocument/2006/relationships/image" Target="media/image34.png"/><Relationship Id="rId112" Type="http://schemas.openxmlformats.org/officeDocument/2006/relationships/hyperlink" Target="http://www.creytiv.com/restund.html" TargetMode="External"/><Relationship Id="rId133" Type="http://schemas.openxmlformats.org/officeDocument/2006/relationships/hyperlink" Target="http://tools.ietf.org/html/rfc5766" TargetMode="External"/><Relationship Id="rId154" Type="http://schemas.openxmlformats.org/officeDocument/2006/relationships/hyperlink" Target="http://www.xmpp.org/extensions/xep-0166.html" TargetMode="External"/><Relationship Id="rId175" Type="http://schemas.openxmlformats.org/officeDocument/2006/relationships/hyperlink" Target="http://www.xmpp.org/registrar/%7D%E5%B0%86%E6%8C%89%E7%85%A7%7Blink:XMPP%E6%B3%A8%E5%86%8C%E5%A4%84%E5%8A%9F%E8%83%BD" TargetMode="External"/><Relationship Id="rId196" Type="http://schemas.openxmlformats.org/officeDocument/2006/relationships/hyperlink" Target="http://code.google.com/p/gyp/wiki/GypVsCMake" TargetMode="External"/><Relationship Id="rId200" Type="http://schemas.openxmlformats.org/officeDocument/2006/relationships/package" Target="embeddings/Microsoft_Word___1.docx"/><Relationship Id="rId16" Type="http://schemas.openxmlformats.org/officeDocument/2006/relationships/image" Target="media/image1.png"/><Relationship Id="rId221" Type="http://schemas.openxmlformats.org/officeDocument/2006/relationships/oleObject" Target="embeddings/oleObject11.bin"/><Relationship Id="rId37" Type="http://schemas.openxmlformats.org/officeDocument/2006/relationships/hyperlink" Target="http://src.chromium.org/svn/trunk/tools/depot_tools" TargetMode="External"/><Relationship Id="rId58" Type="http://schemas.openxmlformats.org/officeDocument/2006/relationships/image" Target="media/image23.gif"/><Relationship Id="rId79" Type="http://schemas.openxmlformats.org/officeDocument/2006/relationships/hyperlink" Target="http://zh.wikipedia.org/wiki/&#20250;&#35805;&#21457;&#36215;&#21327;&#35758;" TargetMode="External"/><Relationship Id="rId102" Type="http://schemas.openxmlformats.org/officeDocument/2006/relationships/hyperlink" Target="https://code.google.com/p/rfc5766-turn-server/" TargetMode="External"/><Relationship Id="rId123" Type="http://schemas.openxmlformats.org/officeDocument/2006/relationships/hyperlink" Target="http://zh.wikipedia.org/wiki/NAT&#31359;&#36234;" TargetMode="External"/><Relationship Id="rId144" Type="http://schemas.openxmlformats.org/officeDocument/2006/relationships/hyperlink" Target="http://www.xmpp.org/extensions/xep-0001.html" TargetMode="External"/><Relationship Id="rId90" Type="http://schemas.openxmlformats.org/officeDocument/2006/relationships/image" Target="media/image35.png"/><Relationship Id="rId165" Type="http://schemas.openxmlformats.org/officeDocument/2006/relationships/hyperlink" Target="http://www.xmpp.org/extensions/xep-0177.html" TargetMode="External"/><Relationship Id="rId186" Type="http://schemas.openxmlformats.org/officeDocument/2006/relationships/oleObject" Target="embeddings/oleObject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A8ACD0-48BD-4B19-A7CC-CAE10E2B2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4521</TotalTime>
  <Pages>117</Pages>
  <Words>19845</Words>
  <Characters>113120</Characters>
  <Application>Microsoft Office Word</Application>
  <DocSecurity>0</DocSecurity>
  <Lines>942</Lines>
  <Paragraphs>265</Paragraphs>
  <ScaleCrop>false</ScaleCrop>
  <Company>Lenovo</Company>
  <LinksUpToDate>false</LinksUpToDate>
  <CharactersWithSpaces>132700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 </dc:creator>
  <cp:lastModifiedBy>k</cp:lastModifiedBy>
  <cp:revision>727</cp:revision>
  <dcterms:created xsi:type="dcterms:W3CDTF">2013-11-04T20:49:00Z</dcterms:created>
  <dcterms:modified xsi:type="dcterms:W3CDTF">2014-02-25T13:45:00Z</dcterms:modified>
</cp:coreProperties>
</file>